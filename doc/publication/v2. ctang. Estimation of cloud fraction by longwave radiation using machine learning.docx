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24051" w14:textId="005C8685" w:rsidR="008E41CB" w:rsidRPr="003F7D3A" w:rsidRDefault="0082772A" w:rsidP="006A597C">
      <w:pPr>
        <w:rPr>
          <w:b/>
          <w:bCs/>
        </w:rPr>
      </w:pPr>
      <w:bookmarkStart w:id="0" w:name="_qkg30gpuqb8v" w:colFirst="0" w:colLast="0"/>
      <w:bookmarkEnd w:id="0"/>
      <w:r w:rsidRPr="003F7D3A">
        <w:rPr>
          <w:b/>
          <w:bCs/>
        </w:rPr>
        <w:t>Estimation of Cloud Fraction over the South</w:t>
      </w:r>
      <w:r w:rsidR="00D1042F" w:rsidRPr="003F7D3A">
        <w:rPr>
          <w:b/>
          <w:bCs/>
        </w:rPr>
        <w:t>-</w:t>
      </w:r>
      <w:r w:rsidRPr="003F7D3A">
        <w:rPr>
          <w:b/>
          <w:bCs/>
        </w:rPr>
        <w:t>West Indian Ocean using BSRN Surface Observations</w:t>
      </w:r>
    </w:p>
    <w:p w14:paraId="7FF24052" w14:textId="77777777" w:rsidR="008E41CB" w:rsidRPr="008A67A6" w:rsidRDefault="008E41CB" w:rsidP="006A597C">
      <w:bookmarkStart w:id="1" w:name="_vnaf6tbhn087" w:colFirst="0" w:colLast="0"/>
      <w:bookmarkEnd w:id="1"/>
    </w:p>
    <w:p w14:paraId="7FF24053" w14:textId="759D44F1" w:rsidR="008E41CB" w:rsidRPr="005F0F37" w:rsidRDefault="0082772A" w:rsidP="006A597C">
      <w:bookmarkStart w:id="2" w:name="OLE_LINK138"/>
      <w:bookmarkStart w:id="3" w:name="OLE_LINK139"/>
      <w:r w:rsidRPr="008A67A6">
        <w:t>Tina Herimino Andriantsalama</w:t>
      </w:r>
      <w:bookmarkEnd w:id="2"/>
      <w:bookmarkEnd w:id="3"/>
      <w:r w:rsidRPr="008A67A6">
        <w:rPr>
          <w:vertAlign w:val="superscript"/>
        </w:rPr>
        <w:t>1</w:t>
      </w:r>
      <w:r w:rsidRPr="008A67A6">
        <w:t>, Chao Tang</w:t>
      </w:r>
      <w:r w:rsidRPr="008A67A6">
        <w:rPr>
          <w:vertAlign w:val="superscript"/>
        </w:rPr>
        <w:t>1</w:t>
      </w:r>
      <w:r w:rsidRPr="008A67A6">
        <w:t>, Remy Ineza Mugenga</w:t>
      </w:r>
      <w:r w:rsidRPr="008A67A6">
        <w:rPr>
          <w:vertAlign w:val="superscript"/>
        </w:rPr>
        <w:t>1</w:t>
      </w:r>
      <w:r w:rsidRPr="008A67A6">
        <w:t>, Thierry Portafaix</w:t>
      </w:r>
      <w:r w:rsidRPr="008A67A6">
        <w:rPr>
          <w:vertAlign w:val="superscript"/>
        </w:rPr>
        <w:t>2</w:t>
      </w:r>
      <w:r w:rsidRPr="008A67A6">
        <w:t>, Mathieu Delsaut</w:t>
      </w:r>
      <w:r w:rsidRPr="008A67A6">
        <w:rPr>
          <w:vertAlign w:val="superscript"/>
        </w:rPr>
        <w:t>1</w:t>
      </w:r>
      <w:r w:rsidRPr="008A67A6">
        <w:t>, Alexandre Graillet</w:t>
      </w:r>
      <w:r w:rsidRPr="008A67A6">
        <w:rPr>
          <w:vertAlign w:val="superscript"/>
        </w:rPr>
        <w:t>1</w:t>
      </w:r>
      <w:r w:rsidRPr="008A67A6">
        <w:t>, Patrick Jeanty</w:t>
      </w:r>
      <w:r w:rsidRPr="008A67A6">
        <w:rPr>
          <w:vertAlign w:val="superscript"/>
        </w:rPr>
        <w:t>1</w:t>
      </w:r>
      <w:r w:rsidRPr="008A67A6">
        <w:t xml:space="preserve">, </w:t>
      </w:r>
      <w:bookmarkStart w:id="4" w:name="OLE_LINK16"/>
      <w:bookmarkStart w:id="5" w:name="OLE_LINK23"/>
      <w:bookmarkStart w:id="6" w:name="OLE_LINK26"/>
      <w:r w:rsidRPr="008A67A6">
        <w:t>Girish Kumar B</w:t>
      </w:r>
      <w:bookmarkStart w:id="7" w:name="OLE_LINK11"/>
      <w:bookmarkStart w:id="8" w:name="OLE_LINK12"/>
      <w:bookmarkStart w:id="9" w:name="OLE_LINK15"/>
      <w:r w:rsidRPr="008A67A6">
        <w:t>eeharry</w:t>
      </w:r>
      <w:r w:rsidRPr="008A67A6">
        <w:rPr>
          <w:vertAlign w:val="superscript"/>
        </w:rPr>
        <w:t>3</w:t>
      </w:r>
      <w:r w:rsidRPr="008A67A6">
        <w:t>, Roddy Lollchund</w:t>
      </w:r>
      <w:r w:rsidRPr="008A67A6">
        <w:rPr>
          <w:vertAlign w:val="superscript"/>
        </w:rPr>
        <w:t>3</w:t>
      </w:r>
      <w:r w:rsidRPr="008A67A6">
        <w:t>, Tyagaraja S. Modelly Cunden</w:t>
      </w:r>
      <w:r w:rsidRPr="008A67A6">
        <w:rPr>
          <w:vertAlign w:val="superscript"/>
        </w:rPr>
        <w:t>4</w:t>
      </w:r>
      <w:r w:rsidRPr="008A67A6">
        <w:t>,</w:t>
      </w:r>
      <w:bookmarkEnd w:id="4"/>
      <w:bookmarkEnd w:id="5"/>
      <w:bookmarkEnd w:id="6"/>
      <w:bookmarkEnd w:id="7"/>
      <w:bookmarkEnd w:id="8"/>
      <w:bookmarkEnd w:id="9"/>
      <w:r w:rsidRPr="008A67A6">
        <w:t xml:space="preserve"> </w:t>
      </w:r>
      <w:r w:rsidR="001B4AA7">
        <w:rPr>
          <w:rFonts w:hint="eastAsia"/>
        </w:rPr>
        <w:t>Lwidjy</w:t>
      </w:r>
      <w:r w:rsidR="001B4AA7">
        <w:t xml:space="preserve"> </w:t>
      </w:r>
      <w:r w:rsidR="005F0F37">
        <w:t>Baraka</w:t>
      </w:r>
      <w:r w:rsidR="005F0F37" w:rsidRPr="005F0F37">
        <w:rPr>
          <w:vertAlign w:val="superscript"/>
        </w:rPr>
        <w:t>1</w:t>
      </w:r>
      <w:r w:rsidR="005F0F37">
        <w:t xml:space="preserve">, </w:t>
      </w:r>
      <w:r w:rsidRPr="008A67A6">
        <w:t>Béatrice Morel</w:t>
      </w:r>
      <w:r w:rsidRPr="008A67A6">
        <w:rPr>
          <w:vertAlign w:val="superscript"/>
        </w:rPr>
        <w:t>1</w:t>
      </w:r>
    </w:p>
    <w:p w14:paraId="3A5A47CD" w14:textId="77777777" w:rsidR="006B3334" w:rsidRDefault="006B3334" w:rsidP="006B3334">
      <w:pPr>
        <w:rPr>
          <w:rFonts w:ascii="Apple Color Emoji" w:eastAsia="Apple Color Emoji" w:hAnsi="Apple Color Emoji" w:cs="Apple Color Emoji"/>
        </w:rPr>
      </w:pPr>
    </w:p>
    <w:p w14:paraId="5A696358" w14:textId="77777777" w:rsidR="006B3334" w:rsidRDefault="006B3334" w:rsidP="006B3334">
      <w:pPr>
        <w:rPr>
          <w:rFonts w:ascii="Apple Color Emoji" w:eastAsia="Apple Color Emoji" w:hAnsi="Apple Color Emoji" w:cs="Apple Color Emoji"/>
        </w:rPr>
      </w:pPr>
    </w:p>
    <w:p w14:paraId="3507B564" w14:textId="4B3C111D" w:rsidR="006B3334" w:rsidRPr="0045203D" w:rsidRDefault="006B3334" w:rsidP="006B3334">
      <w:r w:rsidRPr="0045203D">
        <w:rPr>
          <w:rFonts w:ascii="Apple Color Emoji" w:eastAsia="Apple Color Emoji" w:hAnsi="Apple Color Emoji" w:cs="Apple Color Emoji"/>
        </w:rPr>
        <w:t>✉</w:t>
      </w:r>
      <w:r w:rsidRPr="0045203D">
        <w:t xml:space="preserve"> Chao TANG</w:t>
      </w:r>
    </w:p>
    <w:p w14:paraId="03C68E41" w14:textId="77777777" w:rsidR="006B3334" w:rsidRPr="00531DCC" w:rsidRDefault="006B3334" w:rsidP="006B3334">
      <w:pPr>
        <w:rPr>
          <w:color w:val="000000"/>
          <w:sz w:val="18"/>
          <w:szCs w:val="18"/>
          <w:u w:val="single"/>
        </w:rPr>
      </w:pPr>
      <w:r w:rsidRPr="0045203D">
        <w:rPr>
          <w:sz w:val="18"/>
          <w:szCs w:val="18"/>
        </w:rPr>
        <w:t xml:space="preserve">Email: </w:t>
      </w:r>
      <w:hyperlink r:id="rId6">
        <w:r w:rsidRPr="0045203D">
          <w:rPr>
            <w:color w:val="000000"/>
            <w:sz w:val="18"/>
            <w:szCs w:val="18"/>
            <w:u w:val="single"/>
          </w:rPr>
          <w:t>chao.tang@univ-reunion.fr</w:t>
        </w:r>
      </w:hyperlink>
    </w:p>
    <w:p w14:paraId="7FF24054" w14:textId="77777777" w:rsidR="008E41CB" w:rsidRDefault="008E41CB" w:rsidP="006A597C"/>
    <w:p w14:paraId="3666A08E" w14:textId="77777777" w:rsidR="006B3334" w:rsidRDefault="006B3334" w:rsidP="006A597C"/>
    <w:p w14:paraId="31569721" w14:textId="77777777" w:rsidR="006B3334" w:rsidRDefault="006B3334" w:rsidP="006A597C"/>
    <w:p w14:paraId="33E4DFCB" w14:textId="77777777" w:rsidR="006B3334" w:rsidRPr="008A67A6" w:rsidRDefault="006B3334" w:rsidP="006A597C"/>
    <w:p w14:paraId="7FF24055" w14:textId="77777777" w:rsidR="008E41CB" w:rsidRPr="006A597C" w:rsidRDefault="0082772A" w:rsidP="006A597C">
      <w:pPr>
        <w:pStyle w:val="ListParagraph"/>
        <w:numPr>
          <w:ilvl w:val="0"/>
          <w:numId w:val="4"/>
        </w:numPr>
        <w:ind w:firstLineChars="0"/>
        <w:rPr>
          <w:lang w:val="fr-FR"/>
        </w:rPr>
      </w:pPr>
      <w:r w:rsidRPr="006A597C">
        <w:rPr>
          <w:lang w:val="fr-FR"/>
        </w:rPr>
        <w:t>ENERGY-lab, Université de La Réunion, La Réunion, France</w:t>
      </w:r>
    </w:p>
    <w:p w14:paraId="7FF24056" w14:textId="77777777" w:rsidR="008E41CB" w:rsidRPr="006A597C" w:rsidRDefault="0082772A" w:rsidP="006A597C">
      <w:pPr>
        <w:pStyle w:val="ListParagraph"/>
        <w:numPr>
          <w:ilvl w:val="0"/>
          <w:numId w:val="4"/>
        </w:numPr>
        <w:ind w:firstLineChars="0"/>
        <w:rPr>
          <w:lang w:val="fr-FR"/>
        </w:rPr>
      </w:pPr>
      <w:r w:rsidRPr="006A597C">
        <w:rPr>
          <w:lang w:val="fr-FR"/>
        </w:rPr>
        <w:t>LACy, Université de La Réunion, La Réunion, France</w:t>
      </w:r>
    </w:p>
    <w:p w14:paraId="7FF24057" w14:textId="77777777" w:rsidR="008E41CB" w:rsidRPr="008A67A6" w:rsidRDefault="0082772A" w:rsidP="006A597C">
      <w:pPr>
        <w:pStyle w:val="ListParagraph"/>
        <w:numPr>
          <w:ilvl w:val="0"/>
          <w:numId w:val="4"/>
        </w:numPr>
        <w:ind w:firstLineChars="0"/>
      </w:pPr>
      <w:bookmarkStart w:id="10" w:name="OLE_LINK143"/>
      <w:bookmarkStart w:id="11" w:name="OLE_LINK144"/>
      <w:r w:rsidRPr="008A67A6">
        <w:t>Department of Physics, Faculty of Science, University of Mauritius, Mauritius</w:t>
      </w:r>
    </w:p>
    <w:p w14:paraId="7FF24058" w14:textId="77777777" w:rsidR="008E41CB" w:rsidRPr="008A67A6" w:rsidRDefault="0082772A" w:rsidP="006A597C">
      <w:pPr>
        <w:pStyle w:val="ListParagraph"/>
        <w:numPr>
          <w:ilvl w:val="0"/>
          <w:numId w:val="4"/>
        </w:numPr>
        <w:ind w:firstLineChars="0"/>
      </w:pPr>
      <w:r w:rsidRPr="008A67A6">
        <w:t>Department of Electromechanical Engineering and Automation, Université des Mascareignes, Rose Hill, Mauritius</w:t>
      </w:r>
    </w:p>
    <w:bookmarkEnd w:id="10"/>
    <w:bookmarkEnd w:id="11"/>
    <w:p w14:paraId="7FF24059" w14:textId="77777777" w:rsidR="008E41CB" w:rsidRDefault="008E41CB" w:rsidP="006A597C"/>
    <w:p w14:paraId="0FF5374A" w14:textId="77777777" w:rsidR="006B3334" w:rsidRDefault="006B3334" w:rsidP="006A597C"/>
    <w:p w14:paraId="66223DFC" w14:textId="290626E4" w:rsidR="006B3334" w:rsidRDefault="006B3334">
      <w:pPr>
        <w:widowControl/>
        <w:spacing w:line="276" w:lineRule="auto"/>
        <w:jc w:val="left"/>
      </w:pPr>
      <w:r>
        <w:br w:type="page"/>
      </w:r>
    </w:p>
    <w:p w14:paraId="6C0EB5F8" w14:textId="77777777" w:rsidR="006B3334" w:rsidRPr="006B3334" w:rsidRDefault="006B3334" w:rsidP="006A597C"/>
    <w:p w14:paraId="7FF2405B" w14:textId="77777777" w:rsidR="008E41CB" w:rsidRPr="00BC0748" w:rsidRDefault="0082772A" w:rsidP="00A933B5">
      <w:pPr>
        <w:pStyle w:val="Heading1"/>
        <w:numPr>
          <w:ilvl w:val="0"/>
          <w:numId w:val="0"/>
        </w:numPr>
        <w:ind w:left="432"/>
        <w:jc w:val="center"/>
      </w:pPr>
      <w:r w:rsidRPr="00BC0748">
        <w:t>Abstract</w:t>
      </w:r>
    </w:p>
    <w:p w14:paraId="7FF24060" w14:textId="77777777" w:rsidR="008E41CB" w:rsidRPr="008A67A6" w:rsidRDefault="008E41CB" w:rsidP="006A597C"/>
    <w:p w14:paraId="7FF24061" w14:textId="2DB8567A" w:rsidR="008E41CB" w:rsidRPr="008A67A6" w:rsidRDefault="0082772A" w:rsidP="006A597C">
      <w:r w:rsidRPr="008A67A6">
        <w:t>Cloudiness is the key to understand the variability of surface solar radiation, and to improve its predictability, which is particularly important for photovoltaic (PV) electricity production. This study estimates Cloud Fraction (CF) with observations from the BSRN (Baseline Solar Radiation Network) station at the island of La Réunion (55.5°E, 20.9°S) in the South</w:t>
      </w:r>
      <w:r w:rsidR="00BC0748">
        <w:t>-</w:t>
      </w:r>
      <w:r w:rsidRPr="008A67A6">
        <w:t xml:space="preserve">West Indian Ocean, using a XGBoost machine-learning model. Besides the statistical XGBoost model, a physical model known as the Automatic Partial Cloud Amount Detection Algorithm (APCADA) is also applied as a benchmark to estimate CF using LWD, surface air temperature and relative humidity data. </w:t>
      </w:r>
      <w:r w:rsidRPr="008A67A6">
        <w:rPr>
          <w:highlight w:val="white"/>
        </w:rPr>
        <w:t xml:space="preserve">CF data are obtained from collocated and coincident observations from a SkyCamVision all-sky camera within the UV-Indien network. </w:t>
      </w:r>
      <w:r w:rsidRPr="008A67A6">
        <w:t>After testing and validating the quality of the data with a set of quality control (QC) procedures derived from the BSRN recommendations, a XGBoost model is applied to estimate CF. A 2-year dataset (September 2019-February 2021) with a 5-min time step is used for this study, with 90% of it used for training and 10% for validation and test. After feature selections and model optimizations, a final score of 92.02% is achieved, which is comparable to the results from recent studies. Compared with APCADA, XGBoost performs better in terms of correlation (0.93 vs 0.85), Root Mean Square Error (0.12 vs 0.31) and Mean Absolute Error (0.08 vs 0.21). The statistical Machine Learning model, like XGBoost, could be potentially used to extend the temporal coverage of available CF observations, at a better accuracy compared to the traditional physical model such as APCADA.</w:t>
      </w:r>
    </w:p>
    <w:p w14:paraId="7FF24064" w14:textId="77777777" w:rsidR="008E41CB" w:rsidRPr="008A67A6" w:rsidRDefault="008E41CB" w:rsidP="006A597C"/>
    <w:p w14:paraId="7FF24065" w14:textId="77777777" w:rsidR="008E41CB" w:rsidRPr="008A67A6" w:rsidRDefault="008E41CB" w:rsidP="006A597C"/>
    <w:p w14:paraId="7FF24071" w14:textId="77777777" w:rsidR="008E41CB" w:rsidRPr="008A67A6" w:rsidRDefault="0082772A" w:rsidP="006A597C">
      <w:bookmarkStart w:id="12" w:name="OLE_LINK29"/>
      <w:bookmarkStart w:id="13" w:name="OLE_LINK30"/>
      <w:r w:rsidRPr="008A67A6">
        <w:t>Keywords: cloud fraction, longwave radiation, BSRN, XGBoost, Reunion Island, APCADA</w:t>
      </w:r>
    </w:p>
    <w:bookmarkEnd w:id="12"/>
    <w:bookmarkEnd w:id="13"/>
    <w:p w14:paraId="7FF24072" w14:textId="77777777" w:rsidR="008E41CB" w:rsidRPr="008A67A6" w:rsidRDefault="008E41CB" w:rsidP="006A597C"/>
    <w:p w14:paraId="7FF24073" w14:textId="77777777" w:rsidR="008E41CB" w:rsidRPr="008A67A6" w:rsidRDefault="008E41CB" w:rsidP="006A597C"/>
    <w:p w14:paraId="08D066B9" w14:textId="77777777" w:rsidR="00011021" w:rsidRDefault="00011021" w:rsidP="006A597C">
      <w:pPr>
        <w:sectPr w:rsidR="00011021" w:rsidSect="002E2222">
          <w:pgSz w:w="11909" w:h="16834"/>
          <w:pgMar w:top="1440" w:right="855" w:bottom="1440" w:left="1275" w:header="720" w:footer="720" w:gutter="0"/>
          <w:lnNumType w:countBy="1" w:restart="continuous"/>
          <w:pgNumType w:start="1"/>
          <w:cols w:space="720"/>
          <w:docGrid w:linePitch="326"/>
        </w:sectPr>
      </w:pPr>
    </w:p>
    <w:p w14:paraId="7FF24077" w14:textId="47A9F1F9" w:rsidR="008E41CB" w:rsidRDefault="0082772A" w:rsidP="006A597C">
      <w:pPr>
        <w:pStyle w:val="Heading1"/>
      </w:pPr>
      <w:r w:rsidRPr="00BC0748">
        <w:lastRenderedPageBreak/>
        <w:t>Introduction</w:t>
      </w:r>
    </w:p>
    <w:p w14:paraId="5CAB855E" w14:textId="5A921D74" w:rsidR="00F5733D" w:rsidRDefault="00F5733D" w:rsidP="006F06B7">
      <w:pPr>
        <w:pStyle w:val="Heading2"/>
      </w:pPr>
      <w:r>
        <w:t>Importance of cloud:</w:t>
      </w:r>
    </w:p>
    <w:p w14:paraId="4F7635EE" w14:textId="77777777" w:rsidR="00265B17" w:rsidRPr="00265B17" w:rsidRDefault="00265B17" w:rsidP="00265B17">
      <w:pPr>
        <w:rPr>
          <w:rFonts w:hint="eastAsia"/>
        </w:rPr>
      </w:pPr>
    </w:p>
    <w:p w14:paraId="245E6C88" w14:textId="59998057" w:rsidR="00C5577A" w:rsidRDefault="004270A7" w:rsidP="00E60F00">
      <w:r w:rsidRPr="004270A7">
        <w:t xml:space="preserve">Clouds play an important role in Earth's energy balance by reflecting incoming solar radiation back to space and trapping outgoing </w:t>
      </w:r>
      <w:r w:rsidR="00F84D4F">
        <w:t>longwave</w:t>
      </w:r>
      <w:r w:rsidRPr="004270A7">
        <w:t xml:space="preserve"> radiation from the Earth's surface. </w:t>
      </w:r>
      <w:bookmarkStart w:id="14" w:name="OLE_LINK54"/>
      <w:bookmarkStart w:id="15" w:name="OLE_LINK55"/>
      <w:bookmarkStart w:id="16" w:name="OLE_LINK56"/>
      <w:r w:rsidR="003136E4">
        <w:t>With</w:t>
      </w:r>
      <w:r w:rsidR="007C3BED">
        <w:t xml:space="preserve"> </w:t>
      </w:r>
      <w:bookmarkEnd w:id="14"/>
      <w:bookmarkEnd w:id="15"/>
      <w:bookmarkEnd w:id="16"/>
      <w:r w:rsidR="00813EBF">
        <w:t xml:space="preserve">the </w:t>
      </w:r>
      <w:r w:rsidR="006C6779">
        <w:t>strong attenuation effect of Surface Solar Radiation (SSR)</w:t>
      </w:r>
      <w:r w:rsidR="003136E4">
        <w:t xml:space="preserve">, </w:t>
      </w:r>
      <w:r w:rsidR="00F85267">
        <w:t>c</w:t>
      </w:r>
      <w:r w:rsidR="00F85267" w:rsidRPr="00F85267">
        <w:t>louds can have a significant impact on the output of solar photovoltaic (PV) systems</w:t>
      </w:r>
      <w:r w:rsidR="00665669">
        <w:t xml:space="preserve">, and thus responsible for a </w:t>
      </w:r>
      <w:r w:rsidR="00836B50">
        <w:t>l</w:t>
      </w:r>
      <w:r w:rsidR="00665669">
        <w:t>arge part of the intermittency of solar energy resource at various temporal and spatial scales</w:t>
      </w:r>
      <w:r w:rsidR="00BC0D0D">
        <w:t xml:space="preserve"> </w:t>
      </w:r>
      <w:r w:rsidR="00BC0D0D" w:rsidRPr="008A67A6">
        <w:rPr>
          <w:highlight w:val="white"/>
        </w:rPr>
        <w:t>(</w:t>
      </w:r>
      <w:hyperlink w:anchor="_ENREF_17" w:tooltip="Maimó-Far, 2020 #314"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&lt;EndNote&gt;&lt;Cite&gt;&lt;Author&gt;Maimó-Far&lt;/Author&gt;&lt;Year&gt;2020&lt;/Year&gt;&lt;RecNum&gt;314&lt;/RecNum&gt;&lt;DisplayText&gt;Maimó-Far et al., 2020&lt;/DisplayText&gt;&lt;record&gt;&lt;rec-number&gt;314&lt;/rec-number&gt;&lt;foreign-keys&gt;&lt;key app="EN" db-id="ap2s0vva2tfapsexxan50rrawfdrerr00v90" timestamp="1661954517"&gt;314&lt;/key&gt;&lt;/foreign-keys&gt;&lt;ref-type name="Journal Article"&gt;17&lt;/ref-type&gt;&lt;contributors&gt;&lt;authors&gt;&lt;author&gt;Maimó-Far, Aina&lt;/author&gt;&lt;author&gt;Tantet, Alexis&lt;/author&gt;&lt;author&gt;Homar, Víctor&lt;/author&gt;&lt;author&gt;Drobinski, Philippe&lt;/author&gt;&lt;/authors&gt;&lt;/contributors&gt;&lt;titles&gt;&lt;title&gt;Predictable and Unpredictable Climate Variability Impacts on Optimal Renewable Energy Mixes: The Example of Spain&lt;/title&gt;&lt;secondary-title&gt;Energies&lt;/secondary-title&gt;&lt;/titles&gt;&lt;periodical&gt;&lt;full-title&gt;Energies&lt;/full-title&gt;&lt;/periodical&gt;&lt;pages&gt;5132&lt;/pages&gt;&lt;volume&gt;13&lt;/volume&gt;&lt;number&gt;19&lt;/number&gt;&lt;dates&gt;&lt;year&gt;2020&lt;/year&gt;&lt;/dates&gt;&lt;isbn&gt;1996-1073&lt;/isbn&gt;&lt;accession-num&gt;doi:10.3390/en13195132&lt;/accession-num&gt;&lt;urls&gt;&lt;related-urls&gt;&lt;url&gt;https://www.mdpi.com/1996-1073/13/19/5132&lt;/url&gt;&lt;/related-urls&gt;&lt;/urls&gt;&lt;/record&gt;&lt;/Cite&gt;&lt;/EndNote&gt;</w:instrText>
        </w:r>
        <w:r w:rsidR="003C40B7" w:rsidRPr="003C40B7">
          <w:rPr>
            <w:rStyle w:val="Hyperlink"/>
            <w:highlight w:val="white"/>
          </w:rPr>
          <w:fldChar w:fldCharType="separate"/>
        </w:r>
        <w:r w:rsidR="003C40B7" w:rsidRPr="003C40B7">
          <w:rPr>
            <w:rStyle w:val="Hyperlink"/>
            <w:highlight w:val="white"/>
          </w:rPr>
          <w:t>Maimó-Far et al., 2020</w:t>
        </w:r>
        <w:r w:rsidR="003C40B7" w:rsidRPr="003C40B7">
          <w:rPr>
            <w:rStyle w:val="Hyperlink"/>
            <w:highlight w:val="white"/>
          </w:rPr>
          <w:fldChar w:fldCharType="end"/>
        </w:r>
      </w:hyperlink>
      <w:r w:rsidR="00BC0D0D" w:rsidRPr="008A67A6">
        <w:rPr>
          <w:highlight w:val="white"/>
        </w:rPr>
        <w:t>)</w:t>
      </w:r>
      <w:r w:rsidR="00665669">
        <w:t xml:space="preserve">, </w:t>
      </w:r>
      <w:r w:rsidR="00665669" w:rsidRPr="00C9063A">
        <w:t>which challenges one of the primary goals of electric utilities</w:t>
      </w:r>
      <w:r w:rsidR="00665669">
        <w:t>,</w:t>
      </w:r>
      <w:r w:rsidR="00665669" w:rsidRPr="00C9063A">
        <w:t xml:space="preserve"> which is to balance supply and demand</w:t>
      </w:r>
      <w:r w:rsidR="00836B50">
        <w:t xml:space="preserve">. </w:t>
      </w:r>
    </w:p>
    <w:p w14:paraId="22E1A1E6" w14:textId="77777777" w:rsidR="00C5577A" w:rsidRDefault="00C5577A" w:rsidP="00E60F00"/>
    <w:p w14:paraId="282B9134" w14:textId="63B35B64" w:rsidR="00CA79A1" w:rsidRDefault="00CA79A1" w:rsidP="00E60F00">
      <w:r>
        <w:rPr>
          <w:rFonts w:ascii="Segoe UI" w:hAnsi="Segoe UI" w:cs="Segoe UI"/>
          <w:color w:val="374151"/>
          <w:shd w:val="clear" w:color="auto" w:fill="F7F7F8"/>
        </w:rPr>
        <w:t>Clouds also play an important role in the Earth's water cycle, as they transport and distribute water vapor around the globe. This can have important implications for the availability of water resources, as well as the frequency and intensity of precipitation events.</w:t>
      </w:r>
    </w:p>
    <w:p w14:paraId="5C181779" w14:textId="77777777" w:rsidR="00CA79A1" w:rsidRPr="00836B50" w:rsidRDefault="00CA79A1" w:rsidP="00E60F00"/>
    <w:p w14:paraId="7BC8EB4F" w14:textId="343552E2" w:rsidR="00F5733D" w:rsidRDefault="00F541FA" w:rsidP="0046487E">
      <w:pPr>
        <w:rPr>
          <w:rFonts w:ascii="Segoe UI" w:hAnsi="Segoe UI" w:cs="Segoe UI"/>
          <w:color w:val="374151"/>
          <w:shd w:val="clear" w:color="auto" w:fill="F7F7F8"/>
        </w:rPr>
      </w:pPr>
      <w:r>
        <w:rPr>
          <w:highlight w:val="white"/>
        </w:rPr>
        <w:t>U</w:t>
      </w:r>
      <w:r w:rsidR="00293454" w:rsidRPr="008A67A6">
        <w:rPr>
          <w:highlight w:val="white"/>
        </w:rPr>
        <w:t xml:space="preserve">nderstanding the </w:t>
      </w:r>
      <w:r w:rsidR="00293454">
        <w:rPr>
          <w:highlight w:val="white"/>
        </w:rPr>
        <w:t>formation</w:t>
      </w:r>
      <w:r w:rsidR="00734A87">
        <w:rPr>
          <w:highlight w:val="white"/>
        </w:rPr>
        <w:t xml:space="preserve">, </w:t>
      </w:r>
      <w:r w:rsidR="00293454">
        <w:rPr>
          <w:highlight w:val="white"/>
        </w:rPr>
        <w:t>evolution</w:t>
      </w:r>
      <w:r w:rsidR="00084657">
        <w:rPr>
          <w:highlight w:val="white"/>
        </w:rPr>
        <w:t xml:space="preserve"> </w:t>
      </w:r>
      <w:r w:rsidR="00734A87">
        <w:rPr>
          <w:highlight w:val="white"/>
        </w:rPr>
        <w:t xml:space="preserve">of cloud </w:t>
      </w:r>
      <w:r w:rsidR="00084657">
        <w:rPr>
          <w:highlight w:val="white"/>
        </w:rPr>
        <w:t xml:space="preserve">and </w:t>
      </w:r>
      <w:r w:rsidR="00734A87">
        <w:t xml:space="preserve">its </w:t>
      </w:r>
      <w:r w:rsidR="00084657" w:rsidRPr="00E60F00">
        <w:t xml:space="preserve">complex </w:t>
      </w:r>
      <w:r w:rsidR="00D776B4">
        <w:t>meteorological and energetic effect</w:t>
      </w:r>
      <w:r w:rsidR="00293454" w:rsidRPr="008A67A6">
        <w:rPr>
          <w:highlight w:val="white"/>
        </w:rPr>
        <w:t xml:space="preserve"> of clouds is </w:t>
      </w:r>
      <w:r w:rsidR="00147D51">
        <w:rPr>
          <w:rFonts w:hint="eastAsia"/>
        </w:rPr>
        <w:t>t</w:t>
      </w:r>
      <w:r w:rsidR="00147D51">
        <w:t xml:space="preserve">he fundamental </w:t>
      </w:r>
      <w:r w:rsidR="00CA79A1">
        <w:rPr>
          <w:rFonts w:ascii="Segoe UI" w:hAnsi="Segoe UI" w:cs="Segoe UI"/>
          <w:color w:val="374151"/>
          <w:shd w:val="clear" w:color="auto" w:fill="F7F7F8"/>
        </w:rPr>
        <w:t xml:space="preserve">for </w:t>
      </w:r>
      <w:r w:rsidR="007B452B">
        <w:rPr>
          <w:rFonts w:ascii="Segoe UI" w:hAnsi="Segoe UI" w:cs="Segoe UI"/>
          <w:color w:val="374151"/>
          <w:shd w:val="clear" w:color="auto" w:fill="F7F7F8"/>
        </w:rPr>
        <w:t xml:space="preserve">weather forecasting, climate change, </w:t>
      </w:r>
      <w:r w:rsidR="00CA79A1">
        <w:rPr>
          <w:rFonts w:ascii="Segoe UI" w:hAnsi="Segoe UI" w:cs="Segoe UI"/>
          <w:color w:val="374151"/>
          <w:shd w:val="clear" w:color="auto" w:fill="F7F7F8"/>
        </w:rPr>
        <w:t>and optimizing solar energy technologies</w:t>
      </w:r>
      <w:r w:rsidR="00734A87">
        <w:rPr>
          <w:rFonts w:ascii="Segoe UI" w:hAnsi="Segoe UI" w:cs="Segoe UI"/>
          <w:color w:val="374151"/>
          <w:shd w:val="clear" w:color="auto" w:fill="F7F7F8"/>
        </w:rPr>
        <w:t xml:space="preserve">, which </w:t>
      </w:r>
      <w:r w:rsidR="0046487E">
        <w:rPr>
          <w:rFonts w:ascii="Segoe UI" w:hAnsi="Segoe UI" w:cs="Segoe UI"/>
          <w:color w:val="374151"/>
          <w:shd w:val="clear" w:color="auto" w:fill="F7F7F8"/>
        </w:rPr>
        <w:t xml:space="preserve">calling the </w:t>
      </w:r>
      <w:r w:rsidR="00734A87">
        <w:rPr>
          <w:rFonts w:ascii="Segoe UI" w:hAnsi="Segoe UI" w:cs="Segoe UI"/>
          <w:color w:val="374151"/>
          <w:shd w:val="clear" w:color="auto" w:fill="F7F7F8"/>
        </w:rPr>
        <w:t>needs</w:t>
      </w:r>
      <w:r w:rsidR="0046487E">
        <w:rPr>
          <w:rFonts w:ascii="Segoe UI" w:hAnsi="Segoe UI" w:cs="Segoe UI"/>
          <w:color w:val="374151"/>
          <w:shd w:val="clear" w:color="auto" w:fill="F7F7F8"/>
        </w:rPr>
        <w:t xml:space="preserve"> of</w:t>
      </w:r>
      <w:r w:rsidR="00734A87">
        <w:rPr>
          <w:rFonts w:ascii="Segoe UI" w:hAnsi="Segoe UI" w:cs="Segoe UI"/>
          <w:color w:val="374151"/>
          <w:shd w:val="clear" w:color="auto" w:fill="F7F7F8"/>
        </w:rPr>
        <w:t xml:space="preserve"> </w:t>
      </w:r>
      <w:r w:rsidR="004F1AF6">
        <w:rPr>
          <w:rFonts w:ascii="Segoe UI" w:hAnsi="Segoe UI" w:cs="Segoe UI"/>
          <w:color w:val="374151"/>
          <w:shd w:val="clear" w:color="auto" w:fill="F7F7F8"/>
        </w:rPr>
        <w:t>cloud dataset</w:t>
      </w:r>
      <w:r w:rsidR="00862EDC">
        <w:rPr>
          <w:rFonts w:ascii="Segoe UI" w:hAnsi="Segoe UI" w:cs="Segoe UI"/>
          <w:color w:val="374151"/>
          <w:shd w:val="clear" w:color="auto" w:fill="F7F7F8"/>
        </w:rPr>
        <w:t xml:space="preserve"> of large spatial and </w:t>
      </w:r>
      <w:r w:rsidR="0020558C">
        <w:rPr>
          <w:rFonts w:ascii="Segoe UI" w:hAnsi="Segoe UI" w:cs="Segoe UI"/>
          <w:color w:val="374151"/>
          <w:shd w:val="clear" w:color="auto" w:fill="F7F7F8"/>
        </w:rPr>
        <w:t xml:space="preserve">long </w:t>
      </w:r>
      <w:r w:rsidR="00862EDC">
        <w:rPr>
          <w:rFonts w:ascii="Segoe UI" w:hAnsi="Segoe UI" w:cs="Segoe UI"/>
          <w:color w:val="374151"/>
          <w:shd w:val="clear" w:color="auto" w:fill="F7F7F8"/>
        </w:rPr>
        <w:t>temporal coverage and of high quality.</w:t>
      </w:r>
    </w:p>
    <w:p w14:paraId="04F5FD25" w14:textId="77777777" w:rsidR="00C72E73" w:rsidRDefault="00C72E73" w:rsidP="0046487E">
      <w:pPr>
        <w:rPr>
          <w:rFonts w:ascii="Segoe UI" w:hAnsi="Segoe UI" w:cs="Segoe UI"/>
          <w:color w:val="374151"/>
          <w:shd w:val="clear" w:color="auto" w:fill="F7F7F8"/>
        </w:rPr>
      </w:pPr>
    </w:p>
    <w:p w14:paraId="6DFFB787" w14:textId="0303BF6D" w:rsidR="00C72E73" w:rsidRPr="0046487E" w:rsidRDefault="00630EA1" w:rsidP="00C72E73">
      <w:pPr>
        <w:pStyle w:val="Heading2"/>
        <w:rPr>
          <w:shd w:val="clear" w:color="auto" w:fill="F7F7F8"/>
        </w:rPr>
      </w:pPr>
      <w:r>
        <w:rPr>
          <w:shd w:val="clear" w:color="auto" w:fill="F7F7F8"/>
        </w:rPr>
        <w:t>Cloud observation</w:t>
      </w:r>
    </w:p>
    <w:p w14:paraId="5753C88C" w14:textId="77777777" w:rsidR="00630EA1" w:rsidRDefault="00630EA1" w:rsidP="006A597C">
      <w:pPr>
        <w:rPr>
          <w:highlight w:val="white"/>
        </w:rPr>
      </w:pPr>
    </w:p>
    <w:p w14:paraId="2032628E" w14:textId="77777777" w:rsidR="00373306" w:rsidRDefault="00373306" w:rsidP="006A597C">
      <w:pPr>
        <w:rPr>
          <w:rFonts w:hint="eastAsia"/>
          <w:highlight w:val="white"/>
        </w:rPr>
      </w:pPr>
    </w:p>
    <w:p w14:paraId="363F1944" w14:textId="77777777" w:rsidR="00630EA1" w:rsidRDefault="00630EA1" w:rsidP="00630EA1">
      <w:pPr>
        <w:pStyle w:val="Heading3"/>
        <w:rPr>
          <w:highlight w:val="white"/>
        </w:rPr>
      </w:pPr>
      <w:r w:rsidRPr="00886E4F">
        <w:rPr>
          <w:highlight w:val="white"/>
        </w:rPr>
        <w:t>History of CF observation:</w:t>
      </w:r>
    </w:p>
    <w:p w14:paraId="4171EE53" w14:textId="77777777" w:rsidR="00CD0E91" w:rsidRDefault="00CD0E91" w:rsidP="00CD0E91">
      <w:pPr>
        <w:rPr>
          <w:highlight w:val="white"/>
        </w:rPr>
      </w:pPr>
    </w:p>
    <w:p w14:paraId="33E20DC0" w14:textId="77777777" w:rsidR="00CD0E91" w:rsidRPr="00CD0E91" w:rsidRDefault="00CD0E91" w:rsidP="00CD0E91">
      <w:pPr>
        <w:rPr>
          <w:rFonts w:hint="eastAsia"/>
          <w:highlight w:val="white"/>
        </w:rPr>
      </w:pPr>
    </w:p>
    <w:p w14:paraId="05CE4BF0" w14:textId="4F7E1732" w:rsidR="00F458A9" w:rsidRDefault="008E7D41" w:rsidP="00790A07">
      <w:pPr>
        <w:rPr>
          <w:rFonts w:ascii="URWPalladioL" w:hAnsi="URWPalladioL"/>
          <w:sz w:val="20"/>
          <w:szCs w:val="20"/>
        </w:rPr>
      </w:pPr>
      <w:r>
        <w:rPr>
          <w:rFonts w:hint="eastAsia"/>
          <w:highlight w:val="white"/>
        </w:rPr>
        <w:t>C</w:t>
      </w:r>
      <w:r>
        <w:rPr>
          <w:highlight w:val="white"/>
        </w:rPr>
        <w:t xml:space="preserve">loudiness </w:t>
      </w:r>
      <w:r w:rsidR="00F70EC3">
        <w:t xml:space="preserve">could be </w:t>
      </w:r>
      <w:r w:rsidR="00630EA1" w:rsidRPr="008A67A6">
        <w:rPr>
          <w:highlight w:val="white"/>
        </w:rPr>
        <w:t>derived from human observation, meteorological satellites and surface remote observatio</w:t>
      </w:r>
      <w:r w:rsidR="007C798B">
        <w:rPr>
          <w:highlight w:val="white"/>
        </w:rPr>
        <w:t>n.</w:t>
      </w:r>
      <w:r w:rsidR="00BC136D">
        <w:t xml:space="preserve"> </w:t>
      </w:r>
      <w:r w:rsidR="00F458A9">
        <w:rPr>
          <w:rFonts w:ascii="URWPalladioL" w:hAnsi="URWPalladioL"/>
          <w:sz w:val="20"/>
          <w:szCs w:val="20"/>
        </w:rPr>
        <w:t xml:space="preserve">shortcomings </w:t>
      </w:r>
    </w:p>
    <w:p w14:paraId="0FDBD122" w14:textId="77777777" w:rsidR="00BC136D" w:rsidRPr="00BC136D" w:rsidRDefault="00BC136D" w:rsidP="00790A07">
      <w:pPr>
        <w:rPr>
          <w:rFonts w:hint="eastAsia"/>
          <w:highlight w:val="white"/>
        </w:rPr>
      </w:pPr>
    </w:p>
    <w:p w14:paraId="27227CEF" w14:textId="501159E0" w:rsidR="00790A07" w:rsidRDefault="00630EA1" w:rsidP="00790A07">
      <w:r w:rsidRPr="008A67A6">
        <w:rPr>
          <w:highlight w:val="white"/>
        </w:rPr>
        <w:t xml:space="preserve">Human observation </w:t>
      </w:r>
      <w:r w:rsidR="001B04D7">
        <w:rPr>
          <w:highlight w:val="white"/>
        </w:rPr>
        <w:t xml:space="preserve">depends on </w:t>
      </w:r>
      <w:r w:rsidR="0080710A">
        <w:rPr>
          <w:highlight w:val="white"/>
        </w:rPr>
        <w:t xml:space="preserve">the </w:t>
      </w:r>
      <w:r w:rsidR="0080710A" w:rsidRPr="0080710A">
        <w:t>subjective judgment of the observer</w:t>
      </w:r>
      <w:r w:rsidR="0080710A">
        <w:t xml:space="preserve"> </w:t>
      </w:r>
      <w:r w:rsidR="00C52DFE">
        <w:t xml:space="preserve">and irregular </w:t>
      </w:r>
      <w:r w:rsidR="00F35E31">
        <w:t xml:space="preserve">operating time (1 or 2 hours in daytime and much less during nighttime) </w:t>
      </w:r>
      <w:r w:rsidR="0080710A">
        <w:t>often characterized by high level of variability</w:t>
      </w:r>
      <w:r w:rsidR="00EF182A">
        <w:t xml:space="preserve"> and </w:t>
      </w:r>
      <w:r w:rsidR="004D18ED">
        <w:t xml:space="preserve">thus </w:t>
      </w:r>
      <w:r w:rsidR="00EF182A" w:rsidRPr="00EF182A">
        <w:t>degrade the quality of the observation</w:t>
      </w:r>
      <w:r w:rsidR="0080710A">
        <w:t>.</w:t>
      </w:r>
      <w:r w:rsidR="00790A07">
        <w:t xml:space="preserve"> </w:t>
      </w:r>
    </w:p>
    <w:p w14:paraId="27C372CD" w14:textId="77777777" w:rsidR="00790A07" w:rsidRDefault="00790A07" w:rsidP="00790A07"/>
    <w:p w14:paraId="7001B077" w14:textId="46E05902" w:rsidR="00BB38D1" w:rsidRDefault="00E04EB1" w:rsidP="00790A07">
      <w:r>
        <w:rPr>
          <w:rFonts w:hint="eastAsia"/>
        </w:rPr>
        <w:t>M</w:t>
      </w:r>
      <w:r>
        <w:t xml:space="preserve">eteorological satellites </w:t>
      </w:r>
      <w:r w:rsidR="00032B84">
        <w:t xml:space="preserve">can complete the lack of objectivity </w:t>
      </w:r>
      <w:r w:rsidR="0025208C">
        <w:t>of human observations</w:t>
      </w:r>
      <w:r w:rsidR="001536AE">
        <w:t xml:space="preserve">, however, they </w:t>
      </w:r>
      <w:r w:rsidR="0027379F">
        <w:t xml:space="preserve">either have a </w:t>
      </w:r>
      <w:r w:rsidR="00827EDF">
        <w:t>short comes</w:t>
      </w:r>
      <w:r w:rsidR="0027379F">
        <w:t xml:space="preserve"> of </w:t>
      </w:r>
      <w:r w:rsidR="00452DE0">
        <w:t xml:space="preserve">low </w:t>
      </w:r>
      <w:r w:rsidR="0027379F">
        <w:t>spatial resolution</w:t>
      </w:r>
      <w:r w:rsidR="002E2589">
        <w:t xml:space="preserve"> (</w:t>
      </w:r>
      <w:r w:rsidR="002E6D89">
        <w:t xml:space="preserve">stationary satellite has </w:t>
      </w:r>
      <w:r w:rsidR="002E2589">
        <w:t>typically 2km * 2km</w:t>
      </w:r>
      <w:bookmarkStart w:id="17" w:name="OLE_LINK34"/>
      <w:bookmarkStart w:id="18" w:name="OLE_LINK37"/>
      <w:r w:rsidR="002E2589">
        <w:t xml:space="preserve">) </w:t>
      </w:r>
      <w:bookmarkEnd w:id="17"/>
      <w:bookmarkEnd w:id="18"/>
      <w:r w:rsidR="002E2589">
        <w:t xml:space="preserve">or </w:t>
      </w:r>
      <w:r w:rsidR="00B37F03">
        <w:t xml:space="preserve">low temporal </w:t>
      </w:r>
      <w:r w:rsidR="00166B4D">
        <w:t>resolution frequency (1 or 2 times a day, depending on the location) of the polar-</w:t>
      </w:r>
      <w:proofErr w:type="spellStart"/>
      <w:r w:rsidR="00166B4D">
        <w:t>orbitting</w:t>
      </w:r>
      <w:proofErr w:type="spellEnd"/>
      <w:r w:rsidR="00166B4D">
        <w:t xml:space="preserve"> satellites (</w:t>
      </w:r>
      <w:r w:rsidR="00166B4D">
        <w:t>such as MODIS)</w:t>
      </w:r>
      <w:r w:rsidR="00166B4D">
        <w:t>.</w:t>
      </w:r>
    </w:p>
    <w:p w14:paraId="2C8A12AA" w14:textId="77777777" w:rsidR="00827EDF" w:rsidRPr="00827EDF" w:rsidRDefault="00827EDF" w:rsidP="00790A07">
      <w:pPr>
        <w:rPr>
          <w:rFonts w:hint="eastAsia"/>
        </w:rPr>
      </w:pPr>
    </w:p>
    <w:p w14:paraId="2BB995DF" w14:textId="027A4AC5" w:rsidR="00675D53" w:rsidRDefault="009A3376" w:rsidP="00790A07">
      <w:r>
        <w:t xml:space="preserve">Ground-based remote sensing equipment includes ceilometers, lidar, and camera-based imagers (e.g., </w:t>
      </w:r>
      <w:proofErr w:type="spellStart"/>
      <w:r>
        <w:t>Skyviewer</w:t>
      </w:r>
      <w:proofErr w:type="spellEnd"/>
      <w:r>
        <w:t xml:space="preserve"> (PREDE Inc. [</w:t>
      </w:r>
      <w:r>
        <w:rPr>
          <w:color w:val="0772B5"/>
        </w:rPr>
        <w:t>6</w:t>
      </w:r>
      <w:r>
        <w:t>,</w:t>
      </w:r>
      <w:r>
        <w:rPr>
          <w:color w:val="0772B5"/>
        </w:rPr>
        <w:t>13</w:t>
      </w:r>
      <w:r>
        <w:t>]), Whole Sky Imager (WSI) (Marine Physical Laboratory [</w:t>
      </w:r>
      <w:r>
        <w:rPr>
          <w:color w:val="0772B5"/>
        </w:rPr>
        <w:t>14</w:t>
      </w:r>
      <w:r>
        <w:t>,</w:t>
      </w:r>
      <w:r>
        <w:rPr>
          <w:color w:val="0772B5"/>
        </w:rPr>
        <w:t>15</w:t>
      </w:r>
      <w:r>
        <w:t>]), and Total Sky Imager (TSI) (Yankee Environmental System (YES) Inc. [</w:t>
      </w:r>
      <w:r>
        <w:rPr>
          <w:color w:val="0772B5"/>
        </w:rPr>
        <w:t>16</w:t>
      </w:r>
      <w:r>
        <w:t xml:space="preserve">]). </w:t>
      </w:r>
      <w:r w:rsidR="005F42A8">
        <w:t>Ground-based</w:t>
      </w:r>
      <w:r>
        <w:t xml:space="preserve"> ceilometers and lidar</w:t>
      </w:r>
      <w:r w:rsidR="005F42A8">
        <w:t xml:space="preserve"> </w:t>
      </w:r>
      <w:r w:rsidR="00E61E55">
        <w:t xml:space="preserve">can detect only </w:t>
      </w:r>
      <w:r w:rsidR="00CA64F2">
        <w:t xml:space="preserve">in a fixed and limited </w:t>
      </w:r>
      <w:r w:rsidR="00E61E55">
        <w:t xml:space="preserve">part of the sky </w:t>
      </w:r>
      <w:r>
        <w:t>[</w:t>
      </w:r>
      <w:r>
        <w:rPr>
          <w:color w:val="0772B5"/>
        </w:rPr>
        <w:t>10</w:t>
      </w:r>
      <w:r>
        <w:t xml:space="preserve">]. </w:t>
      </w:r>
      <w:r w:rsidR="0014471F">
        <w:t>Camera-based devices, on the other hand, have a number of useful benefits for detecting clouds, such as the observation area (coverage), image resolution, and observation period [</w:t>
      </w:r>
      <w:r w:rsidR="0014471F">
        <w:rPr>
          <w:color w:val="0772B5"/>
        </w:rPr>
        <w:t>6</w:t>
      </w:r>
      <w:r w:rsidR="0014471F">
        <w:t>,</w:t>
      </w:r>
      <w:r w:rsidR="0014471F">
        <w:rPr>
          <w:color w:val="0772B5"/>
        </w:rPr>
        <w:t>17</w:t>
      </w:r>
      <w:r w:rsidR="0014471F">
        <w:t>,</w:t>
      </w:r>
      <w:r w:rsidR="0014471F">
        <w:rPr>
          <w:color w:val="0772B5"/>
        </w:rPr>
        <w:t>18</w:t>
      </w:r>
      <w:r w:rsidR="0014471F">
        <w:t xml:space="preserve">]. </w:t>
      </w:r>
      <w:r w:rsidR="00CC3020">
        <w:t xml:space="preserve">However, </w:t>
      </w:r>
      <w:r w:rsidR="00495807">
        <w:t xml:space="preserve">it is difficult to detect nighttime cloud </w:t>
      </w:r>
      <w:r w:rsidR="00495807">
        <w:lastRenderedPageBreak/>
        <w:t xml:space="preserve">with only visible channel information. </w:t>
      </w:r>
      <w:r w:rsidR="00EB4C69">
        <w:t>A</w:t>
      </w:r>
      <w:r w:rsidR="00D7422B">
        <w:t xml:space="preserve">n infrared sensor or filter is needed to </w:t>
      </w:r>
      <w:r w:rsidR="00675D53">
        <w:t xml:space="preserve">get nighttime cloud. </w:t>
      </w:r>
    </w:p>
    <w:p w14:paraId="0FD02BEC" w14:textId="77777777" w:rsidR="00790A07" w:rsidRDefault="00790A07" w:rsidP="00790A07"/>
    <w:p w14:paraId="027961FC" w14:textId="7509B0CA" w:rsidR="00675D53" w:rsidRDefault="00652D29" w:rsidP="00790A07">
      <w:r w:rsidRPr="008A67A6">
        <w:t xml:space="preserve">Responding to the absence of visible light during nighttime, infrared sensors and filters have been developed to detect radiance from clouds </w:t>
      </w:r>
      <w:hyperlink w:anchor="_ENREF_12" w:tooltip="Kim, 2020 #301" w:history="1">
        <w:r w:rsidR="003C40B7" w:rsidRPr="00790A07">
          <w:fldChar w:fldCharType="begin"/>
        </w:r>
        <w:r w:rsidR="003C40B7" w:rsidRPr="00790A07">
          <w:instrText xml:space="preserve"> ADDIN EN.CITE &lt;EndNote&gt;&lt;Cite&gt;&lt;Author&gt;Kim&lt;/Author&gt;&lt;Year&gt;2020&lt;/Year&gt;&lt;RecNum&gt;301&lt;/RecNum&gt;&lt;DisplayText&gt;Kim and Cha, 2020&lt;/DisplayText&gt;&lt;record&gt;&lt;rec-number&gt;301&lt;/rec-number&gt;&lt;foreign-keys&gt;&lt;key app="EN" db-id="ap2s0vva2tfapsexxan50rrawfdrerr00v90" timestamp="1661951759"&gt;301&lt;/key&gt;&lt;/foreign-keys&gt;&lt;ref-type name="Journal Article"&gt;17&lt;/ref-type&gt;&lt;contributors&gt;&lt;authors&gt;&lt;author&gt;Kim, Bu-Yo&lt;/author&gt;&lt;author&gt;Cha, Joo Wan&lt;/author&gt;&lt;/authors&gt;&lt;/contributors&gt;&lt;titles&gt;&lt;title&gt;Cloud Observation and Cloud Cover Calculation at Nighttime Using the Automatic Cloud Observation System (ACOS) Package&lt;/title&gt;&lt;secondary-title&gt;Remote Sensing&lt;/secondary-title&gt;&lt;/titles&gt;&lt;periodical&gt;&lt;full-title&gt;Remote Sensing&lt;/full-title&gt;&lt;/periodical&gt;&lt;pages&gt;2314&lt;/pages&gt;&lt;volume&gt;12&lt;/volume&gt;&lt;number&gt;14&lt;/number&gt;&lt;dates&gt;&lt;year&gt;2020&lt;/year&gt;&lt;/dates&gt;&lt;isbn&gt;2072-4292&lt;/isbn&gt;&lt;accession-num&gt;doi:10.3390/rs12142314&lt;/accession-num&gt;&lt;urls&gt;&lt;related-urls&gt;&lt;url&gt;https://www.mdpi.com/2072-4292/12/14/2314&lt;/url&gt;&lt;/related-urls&gt;&lt;/urls&gt;&lt;/record&gt;&lt;/Cite&gt;&lt;/EndNote&gt;</w:instrText>
        </w:r>
        <w:r w:rsidR="003C40B7" w:rsidRPr="00790A07">
          <w:fldChar w:fldCharType="separate"/>
        </w:r>
        <w:r w:rsidR="003C40B7" w:rsidRPr="00790A07">
          <w:t>Kim and Cha, 2020</w:t>
        </w:r>
        <w:r w:rsidR="003C40B7" w:rsidRPr="00790A07">
          <w:fldChar w:fldCharType="end"/>
        </w:r>
      </w:hyperlink>
      <w:r w:rsidRPr="008A67A6">
        <w:t>.</w:t>
      </w:r>
      <w:r w:rsidR="00D82748">
        <w:t xml:space="preserve"> </w:t>
      </w:r>
      <w:r w:rsidR="00525EFB">
        <w:t>However,</w:t>
      </w:r>
      <w:r w:rsidR="00B22AD3">
        <w:t xml:space="preserve"> they </w:t>
      </w:r>
      <w:r w:rsidR="00D82748" w:rsidRPr="00790A07">
        <w:t>have the disadvantage of high equipment investment and extensive data processing</w:t>
      </w:r>
      <w:r w:rsidR="00027458" w:rsidRPr="00790A07">
        <w:t xml:space="preserve">. Cloud-resolving </w:t>
      </w:r>
      <w:r w:rsidR="00FC30A7" w:rsidRPr="00790A07">
        <w:t xml:space="preserve">climate </w:t>
      </w:r>
      <w:r w:rsidR="00166B0D" w:rsidRPr="00790A07">
        <w:t xml:space="preserve">model </w:t>
      </w:r>
      <w:r w:rsidR="008D4C64" w:rsidRPr="00790A07">
        <w:t xml:space="preserve">is computational expensive. </w:t>
      </w:r>
    </w:p>
    <w:p w14:paraId="64370905" w14:textId="77777777" w:rsidR="00652D29" w:rsidRDefault="00652D29" w:rsidP="00790A07"/>
    <w:p w14:paraId="65EBE1AE" w14:textId="5BD49A7D" w:rsidR="00480011" w:rsidRDefault="00AA3F87" w:rsidP="00790A07">
      <w:r>
        <w:t xml:space="preserve">Therefore, </w:t>
      </w:r>
      <w:r w:rsidR="00480011">
        <w:rPr>
          <w:rFonts w:hint="eastAsia"/>
        </w:rPr>
        <w:t>C</w:t>
      </w:r>
      <w:r w:rsidR="00480011">
        <w:t xml:space="preserve">loud cover </w:t>
      </w:r>
      <w:r>
        <w:t>detection algorithm from the proxy variables are developed</w:t>
      </w:r>
      <w:r w:rsidR="00980D1D">
        <w:t xml:space="preserve">. As an example </w:t>
      </w:r>
      <w:r w:rsidR="00480011">
        <w:t xml:space="preserve">could </w:t>
      </w:r>
      <w:r w:rsidR="003C40B7" w:rsidRPr="00790A07">
        <w:t xml:space="preserve">A method of Automatic Partial Cloud Amount Detection Algorithm (APCADA) is developed by </w:t>
      </w:r>
      <w:hyperlink w:anchor="_ENREF_8" w:tooltip="Dürr, 2004 #305" w:history="1">
        <w:r w:rsidR="003C40B7" w:rsidRPr="00790A07">
          <w:fldChar w:fldCharType="begin"/>
        </w:r>
        <w:r w:rsidR="003C40B7" w:rsidRPr="00790A07">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3C40B7" w:rsidRPr="00790A07">
          <w:fldChar w:fldCharType="separate"/>
        </w:r>
        <w:r w:rsidR="003C40B7" w:rsidRPr="00790A07">
          <w:t>Dürr and Philipona (2004)</w:t>
        </w:r>
        <w:r w:rsidR="003C40B7" w:rsidRPr="00790A07">
          <w:fldChar w:fldCharType="end"/>
        </w:r>
      </w:hyperlink>
      <w:r w:rsidR="003C40B7" w:rsidRPr="00790A07">
        <w:t xml:space="preserve"> to estimate the cloud amount without high clouds directly from longwave downward radiation (LWD), air temperature, and humidity. </w:t>
      </w:r>
      <w:r w:rsidR="00D219C1" w:rsidRPr="00790A07">
        <w:t xml:space="preserve">which could provide </w:t>
      </w:r>
      <w:r w:rsidR="00D219C1" w:rsidRPr="00790A07">
        <w:t>a simple and robust real-time cloud detection method available 24 hours a day.</w:t>
      </w:r>
      <w:r w:rsidR="00E65411" w:rsidRPr="00790A07">
        <w:t xml:space="preserve"> The output value are </w:t>
      </w:r>
      <w:r w:rsidR="0049220A" w:rsidRPr="00790A07">
        <w:t>Discrete</w:t>
      </w:r>
      <w:r w:rsidR="00430539" w:rsidRPr="00790A07">
        <w:t xml:space="preserve"> (</w:t>
      </w:r>
      <w:r w:rsidR="0049220A" w:rsidRPr="00790A07">
        <w:t xml:space="preserve">in the unit of </w:t>
      </w:r>
      <w:r w:rsidR="00790A07" w:rsidRPr="00790A07">
        <w:t>octas</w:t>
      </w:r>
      <w:r w:rsidR="00430539" w:rsidRPr="00790A07">
        <w:t xml:space="preserve">) </w:t>
      </w:r>
      <w:r w:rsidR="0049220A" w:rsidRPr="00790A07">
        <w:t xml:space="preserve">but </w:t>
      </w:r>
      <w:r w:rsidR="00430539" w:rsidRPr="00790A07">
        <w:t>not continuous.</w:t>
      </w:r>
    </w:p>
    <w:p w14:paraId="491F392A" w14:textId="77777777" w:rsidR="00DB56FE" w:rsidRDefault="00DB56FE" w:rsidP="00BC136D"/>
    <w:p w14:paraId="5E60FF26" w14:textId="77777777" w:rsidR="008C30AA" w:rsidRPr="003C40B7" w:rsidRDefault="008C30AA" w:rsidP="00BC136D"/>
    <w:p w14:paraId="0826B1E4" w14:textId="77777777" w:rsidR="008C30AA" w:rsidRDefault="008C30AA" w:rsidP="00BC136D">
      <w:pPr>
        <w:rPr>
          <w:rFonts w:hint="eastAsia"/>
        </w:rPr>
      </w:pPr>
    </w:p>
    <w:p w14:paraId="0AB5AFE7" w14:textId="2FDB131F" w:rsidR="009A3376" w:rsidRDefault="00D27E38" w:rsidP="00BC136D">
      <w:r>
        <w:t>Therefore, many studies [</w:t>
      </w:r>
      <w:r>
        <w:rPr>
          <w:color w:val="0772B5"/>
        </w:rPr>
        <w:t>23</w:t>
      </w:r>
      <w:r>
        <w:t>–</w:t>
      </w:r>
      <w:r>
        <w:rPr>
          <w:color w:val="0772B5"/>
        </w:rPr>
        <w:t>26</w:t>
      </w:r>
      <w:r>
        <w:t>] calculated nighttime cloud cover by mounting an infrared (IR) sensor or IR filter or by detecting the radiance emitted from clouds and the sky using a sky scanner.</w:t>
      </w:r>
    </w:p>
    <w:p w14:paraId="7AB79763" w14:textId="77777777" w:rsidR="007A61E2" w:rsidRDefault="007A61E2" w:rsidP="00BC136D"/>
    <w:p w14:paraId="1D3565ED" w14:textId="32B0B528" w:rsidR="00630EA1" w:rsidRDefault="00630EA1" w:rsidP="00630EA1">
      <w:r w:rsidRPr="008A67A6">
        <w:rPr>
          <w:highlight w:val="white"/>
        </w:rPr>
        <w:t xml:space="preserve">To minimize human errors, ground- and aircraft-based measurements have been introduced to timely record 1-D cloud snapshots </w:t>
      </w:r>
      <w:hyperlink w:anchor="_ENREF_22" w:tooltip="Qian, 2012 #308"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3C40B7" w:rsidRPr="003C40B7">
          <w:rPr>
            <w:rStyle w:val="Hyperlink"/>
            <w:highlight w:val="white"/>
          </w:rPr>
          <w:fldChar w:fldCharType="separate"/>
        </w:r>
        <w:r w:rsidR="003C40B7" w:rsidRPr="003C40B7">
          <w:rPr>
            <w:rStyle w:val="Hyperlink"/>
            <w:highlight w:val="white"/>
          </w:rPr>
          <w:t>Qian et al., 2012</w:t>
        </w:r>
        <w:r w:rsidR="003C40B7" w:rsidRPr="003C40B7">
          <w:rPr>
            <w:rStyle w:val="Hyperlink"/>
            <w:highlight w:val="white"/>
          </w:rPr>
          <w:fldChar w:fldCharType="end"/>
        </w:r>
      </w:hyperlink>
      <w:r w:rsidRPr="008A67A6">
        <w:rPr>
          <w:highlight w:val="white"/>
        </w:rPr>
        <w:t>. In the global</w:t>
      </w:r>
      <w:r w:rsidRPr="008A67A6">
        <w:t xml:space="preserve"> observation trend, remote sensing has been applied to evaluate global cloud properties and estimate cloud cover parameters over years from visible and infrared radiations </w:t>
      </w:r>
      <w:hyperlink w:anchor="_ENREF_22" w:tooltip="Qian, 2012 #308"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3C40B7" w:rsidRPr="003C40B7">
          <w:rPr>
            <w:rStyle w:val="Hyperlink"/>
            <w:highlight w:val="white"/>
          </w:rPr>
          <w:fldChar w:fldCharType="separate"/>
        </w:r>
        <w:r w:rsidR="003C40B7" w:rsidRPr="003C40B7">
          <w:rPr>
            <w:rStyle w:val="Hyperlink"/>
            <w:highlight w:val="white"/>
          </w:rPr>
          <w:t>Qian et al., 2012</w:t>
        </w:r>
        <w:r w:rsidR="003C40B7" w:rsidRPr="003C40B7">
          <w:rPr>
            <w:rStyle w:val="Hyperlink"/>
            <w:highlight w:val="white"/>
          </w:rPr>
          <w:fldChar w:fldCharType="end"/>
        </w:r>
      </w:hyperlink>
      <w:r w:rsidRPr="008A67A6">
        <w:t xml:space="preserve">. </w:t>
      </w:r>
    </w:p>
    <w:p w14:paraId="2493F35D" w14:textId="77777777" w:rsidR="00630EA1" w:rsidRDefault="00630EA1" w:rsidP="00630EA1"/>
    <w:p w14:paraId="5AEC0E73" w14:textId="111452B3" w:rsidR="00630EA1" w:rsidRPr="008A67A6" w:rsidRDefault="00630EA1" w:rsidP="00630EA1">
      <w:r w:rsidRPr="008A67A6">
        <w:t xml:space="preserve">Use of camera-based devices in cloud coverage observation </w:t>
      </w:r>
      <w:commentRangeStart w:id="19"/>
      <w:r w:rsidRPr="008A67A6">
        <w:t>improved spatiotemporal</w:t>
      </w:r>
      <w:commentRangeEnd w:id="19"/>
      <w:r>
        <w:rPr>
          <w:rStyle w:val="CommentReference"/>
        </w:rPr>
        <w:commentReference w:id="19"/>
      </w:r>
      <w:r w:rsidRPr="008A67A6">
        <w:t xml:space="preserve"> resolution, and image quality with a fish-eye lens (180</w:t>
      </w:r>
      <w:r w:rsidRPr="008A67A6">
        <w:rPr>
          <w:vertAlign w:val="superscript"/>
        </w:rPr>
        <w:t>o</w:t>
      </w:r>
      <w:r w:rsidRPr="008A67A6">
        <w:t xml:space="preserve"> field of view), and ability to provide continuous valuable cloud datasets. Even though data quality depends on the capacity of the camera, cloud cover detection with sunlight showed great performance during the day. </w:t>
      </w:r>
    </w:p>
    <w:p w14:paraId="2CF33F8C" w14:textId="77777777" w:rsidR="00630EA1" w:rsidRDefault="00630EA1" w:rsidP="00630EA1"/>
    <w:p w14:paraId="0AD9BBAC" w14:textId="77777777" w:rsidR="00630EA1" w:rsidRPr="008A67A6" w:rsidRDefault="00630EA1" w:rsidP="00630EA1"/>
    <w:p w14:paraId="5E0178D8" w14:textId="77777777" w:rsidR="00630EA1" w:rsidRDefault="00630EA1" w:rsidP="00630EA1">
      <w:commentRangeStart w:id="20"/>
      <w:r w:rsidRPr="008A67A6">
        <w:t>Presence of long-term continuous ground-based measurements has attracted/created statistical and machine learning (ML) research interests.</w:t>
      </w:r>
      <w:commentRangeEnd w:id="20"/>
      <w:r w:rsidRPr="008A67A6">
        <w:commentReference w:id="20"/>
      </w:r>
      <w:r w:rsidRPr="008A67A6">
        <w:t xml:space="preserve"> </w:t>
      </w:r>
      <w:proofErr w:type="gramStart"/>
      <w:r>
        <w:t>Forsythe</w:t>
      </w:r>
      <w:proofErr w:type="gramEnd"/>
    </w:p>
    <w:p w14:paraId="7985DB9E" w14:textId="77777777" w:rsidR="00630EA1" w:rsidRDefault="00630EA1" w:rsidP="00630EA1"/>
    <w:p w14:paraId="1F4744D8" w14:textId="485C2BA6" w:rsidR="00630EA1" w:rsidRDefault="00630EA1" w:rsidP="00630EA1">
      <w:r w:rsidRPr="008A67A6">
        <w:t xml:space="preserve">CF, </w:t>
      </w:r>
      <w:r>
        <w:t xml:space="preserve">short for </w:t>
      </w:r>
      <w:r w:rsidRPr="008A67A6">
        <w:t xml:space="preserve">fraction of area occupied by clouds, found to have a significant correlation with air temperature, precipitation, and </w:t>
      </w:r>
      <w:commentRangeStart w:id="21"/>
      <w:r w:rsidRPr="008A67A6">
        <w:t>topography</w:t>
      </w:r>
      <w:commentRangeEnd w:id="21"/>
      <w:r>
        <w:rPr>
          <w:rStyle w:val="CommentReference"/>
        </w:rPr>
        <w:commentReference w:id="21"/>
      </w:r>
      <w:r>
        <w:t xml:space="preserve"> </w:t>
      </w:r>
      <w:r w:rsidRPr="00DC6702">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instrText xml:space="preserve"> ADDIN EN.CITE </w:instrText>
      </w:r>
      <w:r>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instrText xml:space="preserve"> ADDIN EN.CITE.DATA </w:instrText>
      </w:r>
      <w:r>
        <w:fldChar w:fldCharType="end"/>
      </w:r>
      <w:r w:rsidRPr="00DC6702">
        <w:fldChar w:fldCharType="separate"/>
      </w:r>
      <w:hyperlink w:anchor="_ENREF_5" w:tooltip="Didier, 2015 #315" w:history="1">
        <w:r w:rsidR="003C40B7" w:rsidRPr="003C40B7">
          <w:rPr>
            <w:rStyle w:val="Hyperlink"/>
          </w:rPr>
          <w:t>Didier, 2015</w:t>
        </w:r>
      </w:hyperlink>
      <w:r>
        <w:rPr>
          <w:noProof/>
        </w:rPr>
        <w:t xml:space="preserve">; </w:t>
      </w:r>
      <w:hyperlink w:anchor="_ENREF_10" w:tooltip="Forsythe, 2015 #316" w:history="1">
        <w:r w:rsidR="003C40B7" w:rsidRPr="003C40B7">
          <w:rPr>
            <w:rStyle w:val="Hyperlink"/>
          </w:rPr>
          <w:t>Forsythe et al., 2015</w:t>
        </w:r>
      </w:hyperlink>
      <w:r w:rsidRPr="00DC6702">
        <w:fldChar w:fldCharType="end"/>
      </w:r>
      <w:r w:rsidRPr="008A67A6">
        <w:t>. After several studies of ML techniques in atmospheric radiative transfer studies, due to its ability to address nonlinear complexity problems, some studies were done in CF estimation (</w:t>
      </w:r>
      <w:r w:rsidRPr="00660257">
        <w:rPr>
          <w:color w:val="FF0000"/>
        </w:rPr>
        <w:t>ref</w:t>
      </w:r>
      <w:r w:rsidRPr="008A67A6">
        <w:t>).</w:t>
      </w:r>
    </w:p>
    <w:p w14:paraId="0C28E378" w14:textId="77777777" w:rsidR="00630EA1" w:rsidRDefault="00630EA1" w:rsidP="00630EA1"/>
    <w:p w14:paraId="17AB33A2" w14:textId="77777777" w:rsidR="00630EA1" w:rsidRPr="00856E3A" w:rsidRDefault="00630EA1" w:rsidP="00630EA1">
      <w:pPr>
        <w:pStyle w:val="Heading3"/>
      </w:pPr>
      <w:r>
        <w:t>CF from Climate model</w:t>
      </w:r>
    </w:p>
    <w:p w14:paraId="1DE89ACE" w14:textId="77777777" w:rsidR="00630EA1" w:rsidRDefault="00630EA1" w:rsidP="00630EA1">
      <w:r w:rsidRPr="008A67A6">
        <w:t xml:space="preserve">In </w:t>
      </w:r>
      <w:bookmarkStart w:id="22" w:name="OLE_LINK38"/>
      <w:bookmarkStart w:id="23" w:name="OLE_LINK41"/>
      <w:r w:rsidRPr="008A67A6">
        <w:t>cloud-resolving models</w:t>
      </w:r>
      <w:bookmarkEnd w:id="22"/>
      <w:bookmarkEnd w:id="23"/>
      <w:r w:rsidRPr="008A67A6">
        <w:t xml:space="preserve"> (CRMs), neural networks-based cumulus parameterization accurately diagnosed both precipitation and CF with little instability for multiple time steps prediction (brenowitz2018prognostic</w:t>
      </w:r>
      <w:r>
        <w:t>)</w:t>
      </w:r>
      <w:r w:rsidRPr="008A67A6">
        <w:t xml:space="preserve">). </w:t>
      </w:r>
    </w:p>
    <w:p w14:paraId="7F879937" w14:textId="77777777" w:rsidR="00630EA1" w:rsidRDefault="00630EA1" w:rsidP="00630EA1"/>
    <w:p w14:paraId="100DBEA8" w14:textId="77777777" w:rsidR="00630EA1" w:rsidRDefault="00630EA1" w:rsidP="00630EA1">
      <w:r w:rsidRPr="008A67A6">
        <w:t>By learning from CRMs simulations, deep neural networks achieved a more accurate convection and rapid execution on accelerators like Graphical Processing Units (GPUs) (ukkonen2020accelerating</w:t>
      </w:r>
      <w:r>
        <w:t>)</w:t>
      </w:r>
      <w:r w:rsidRPr="008A67A6">
        <w:t>.</w:t>
      </w:r>
    </w:p>
    <w:p w14:paraId="7A57E741" w14:textId="77777777" w:rsidR="00630EA1" w:rsidRDefault="00630EA1" w:rsidP="00630EA1">
      <w:r w:rsidRPr="008A67A6">
        <w:t xml:space="preserve">Statistically, </w:t>
      </w:r>
      <w:proofErr w:type="spellStart"/>
      <w:r w:rsidRPr="008A67A6">
        <w:t>Yunfeng</w:t>
      </w:r>
      <w:proofErr w:type="spellEnd"/>
      <w:r w:rsidRPr="008A67A6">
        <w:t xml:space="preserve"> Cao (2022) - with random forests (RF), extremely randomized trees (ERT), and categorical boosting (</w:t>
      </w:r>
      <w:proofErr w:type="spellStart"/>
      <w:r w:rsidRPr="008A67A6">
        <w:t>CatBoost</w:t>
      </w:r>
      <w:proofErr w:type="spellEnd"/>
      <w:r w:rsidRPr="008A67A6">
        <w:t xml:space="preserve">) - found a high dependence of atmospheric temperature and water </w:t>
      </w:r>
      <w:proofErr w:type="spellStart"/>
      <w:r w:rsidRPr="008A67A6">
        <w:t>vapour</w:t>
      </w:r>
      <w:proofErr w:type="spellEnd"/>
      <w:r w:rsidRPr="008A67A6">
        <w:t xml:space="preserve"> on the Clear-sky longwave downward radiation. </w:t>
      </w:r>
    </w:p>
    <w:p w14:paraId="194F999C" w14:textId="77777777" w:rsidR="00630EA1" w:rsidRDefault="00630EA1" w:rsidP="00630EA1"/>
    <w:p w14:paraId="4A2AB90E" w14:textId="5443EC98" w:rsidR="00630EA1" w:rsidRDefault="00342250" w:rsidP="00342250">
      <w:pPr>
        <w:pStyle w:val="Heading3"/>
        <w:rPr>
          <w:highlight w:val="white"/>
        </w:rPr>
      </w:pPr>
      <w:r>
        <w:rPr>
          <w:rFonts w:hint="eastAsia"/>
          <w:highlight w:val="white"/>
        </w:rPr>
        <w:lastRenderedPageBreak/>
        <w:t>C</w:t>
      </w:r>
      <w:r>
        <w:rPr>
          <w:highlight w:val="white"/>
        </w:rPr>
        <w:t xml:space="preserve">F from other proxy </w:t>
      </w:r>
    </w:p>
    <w:p w14:paraId="06FA8898" w14:textId="77777777" w:rsidR="00630EA1" w:rsidRPr="008A67A6" w:rsidRDefault="00630EA1" w:rsidP="006A597C">
      <w:pPr>
        <w:rPr>
          <w:highlight w:val="white"/>
        </w:rPr>
      </w:pPr>
    </w:p>
    <w:p w14:paraId="7FF24079" w14:textId="5DF85ECC" w:rsidR="008E41CB" w:rsidRDefault="0082772A" w:rsidP="006A597C">
      <w:pPr>
        <w:rPr>
          <w:highlight w:val="white"/>
        </w:rPr>
      </w:pPr>
      <w:r w:rsidRPr="008A67A6">
        <w:rPr>
          <w:highlight w:val="white"/>
        </w:rPr>
        <w:t>Our case study is the tropical island of La Réunion (21°S; 55.5°E) in the South</w:t>
      </w:r>
      <w:r w:rsidR="007D682D" w:rsidRPr="008A67A6">
        <w:rPr>
          <w:highlight w:val="white"/>
        </w:rPr>
        <w:t>-</w:t>
      </w:r>
      <w:r w:rsidRPr="008A67A6">
        <w:rPr>
          <w:highlight w:val="white"/>
        </w:rPr>
        <w:t>West Indian Ocean (SWIO), where SE is one key in the transition to an electricity system 100% renewable by 2030 (</w:t>
      </w:r>
      <w:hyperlink w:anchor="_ENREF_23" w:tooltip="Selosse, 2018 #42"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&lt;EndNote&gt;&lt;Cite&gt;&lt;Author&gt;Selosse&lt;/Author&gt;&lt;Year&gt;2018&lt;/Year&gt;&lt;RecNum&gt;42&lt;/RecNum&gt;&lt;DisplayText&gt;Selosse et al., 2018&lt;/DisplayText&gt;&lt;record&gt;&lt;rec-number&gt;42&lt;/rec-number&gt;&lt;foreign-keys&gt;&lt;key app="EN" db-id="ap2s0vva2tfapsexxan50rrawfdrerr00v90" timestamp="1593436285"&gt;42&lt;/key&gt;&lt;/foreign-keys&gt;&lt;ref-type name="Journal Article"&gt;17&lt;/ref-type&gt;&lt;contributors&gt;&lt;authors&gt;&lt;author&gt;Selosse, Sandrine&lt;/author&gt;&lt;author&gt;Garabedian, Sabine&lt;/author&gt;&lt;author&gt;Ricci, Olivia&lt;/author&gt;&lt;author&gt;Maïzi, Nadia&lt;/author&gt;&lt;/authors&gt;&lt;/contributors&gt;&lt;titles&gt;&lt;title&gt;The renewable energy revolution of reunion island&lt;/title&gt;&lt;secondary-title&gt;Renewable and Sustainable Energy Reviews&lt;/secondary-title&gt;&lt;/titles&gt;&lt;periodical&gt;&lt;full-title&gt;Renewable and Sustainable Energy Reviews&lt;/full-title&gt;&lt;/periodical&gt;&lt;pages&gt;99-105&lt;/pages&gt;&lt;volume&gt;89&lt;/volume&gt;&lt;keywords&gt;&lt;keyword&gt;Reunion Island&lt;/keyword&gt;&lt;keyword&gt;Energy System&lt;/keyword&gt;&lt;keyword&gt;Energy autonomy&lt;/keyword&gt;&lt;keyword&gt;Renewables&lt;/keyword&gt;&lt;keyword&gt;Long-term modeling&lt;/keyword&gt;&lt;/keywords&gt;&lt;dates&gt;&lt;year&gt;2018&lt;/year&gt;&lt;pub-dates&gt;&lt;date&gt;2018/06/01/&lt;/date&gt;&lt;/pub-dates&gt;&lt;/dates&gt;&lt;isbn&gt;1364-0321&lt;/isbn&gt;&lt;urls&gt;&lt;related-urls&gt;&lt;url&gt;http://www.sciencedirect.com/science/article/pii/S136403211830114X&lt;/url&gt;&lt;/related-urls&gt;&lt;/urls&gt;&lt;electronic-resource-num&gt;https://doi.org/10.1016/j.rser.2018.03.013&lt;/electronic-resource-num&gt;&lt;/record&gt;&lt;/Cite&gt;&lt;/EndNote&gt;</w:instrText>
        </w:r>
        <w:r w:rsidR="003C40B7" w:rsidRPr="003C40B7">
          <w:rPr>
            <w:rStyle w:val="Hyperlink"/>
            <w:highlight w:val="white"/>
          </w:rPr>
          <w:fldChar w:fldCharType="separate"/>
        </w:r>
        <w:r w:rsidR="003C40B7" w:rsidRPr="003C40B7">
          <w:rPr>
            <w:rStyle w:val="Hyperlink"/>
            <w:highlight w:val="white"/>
          </w:rPr>
          <w:t>Selosse et al., 2018</w:t>
        </w:r>
        <w:r w:rsidR="003C40B7" w:rsidRPr="003C40B7">
          <w:rPr>
            <w:rStyle w:val="Hyperlink"/>
            <w:highlight w:val="white"/>
          </w:rPr>
          <w:fldChar w:fldCharType="end"/>
        </w:r>
      </w:hyperlink>
      <w:bookmarkStart w:id="24" w:name="OLE_LINK60"/>
      <w:bookmarkStart w:id="25" w:name="OLE_LINK61"/>
      <w:r w:rsidR="00197B28">
        <w:rPr>
          <w:rStyle w:val="Hyperlink"/>
          <w:highlight w:val="white"/>
        </w:rPr>
        <w:t>, more refs</w:t>
      </w:r>
      <w:r w:rsidRPr="008A67A6">
        <w:rPr>
          <w:highlight w:val="white"/>
        </w:rPr>
        <w:t>). Despite the high solar resource availability over the island (</w:t>
      </w:r>
      <w:hyperlink w:anchor="_ENREF_18" w:tooltip="Mialhe, 2020 #74"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3C40B7" w:rsidRPr="003C40B7">
          <w:rPr>
            <w:rStyle w:val="Hyperlink"/>
            <w:highlight w:val="white"/>
          </w:rPr>
          <w:fldChar w:fldCharType="separate"/>
        </w:r>
        <w:r w:rsidR="003C40B7" w:rsidRPr="003C40B7">
          <w:rPr>
            <w:rStyle w:val="Hyperlink"/>
            <w:highlight w:val="white"/>
          </w:rPr>
          <w:t>Mialhe et al., 2020</w:t>
        </w:r>
        <w:r w:rsidR="003C40B7" w:rsidRPr="003C40B7">
          <w:rPr>
            <w:rStyle w:val="Hyperlink"/>
            <w:highlight w:val="white"/>
          </w:rPr>
          <w:fldChar w:fldCharType="end"/>
        </w:r>
      </w:hyperlink>
      <w:r w:rsidR="00197B28">
        <w:rPr>
          <w:rStyle w:val="Hyperlink"/>
          <w:highlight w:val="white"/>
        </w:rPr>
        <w:t xml:space="preserve">; Tang 2023; Morel; </w:t>
      </w:r>
      <w:proofErr w:type="spellStart"/>
      <w:r w:rsidR="00197B28">
        <w:rPr>
          <w:rStyle w:val="Hyperlink"/>
          <w:highlight w:val="white"/>
        </w:rPr>
        <w:t>Bessafi</w:t>
      </w:r>
      <w:proofErr w:type="spellEnd"/>
      <w:r w:rsidRPr="008A67A6">
        <w:rPr>
          <w:highlight w:val="white"/>
        </w:rPr>
        <w:t>), the development of SE there, could be hindered by drawbacks associated with the large variability of cloudiness over the island (</w:t>
      </w:r>
      <w:hyperlink w:anchor="_ENREF_2" w:tooltip="Badosa, 2013 #33" w:history="1">
        <w:r w:rsidR="003C40B7" w:rsidRPr="003C40B7">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3C40B7" w:rsidRPr="003C40B7">
          <w:rPr>
            <w:rStyle w:val="Hyperlink"/>
            <w:highlight w:val="white"/>
          </w:rPr>
          <w:instrText xml:space="preserve"> ADDIN EN.CITE </w:instrText>
        </w:r>
        <w:r w:rsidR="003C40B7" w:rsidRPr="003C40B7">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3C40B7" w:rsidRPr="003C40B7">
          <w:rPr>
            <w:rStyle w:val="Hyperlink"/>
            <w:highlight w:val="white"/>
          </w:rPr>
          <w:instrText xml:space="preserve"> ADDIN EN.CITE.DATA </w:instrText>
        </w:r>
        <w:r w:rsidR="003C40B7" w:rsidRPr="003C40B7">
          <w:rPr>
            <w:rStyle w:val="Hyperlink"/>
            <w:highlight w:val="white"/>
          </w:rPr>
        </w:r>
        <w:r w:rsidR="003C40B7" w:rsidRPr="003C40B7">
          <w:rPr>
            <w:rStyle w:val="Hyperlink"/>
            <w:highlight w:val="white"/>
          </w:rPr>
          <w:fldChar w:fldCharType="end"/>
        </w:r>
        <w:r w:rsidR="003C40B7" w:rsidRPr="003C40B7">
          <w:rPr>
            <w:rStyle w:val="Hyperlink"/>
            <w:highlight w:val="white"/>
          </w:rPr>
        </w:r>
        <w:r w:rsidR="003C40B7" w:rsidRPr="003C40B7">
          <w:rPr>
            <w:rStyle w:val="Hyperlink"/>
            <w:highlight w:val="white"/>
          </w:rPr>
          <w:fldChar w:fldCharType="separate"/>
        </w:r>
        <w:r w:rsidR="003C40B7" w:rsidRPr="003C40B7">
          <w:rPr>
            <w:rStyle w:val="Hyperlink"/>
            <w:highlight w:val="white"/>
          </w:rPr>
          <w:t>Badosa et al., 2013</w:t>
        </w:r>
        <w:r w:rsidR="003C40B7" w:rsidRPr="003C40B7">
          <w:rPr>
            <w:rStyle w:val="Hyperlink"/>
            <w:highlight w:val="white"/>
          </w:rPr>
          <w:fldChar w:fldCharType="end"/>
        </w:r>
      </w:hyperlink>
      <w:r w:rsidR="00074D97">
        <w:rPr>
          <w:highlight w:val="white"/>
        </w:rPr>
        <w:t>;</w:t>
      </w:r>
      <w:r w:rsidR="00B64700">
        <w:rPr>
          <w:highlight w:val="white"/>
        </w:rPr>
        <w:t xml:space="preserve"> </w:t>
      </w:r>
      <w:r w:rsidR="001D43C2" w:rsidRPr="009E3F02">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00EB7EDF">
        <w:rPr>
          <w:highlight w:val="white"/>
        </w:rPr>
        <w:instrText xml:space="preserve"> ADDIN EN.CITE </w:instrText>
      </w:r>
      <w:r w:rsidR="00EB7EDF">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00EB7EDF">
        <w:rPr>
          <w:highlight w:val="white"/>
        </w:rPr>
        <w:instrText xml:space="preserve"> ADDIN EN.CITE.DATA </w:instrText>
      </w:r>
      <w:r w:rsidR="00EB7EDF">
        <w:rPr>
          <w:highlight w:val="white"/>
        </w:rPr>
      </w:r>
      <w:r w:rsidR="00EB7EDF">
        <w:rPr>
          <w:highlight w:val="white"/>
        </w:rPr>
        <w:fldChar w:fldCharType="end"/>
      </w:r>
      <w:r w:rsidR="001D43C2" w:rsidRPr="009E3F02">
        <w:rPr>
          <w:highlight w:val="white"/>
        </w:rPr>
      </w:r>
      <w:r w:rsidR="001D43C2" w:rsidRPr="009E3F02">
        <w:rPr>
          <w:highlight w:val="white"/>
        </w:rPr>
        <w:fldChar w:fldCharType="separate"/>
      </w:r>
      <w:hyperlink w:anchor="_ENREF_7" w:tooltip="Durand, 2021 #253" w:history="1">
        <w:r w:rsidR="003C40B7" w:rsidRPr="003C40B7">
          <w:rPr>
            <w:rStyle w:val="Hyperlink"/>
            <w:highlight w:val="white"/>
          </w:rPr>
          <w:t>Durand et al., 2021</w:t>
        </w:r>
      </w:hyperlink>
      <w:r w:rsidR="00EB7EDF">
        <w:rPr>
          <w:noProof/>
          <w:highlight w:val="white"/>
        </w:rPr>
        <w:t xml:space="preserve">; </w:t>
      </w:r>
      <w:hyperlink w:anchor="_ENREF_26" w:tooltip="Vérèmes, 2019 #18" w:history="1">
        <w:r w:rsidR="003C40B7" w:rsidRPr="003C40B7">
          <w:rPr>
            <w:rStyle w:val="Hyperlink"/>
            <w:highlight w:val="white"/>
          </w:rPr>
          <w:t>Vérèmes et al., 2019</w:t>
        </w:r>
      </w:hyperlink>
      <w:r w:rsidR="001D43C2" w:rsidRPr="009E3F02">
        <w:rPr>
          <w:highlight w:val="white"/>
        </w:rPr>
        <w:fldChar w:fldCharType="end"/>
      </w:r>
      <w:hyperlink w:anchor="_ENREF_2" w:tooltip="Durand, 2021 #253" w:history="1"/>
      <w:r w:rsidRPr="008A67A6">
        <w:rPr>
          <w:highlight w:val="white"/>
        </w:rPr>
        <w:t>).</w:t>
      </w:r>
    </w:p>
    <w:p w14:paraId="6012C976" w14:textId="77777777" w:rsidR="00A548B5" w:rsidRDefault="00A548B5" w:rsidP="006A597C">
      <w:pPr>
        <w:rPr>
          <w:highlight w:val="white"/>
        </w:rPr>
      </w:pPr>
    </w:p>
    <w:p w14:paraId="2B2D0E32" w14:textId="77777777" w:rsidR="00E62439" w:rsidRDefault="008A6EAB" w:rsidP="005019B7">
      <w:pPr>
        <w:keepNext/>
        <w:jc w:val="center"/>
      </w:pPr>
      <w:r>
        <w:rPr>
          <w:rFonts w:hint="eastAsia"/>
          <w:noProof/>
        </w:rPr>
        <w:drawing>
          <wp:inline distT="0" distB="0" distL="0" distR="0" wp14:anchorId="59BDED61" wp14:editId="4DFD1D8A">
            <wp:extent cx="5381965" cy="4036474"/>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381965" cy="4036474"/>
                    </a:xfrm>
                    <a:prstGeom prst="rect">
                      <a:avLst/>
                    </a:prstGeom>
                  </pic:spPr>
                </pic:pic>
              </a:graphicData>
            </a:graphic>
          </wp:inline>
        </w:drawing>
      </w:r>
    </w:p>
    <w:p w14:paraId="39E93559" w14:textId="753BE9EC" w:rsidR="008A6EAB" w:rsidRDefault="00E62439" w:rsidP="00E62439">
      <w:pPr>
        <w:pStyle w:val="Caption"/>
      </w:pPr>
      <w:bookmarkStart w:id="26" w:name="_Ref112861730"/>
      <w:r>
        <w:t xml:space="preserve">Fig. </w:t>
      </w:r>
      <w:r>
        <w:fldChar w:fldCharType="begin"/>
      </w:r>
      <w:r>
        <w:instrText xml:space="preserve"> SEQ Fig. \* ARABIC </w:instrText>
      </w:r>
      <w:r>
        <w:fldChar w:fldCharType="separate"/>
      </w:r>
      <w:r w:rsidR="000940EB">
        <w:rPr>
          <w:noProof/>
        </w:rPr>
        <w:t>1</w:t>
      </w:r>
      <w:r>
        <w:fldChar w:fldCharType="end"/>
      </w:r>
      <w:bookmarkEnd w:id="26"/>
      <w:r>
        <w:t xml:space="preserve"> </w:t>
      </w:r>
      <w:r w:rsidRPr="00F72E91">
        <w:t xml:space="preserve">Topography of La Réunion (in m) on </w:t>
      </w:r>
      <w:r w:rsidR="00C8290E">
        <w:t xml:space="preserve">a 0.05-degree </w:t>
      </w:r>
      <w:r w:rsidRPr="00F72E91">
        <w:t>grids (dotted gray lines).</w:t>
      </w:r>
      <w:r>
        <w:t xml:space="preserve"> The map is based on </w:t>
      </w:r>
      <w:r w:rsidRPr="00694E39">
        <w:t xml:space="preserve">the </w:t>
      </w:r>
      <w:r w:rsidRPr="00BC55AE">
        <w:t xml:space="preserve">ASTER Global Digital Elevation Model </w:t>
      </w:r>
      <w:bookmarkStart w:id="27" w:name="OLE_LINK1"/>
      <w:bookmarkStart w:id="28" w:name="OLE_LINK2"/>
      <w:bookmarkStart w:id="29" w:name="OLE_LINK3"/>
      <w:r w:rsidRPr="00694E39">
        <w:t xml:space="preserve">from </w:t>
      </w:r>
      <w:bookmarkStart w:id="30" w:name="OLE_LINK6"/>
      <w:bookmarkStart w:id="31" w:name="OLE_LINK7"/>
      <w:bookmarkEnd w:id="27"/>
      <w:bookmarkEnd w:id="28"/>
      <w:bookmarkEnd w:id="29"/>
      <w:r w:rsidRPr="00694E39">
        <w:t xml:space="preserve">NASA </w:t>
      </w:r>
      <w:bookmarkEnd w:id="30"/>
      <w:bookmarkEnd w:id="31"/>
      <w:r w:rsidRPr="00694E39">
        <w:t>Jet Propulsion Laboratory</w:t>
      </w:r>
      <w:r>
        <w:t xml:space="preserve"> (</w:t>
      </w:r>
      <w:ins w:id="32" w:author="Tang Tang" w:date="2022-08-31T18:16:00Z">
        <w:r w:rsidR="00BD6BD3">
          <w:t xml:space="preserve">see </w:t>
        </w:r>
      </w:ins>
      <w:hyperlink w:anchor="_ENREF_1" w:tooltip="ASTER, 2019 #296" w:history="1">
        <w:r w:rsidR="003C40B7" w:rsidRPr="003C40B7">
          <w:rPr>
            <w:rStyle w:val="Hyperlink"/>
          </w:rPr>
          <w:fldChar w:fldCharType="begin"/>
        </w:r>
        <w:r w:rsidR="003C40B7" w:rsidRPr="003C40B7">
          <w:rPr>
            <w:rStyle w:val="Hyperlink"/>
          </w:rPr>
          <w:instrText xml:space="preserve"> ADDIN EN.CITE &lt;EndNote&gt;&lt;Cite AuthorYear="1"&gt;&lt;Author&gt;ASTER&lt;/Author&gt;&lt;Year&gt;2019&lt;/Year&gt;&lt;RecNum&gt;296&lt;/RecNum&gt;&lt;DisplayText&gt;ASTER (2019)&lt;/DisplayText&gt;&lt;record&gt;&lt;rec-number&gt;296&lt;/rec-number&gt;&lt;foreign-keys&gt;&lt;key app="EN" db-id="ap2s0vva2tfapsexxan50rrawfdrerr00v90" timestamp="1660218549"&gt;296&lt;/key&gt;&lt;/foreign-keys&gt;&lt;ref-type name="Journal Article"&gt;17&lt;/ref-type&gt;&lt;contributors&gt;&lt;authors&gt;&lt;author&gt;ASTER&lt;/author&gt;&lt;/authors&gt;&lt;/contributors&gt;&lt;titles&gt;&lt;title&gt;ASTER Global Digital Elevation Model V003&lt;/title&gt;&lt;/titles&gt;&lt;dates&gt;&lt;year&gt;2019&lt;/year&gt;&lt;/dates&gt;&lt;urls&gt;&lt;related-urls&gt;&lt;url&gt;https://doi.org/10.5067/ASTER/ASTGTM.003&lt;/url&gt;&lt;/related-urls&gt;&lt;/urls&gt;&lt;electronic-resource-num&gt;https://doi.org/10.5067/ASTER/ASTGTM.003&lt;/electronic-resource-num&gt;&lt;/record&gt;&lt;/Cite&gt;&lt;/EndNote&gt;</w:instrText>
        </w:r>
        <w:r w:rsidR="003C40B7" w:rsidRPr="003C40B7">
          <w:rPr>
            <w:rStyle w:val="Hyperlink"/>
          </w:rPr>
          <w:fldChar w:fldCharType="separate"/>
        </w:r>
        <w:r w:rsidR="003C40B7" w:rsidRPr="003C40B7">
          <w:rPr>
            <w:rStyle w:val="Hyperlink"/>
          </w:rPr>
          <w:t>ASTER (2019)</w:t>
        </w:r>
        <w:r w:rsidR="003C40B7" w:rsidRPr="003C40B7">
          <w:rPr>
            <w:rStyle w:val="Hyperlink"/>
          </w:rPr>
          <w:fldChar w:fldCharType="end"/>
        </w:r>
      </w:hyperlink>
      <w:ins w:id="33" w:author="Tang Tang" w:date="2022-08-31T18:16:00Z">
        <w:r w:rsidR="00BD6BD3">
          <w:t>)</w:t>
        </w:r>
      </w:ins>
      <w:r w:rsidRPr="00694E39">
        <w:t>.</w:t>
      </w:r>
    </w:p>
    <w:p w14:paraId="29825E88" w14:textId="77777777" w:rsidR="00C8290E" w:rsidRPr="00C8290E" w:rsidRDefault="00C8290E" w:rsidP="00C8290E">
      <w:pPr>
        <w:rPr>
          <w:highlight w:val="white"/>
        </w:rPr>
      </w:pPr>
    </w:p>
    <w:p w14:paraId="7FF2407A" w14:textId="5919A7A9" w:rsidR="008E41CB" w:rsidRPr="008A67A6" w:rsidRDefault="0082772A" w:rsidP="006A597C">
      <w:pPr>
        <w:rPr>
          <w:highlight w:val="white"/>
        </w:rPr>
      </w:pPr>
      <w:r w:rsidRPr="008A67A6">
        <w:rPr>
          <w:highlight w:val="white"/>
        </w:rPr>
        <w:t>Located in the South</w:t>
      </w:r>
      <w:r w:rsidR="007D682D" w:rsidRPr="008A67A6">
        <w:rPr>
          <w:highlight w:val="white"/>
        </w:rPr>
        <w:t>-</w:t>
      </w:r>
      <w:r w:rsidRPr="008A67A6">
        <w:rPr>
          <w:highlight w:val="white"/>
        </w:rPr>
        <w:t>West Indian Ocean, La Réunion island is mainly under an east-southeast trade wind flow</w:t>
      </w:r>
      <w:r w:rsidR="00E202EE">
        <w:rPr>
          <w:highlight w:val="white"/>
        </w:rPr>
        <w:t xml:space="preserve"> (reunion </w:t>
      </w:r>
      <w:bookmarkStart w:id="34" w:name="OLE_LINK31"/>
      <w:bookmarkStart w:id="35" w:name="OLE_LINK32"/>
      <w:bookmarkStart w:id="36" w:name="OLE_LINK33"/>
      <w:proofErr w:type="spellStart"/>
      <w:r w:rsidR="00E202EE">
        <w:rPr>
          <w:highlight w:val="white"/>
        </w:rPr>
        <w:t>mau</w:t>
      </w:r>
      <w:proofErr w:type="spellEnd"/>
      <w:r w:rsidR="00E202EE">
        <w:rPr>
          <w:highlight w:val="white"/>
        </w:rPr>
        <w:t xml:space="preserve"> </w:t>
      </w:r>
      <w:bookmarkEnd w:id="34"/>
      <w:bookmarkEnd w:id="35"/>
      <w:bookmarkEnd w:id="36"/>
      <w:r w:rsidR="00E202EE">
        <w:rPr>
          <w:highlight w:val="white"/>
        </w:rPr>
        <w:t>circulation ref)</w:t>
      </w:r>
      <w:r w:rsidRPr="008A67A6">
        <w:rPr>
          <w:highlight w:val="white"/>
        </w:rPr>
        <w:t>, which changes in direction according to the season: easterly in summer and more southeasterly in winter Because of the topographical characteristics of the island (</w:t>
      </w:r>
      <w:r w:rsidR="005019B7" w:rsidRPr="00E27A74">
        <w:rPr>
          <w:highlight w:val="white"/>
          <w:u w:val="single"/>
        </w:rPr>
        <w:fldChar w:fldCharType="begin"/>
      </w:r>
      <w:r w:rsidR="005019B7" w:rsidRPr="00E27A74">
        <w:rPr>
          <w:highlight w:val="white"/>
          <w:u w:val="single"/>
        </w:rPr>
        <w:instrText xml:space="preserve"> REF _Ref112861730 \h </w:instrText>
      </w:r>
      <w:r w:rsidR="005019B7" w:rsidRPr="00E27A74">
        <w:rPr>
          <w:highlight w:val="white"/>
          <w:u w:val="single"/>
        </w:rPr>
      </w:r>
      <w:r w:rsidR="005019B7" w:rsidRPr="00E27A74">
        <w:rPr>
          <w:highlight w:val="white"/>
          <w:u w:val="single"/>
        </w:rPr>
        <w:fldChar w:fldCharType="separate"/>
      </w:r>
      <w:r w:rsidR="005019B7" w:rsidRPr="00E27A74">
        <w:rPr>
          <w:u w:val="single"/>
        </w:rPr>
        <w:t xml:space="preserve">Fig. </w:t>
      </w:r>
      <w:r w:rsidR="005019B7" w:rsidRPr="00E27A74">
        <w:rPr>
          <w:noProof/>
          <w:u w:val="single"/>
        </w:rPr>
        <w:t>1</w:t>
      </w:r>
      <w:r w:rsidR="005019B7" w:rsidRPr="00E27A74">
        <w:rPr>
          <w:highlight w:val="white"/>
          <w:u w:val="single"/>
        </w:rPr>
        <w:fldChar w:fldCharType="end"/>
      </w:r>
      <w:r w:rsidRPr="008A67A6">
        <w:rPr>
          <w:highlight w:val="white"/>
        </w:rPr>
        <w:t>), this main flow is more a “flow around” than a “flow over '' regime</w:t>
      </w:r>
      <w:r w:rsidR="00C06E21">
        <w:t xml:space="preserve"> (</w:t>
      </w:r>
      <w:hyperlink w:anchor="_ENREF_18" w:tooltip="Mialhe, 2020 #74"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3C40B7" w:rsidRPr="003C40B7">
          <w:rPr>
            <w:rStyle w:val="Hyperlink"/>
            <w:highlight w:val="white"/>
          </w:rPr>
          <w:fldChar w:fldCharType="separate"/>
        </w:r>
        <w:r w:rsidR="003C40B7" w:rsidRPr="003C40B7">
          <w:rPr>
            <w:rStyle w:val="Hyperlink"/>
            <w:highlight w:val="white"/>
          </w:rPr>
          <w:t>Mialhe et al., 2020</w:t>
        </w:r>
        <w:r w:rsidR="003C40B7" w:rsidRPr="003C40B7">
          <w:rPr>
            <w:rStyle w:val="Hyperlink"/>
            <w:highlight w:val="white"/>
          </w:rPr>
          <w:fldChar w:fldCharType="end"/>
        </w:r>
      </w:hyperlink>
      <w:r w:rsidR="00C06E21">
        <w:rPr>
          <w:rStyle w:val="Hyperlink"/>
          <w:highlight w:val="white"/>
        </w:rPr>
        <w:t>)</w:t>
      </w:r>
      <w:r w:rsidRPr="008A67A6">
        <w:rPr>
          <w:highlight w:val="white"/>
        </w:rPr>
        <w:t xml:space="preserve">. The main cloud regimes over La Réunion are (a) orographic clouds generated by the local topography and (b) clouds caught on the island driven by synoptic systems </w:t>
      </w:r>
      <w:hyperlink w:anchor="_ENREF_2" w:tooltip="Badosa, 2013 #33"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&lt;EndNote&gt;&lt;Cite&gt;&lt;Author&gt;Badosa&lt;/Author&gt;&lt;Year&gt;2013&lt;/Year&gt;&lt;RecNum&gt;33&lt;/RecNum&gt;&lt;DisplayText&gt;Badosa et al., 2013&lt;/DisplayText&gt;&lt;record&gt;&lt;rec-number&gt;33&lt;/rec-number&gt;&lt;foreign-keys&gt;&lt;key app="EN" db-id="ap2s0vva2tfapsexxan50rrawfdrerr00v90" timestamp="1593148336"&gt;33&lt;/key&gt;&lt;/foreign-keys&gt;&lt;ref-type name="Journal Article"&gt;17&lt;/ref-type&gt;&lt;contributors&gt;&lt;authors&gt;&lt;author&gt;Badosa, Jordi&lt;/author&gt;&lt;author&gt;Haeffelin, Martial&lt;/author&gt;&lt;author&gt;Chepfer, Hélène&lt;/author&gt;&lt;/authors&gt;&lt;/contributors&gt;&lt;titles&gt;&lt;title&gt;Scales of spatial and temporal variation of solar irradiance on Reunion tropical island&lt;/title&gt;&lt;secondary-title&gt;Solar Energy&lt;/secondary-title&gt;&lt;/titles&gt;&lt;periodical&gt;&lt;full-title&gt;Solar Energy&lt;/full-title&gt;&lt;/periodical&gt;&lt;pages&gt;42-56&lt;/pages&gt;&lt;volume&gt;88&lt;/volume&gt;&lt;keywords&gt;&lt;keyword&gt;Solar irradiance&lt;/keyword&gt;&lt;keyword&gt;Spatial variability&lt;/keyword&gt;&lt;keyword&gt;Temporal variability&lt;/keyword&gt;&lt;keyword&gt;Tropical island&lt;/keyword&gt;&lt;keyword&gt;Predictability&lt;/keyword&gt;&lt;/keywords&gt;&lt;dates&gt;&lt;year&gt;2013&lt;/year&gt;&lt;pub-dates&gt;&lt;date&gt;2013/02/01/&lt;/date&gt;&lt;/pub-dates&gt;&lt;/dates&gt;&lt;isbn&gt;0038-092X&lt;/isbn&gt;&lt;urls&gt;&lt;related-urls&gt;&lt;url&gt;http://www.sciencedirect.com/science/article/pii/S0038092X12003982&lt;/url&gt;&lt;/related-urls&gt;&lt;/urls&gt;&lt;electronic-resource-num&gt;https://doi.org/10.1016/j.solener.2012.11.007&lt;/electronic-resource-num&gt;&lt;/record&gt;&lt;/Cite&gt;&lt;/EndNote&gt;</w:instrText>
        </w:r>
        <w:r w:rsidR="003C40B7" w:rsidRPr="003C40B7">
          <w:rPr>
            <w:rStyle w:val="Hyperlink"/>
            <w:highlight w:val="white"/>
          </w:rPr>
          <w:fldChar w:fldCharType="separate"/>
        </w:r>
        <w:r w:rsidR="003C40B7" w:rsidRPr="003C40B7">
          <w:rPr>
            <w:rStyle w:val="Hyperlink"/>
            <w:highlight w:val="white"/>
          </w:rPr>
          <w:t>Badosa et al., 2013</w:t>
        </w:r>
        <w:r w:rsidR="003C40B7" w:rsidRPr="003C40B7">
          <w:rPr>
            <w:rStyle w:val="Hyperlink"/>
            <w:highlight w:val="white"/>
          </w:rPr>
          <w:fldChar w:fldCharType="end"/>
        </w:r>
      </w:hyperlink>
      <w:r w:rsidRPr="008A67A6">
        <w:rPr>
          <w:highlight w:val="white"/>
        </w:rPr>
        <w:t>.</w:t>
      </w:r>
    </w:p>
    <w:p w14:paraId="2657D32E" w14:textId="77777777" w:rsidR="00BB0974" w:rsidRPr="008A67A6" w:rsidRDefault="00BB0974" w:rsidP="006A597C">
      <w:pPr>
        <w:rPr>
          <w:highlight w:val="white"/>
        </w:rPr>
      </w:pPr>
    </w:p>
    <w:p w14:paraId="468E7A23" w14:textId="77777777" w:rsidR="00D65BE1" w:rsidRDefault="0082772A" w:rsidP="006A597C">
      <w:pPr>
        <w:rPr>
          <w:color w:val="C0504D" w:themeColor="accent2"/>
          <w:highlight w:val="white"/>
        </w:rPr>
      </w:pPr>
      <w:r w:rsidRPr="00542E52">
        <w:rPr>
          <w:color w:val="C0504D" w:themeColor="accent2"/>
          <w:highlight w:val="white"/>
        </w:rPr>
        <w:t>chao: shall we put some sentences of climate of Reunion somewhere (here or data, where we show the target variable from LACy (data</w:t>
      </w:r>
      <w:proofErr w:type="gramStart"/>
      <w:r w:rsidRPr="00542E52">
        <w:rPr>
          <w:color w:val="C0504D" w:themeColor="accent2"/>
          <w:highlight w:val="white"/>
        </w:rPr>
        <w:t>) ?</w:t>
      </w:r>
      <w:proofErr w:type="gramEnd"/>
      <w:r w:rsidRPr="00542E52">
        <w:rPr>
          <w:color w:val="C0504D" w:themeColor="accent2"/>
          <w:highlight w:val="white"/>
        </w:rPr>
        <w:t xml:space="preserve">), </w:t>
      </w:r>
    </w:p>
    <w:p w14:paraId="6232BC64" w14:textId="77777777" w:rsidR="00D65BE1" w:rsidRDefault="00D65BE1" w:rsidP="006A597C">
      <w:pPr>
        <w:rPr>
          <w:color w:val="C0504D" w:themeColor="accent2"/>
          <w:highlight w:val="white"/>
        </w:rPr>
      </w:pPr>
    </w:p>
    <w:p w14:paraId="7FF2407C" w14:textId="6B81495B" w:rsidR="008E41CB" w:rsidRPr="00542E52" w:rsidRDefault="00D65BE1" w:rsidP="006A597C">
      <w:pPr>
        <w:rPr>
          <w:color w:val="C0504D" w:themeColor="accent2"/>
          <w:highlight w:val="white"/>
        </w:rPr>
      </w:pPr>
      <w:proofErr w:type="spellStart"/>
      <w:r>
        <w:rPr>
          <w:color w:val="C0504D" w:themeColor="accent2"/>
          <w:highlight w:val="white"/>
        </w:rPr>
        <w:t>Todo</w:t>
      </w:r>
      <w:proofErr w:type="spellEnd"/>
      <w:r>
        <w:rPr>
          <w:color w:val="C0504D" w:themeColor="accent2"/>
          <w:highlight w:val="white"/>
        </w:rPr>
        <w:t xml:space="preserve">: </w:t>
      </w:r>
      <w:r w:rsidRPr="00542E52">
        <w:rPr>
          <w:color w:val="C0504D" w:themeColor="accent2"/>
          <w:highlight w:val="white"/>
        </w:rPr>
        <w:t>especially the information linked to cloud, e.g., the wet dry seasons, etc. to interpret the results which may be season</w:t>
      </w:r>
      <w:r w:rsidR="001A2F4A">
        <w:rPr>
          <w:color w:val="C0504D" w:themeColor="accent2"/>
          <w:highlight w:val="white"/>
        </w:rPr>
        <w:t xml:space="preserve"> / time </w:t>
      </w:r>
      <w:r w:rsidRPr="00542E52">
        <w:rPr>
          <w:color w:val="C0504D" w:themeColor="accent2"/>
          <w:highlight w:val="white"/>
        </w:rPr>
        <w:t xml:space="preserve">-dependent. </w:t>
      </w:r>
    </w:p>
    <w:p w14:paraId="7FF2407D" w14:textId="77777777" w:rsidR="008E41CB" w:rsidRDefault="008E41CB" w:rsidP="006A597C">
      <w:pPr>
        <w:rPr>
          <w:ins w:id="37" w:author="Tang Tang" w:date="2022-08-31T18:18:00Z"/>
          <w:highlight w:val="white"/>
        </w:rPr>
      </w:pPr>
    </w:p>
    <w:bookmarkEnd w:id="24"/>
    <w:bookmarkEnd w:id="25"/>
    <w:p w14:paraId="09B74CB8" w14:textId="48DB7EDF" w:rsidR="00322E30" w:rsidRDefault="007D30C8" w:rsidP="00322E30">
      <w:pPr>
        <w:pStyle w:val="Heading3"/>
      </w:pPr>
      <w:r>
        <w:lastRenderedPageBreak/>
        <w:t>LW correlation with CF</w:t>
      </w:r>
    </w:p>
    <w:p w14:paraId="7FF24080" w14:textId="66EDF914" w:rsidR="008E41CB" w:rsidRDefault="0082772A" w:rsidP="006A597C">
      <w:r w:rsidRPr="008A67A6">
        <w:t xml:space="preserve">In 2013, while estimating daytime downward longwave radiation under both cloudy and clear skies, Facundo Carmona found a high correlation between CF and longwave with multiple linear regression. Several studies have been done estimating longwave with cloud fractions as input, but no work done yet the other </w:t>
      </w:r>
      <w:commentRangeStart w:id="38"/>
      <w:r w:rsidRPr="008A67A6">
        <w:t>way around with ML.</w:t>
      </w:r>
      <w:commentRangeEnd w:id="38"/>
      <w:r w:rsidR="00322E30">
        <w:rPr>
          <w:rStyle w:val="CommentReference"/>
        </w:rPr>
        <w:commentReference w:id="38"/>
      </w:r>
    </w:p>
    <w:p w14:paraId="01584BB5" w14:textId="77777777" w:rsidR="001B21CC" w:rsidRPr="008A67A6" w:rsidRDefault="001B21CC" w:rsidP="006A597C"/>
    <w:p w14:paraId="4AE1777B" w14:textId="5F993400" w:rsidR="005353D3" w:rsidRPr="005353D3" w:rsidRDefault="005353D3" w:rsidP="005353D3">
      <w:pPr>
        <w:widowControl/>
        <w:spacing w:before="100" w:beforeAutospacing="1" w:after="100" w:afterAutospacing="1"/>
        <w:jc w:val="left"/>
      </w:pPr>
      <w:r w:rsidRPr="005353D3">
        <w:rPr>
          <w:rFonts w:ascii="URWPalladioL" w:hAnsi="URWPalladioL"/>
          <w:sz w:val="20"/>
          <w:szCs w:val="20"/>
        </w:rPr>
        <w:t xml:space="preserve">However, to our best knowledge, no previous study has dealt with </w:t>
      </w:r>
      <w:r>
        <w:rPr>
          <w:rFonts w:ascii="URWPalladioL" w:hAnsi="URWPalladioL"/>
          <w:sz w:val="20"/>
          <w:szCs w:val="20"/>
        </w:rPr>
        <w:t>CF estimation based on LW</w:t>
      </w:r>
      <w:r w:rsidR="00B178AB">
        <w:rPr>
          <w:rFonts w:ascii="URWPalladioL" w:hAnsi="URWPalladioL"/>
          <w:sz w:val="20"/>
          <w:szCs w:val="20"/>
        </w:rPr>
        <w:t xml:space="preserve">. </w:t>
      </w:r>
    </w:p>
    <w:p w14:paraId="2079001A" w14:textId="77777777" w:rsidR="005353D3" w:rsidRPr="008A67A6" w:rsidRDefault="005353D3" w:rsidP="006A597C"/>
    <w:p w14:paraId="7FF24082" w14:textId="34404F88" w:rsidR="008E41CB" w:rsidRPr="008A67A6" w:rsidRDefault="0082772A" w:rsidP="006A597C">
      <w:pPr>
        <w:rPr>
          <w:color w:val="980000"/>
          <w:highlight w:val="white"/>
        </w:rPr>
      </w:pPr>
      <w:r w:rsidRPr="008A67A6">
        <w:t xml:space="preserve">In this paper, we estimated CF with the Reunion new station of the </w:t>
      </w:r>
      <w:r w:rsidRPr="008A67A6">
        <w:rPr>
          <w:color w:val="222222"/>
          <w:highlight w:val="white"/>
        </w:rPr>
        <w:t>Baseline Surface Radiation Network</w:t>
      </w:r>
      <w:r w:rsidRPr="008A67A6">
        <w:t xml:space="preserve"> (BSRN). Two methods were used: XGBoost, a ML model </w:t>
      </w:r>
      <w:r w:rsidRPr="008A67A6">
        <w:rPr>
          <w:highlight w:val="white"/>
        </w:rPr>
        <w:t xml:space="preserve">that </w:t>
      </w:r>
      <w:r w:rsidR="007D30C8" w:rsidRPr="008A67A6">
        <w:rPr>
          <w:highlight w:val="white"/>
        </w:rPr>
        <w:t>uses a</w:t>
      </w:r>
      <w:r w:rsidRPr="008A67A6">
        <w:rPr>
          <w:highlight w:val="white"/>
        </w:rPr>
        <w:t xml:space="preserve"> tree and a sequential neural network, a</w:t>
      </w:r>
      <w:r w:rsidRPr="008A67A6">
        <w:t xml:space="preserve">nd a physical model: Automatic Partial Cloud Amount Detection Algorithm (APCADA). The results were compared by using </w:t>
      </w:r>
      <w:r w:rsidRPr="008A67A6">
        <w:rPr>
          <w:highlight w:val="white"/>
        </w:rPr>
        <w:t>Mean Absolute Error (MAE), Root Mean Square Error (RMSE) and coefficient of correlation (r).</w:t>
      </w:r>
    </w:p>
    <w:p w14:paraId="7FF24083" w14:textId="77777777" w:rsidR="008E41CB" w:rsidRPr="008A67A6" w:rsidRDefault="008E41CB" w:rsidP="006A597C">
      <w:pPr>
        <w:rPr>
          <w:highlight w:val="white"/>
        </w:rPr>
      </w:pPr>
    </w:p>
    <w:p w14:paraId="7FF24085" w14:textId="31749DA6" w:rsidR="008E41CB" w:rsidRPr="006A597C" w:rsidRDefault="0082772A" w:rsidP="006A597C">
      <w:pPr>
        <w:pStyle w:val="Heading1"/>
        <w:rPr>
          <w:highlight w:val="white"/>
        </w:rPr>
      </w:pPr>
      <w:r w:rsidRPr="008A67A6">
        <w:rPr>
          <w:highlight w:val="white"/>
        </w:rPr>
        <w:t>Methods and data</w:t>
      </w:r>
    </w:p>
    <w:p w14:paraId="7FF24086" w14:textId="77777777" w:rsidR="008E41CB" w:rsidRPr="008A67A6" w:rsidRDefault="008E41CB" w:rsidP="006A597C">
      <w:pPr>
        <w:rPr>
          <w:highlight w:val="white"/>
        </w:rPr>
      </w:pPr>
    </w:p>
    <w:p w14:paraId="7FF24087" w14:textId="77777777" w:rsidR="008E41CB" w:rsidRPr="0013460F" w:rsidRDefault="0082772A" w:rsidP="006A597C">
      <w:pPr>
        <w:pStyle w:val="Heading2"/>
        <w:rPr>
          <w:highlight w:val="white"/>
        </w:rPr>
      </w:pPr>
      <w:commentRangeStart w:id="39"/>
      <w:r w:rsidRPr="0013460F">
        <w:rPr>
          <w:highlight w:val="white"/>
        </w:rPr>
        <w:t>Data</w:t>
      </w:r>
      <w:commentRangeEnd w:id="39"/>
      <w:r w:rsidRPr="0013460F">
        <w:commentReference w:id="39"/>
      </w:r>
    </w:p>
    <w:p w14:paraId="7FF24088" w14:textId="592A8815" w:rsidR="008E41CB" w:rsidRPr="0013460F" w:rsidRDefault="00C07C31" w:rsidP="006A597C">
      <w:pPr>
        <w:pStyle w:val="Heading3"/>
        <w:rPr>
          <w:highlight w:val="white"/>
        </w:rPr>
      </w:pPr>
      <w:bookmarkStart w:id="40" w:name="OLE_LINK4"/>
      <w:bookmarkStart w:id="41" w:name="OLE_LINK5"/>
      <w:bookmarkStart w:id="42" w:name="OLE_LINK8"/>
      <w:r>
        <w:rPr>
          <w:highlight w:val="white"/>
        </w:rPr>
        <w:t>Reunion</w:t>
      </w:r>
      <w:r w:rsidRPr="0013460F">
        <w:rPr>
          <w:highlight w:val="white"/>
        </w:rPr>
        <w:t xml:space="preserve"> </w:t>
      </w:r>
      <w:bookmarkEnd w:id="40"/>
      <w:bookmarkEnd w:id="41"/>
      <w:bookmarkEnd w:id="42"/>
      <w:r w:rsidRPr="0013460F">
        <w:rPr>
          <w:highlight w:val="white"/>
        </w:rPr>
        <w:t>BSRN-station data</w:t>
      </w:r>
    </w:p>
    <w:p w14:paraId="7FF2408B" w14:textId="77777777" w:rsidR="008E41CB" w:rsidRPr="008A67A6" w:rsidRDefault="008E41CB" w:rsidP="006A597C"/>
    <w:p w14:paraId="7FF2408C" w14:textId="16FCC3C1" w:rsidR="008E41CB" w:rsidRPr="008A67A6" w:rsidRDefault="0082772A" w:rsidP="006A597C">
      <w:r w:rsidRPr="008A67A6">
        <w:t xml:space="preserve">The </w:t>
      </w:r>
      <w:r w:rsidR="006D41E0">
        <w:t xml:space="preserve">Reunion </w:t>
      </w:r>
      <w:r w:rsidRPr="008A67A6">
        <w:t xml:space="preserve">BSRN </w:t>
      </w:r>
      <w:r w:rsidRPr="006A597C">
        <w:t xml:space="preserve">station </w:t>
      </w:r>
      <w:r w:rsidR="00C07C31" w:rsidRPr="008A67A6">
        <w:t>is in</w:t>
      </w:r>
      <w:r w:rsidR="006C60D4" w:rsidRPr="008A67A6">
        <w:t xml:space="preserve"> the main campus of the University of </w:t>
      </w:r>
      <w:r w:rsidR="003800ED" w:rsidRPr="008A67A6">
        <w:t>Reunion Island</w:t>
      </w:r>
      <w:r w:rsidR="006C60D4" w:rsidRPr="008A67A6">
        <w:t xml:space="preserve"> (2</w:t>
      </w:r>
      <w:r w:rsidR="00653E3A">
        <w:t>1.0</w:t>
      </w:r>
      <w:r w:rsidR="00064452">
        <w:t>0</w:t>
      </w:r>
      <w:r w:rsidR="006C60D4" w:rsidRPr="008A67A6">
        <w:rPr>
          <w:vertAlign w:val="superscript"/>
        </w:rPr>
        <w:t>°</w:t>
      </w:r>
      <w:r w:rsidR="006C60D4" w:rsidRPr="008A67A6">
        <w:t xml:space="preserve"> S, </w:t>
      </w:r>
      <w:r w:rsidR="00653E3A">
        <w:t>55</w:t>
      </w:r>
      <w:r w:rsidR="006C60D4" w:rsidRPr="008A67A6">
        <w:t>.</w:t>
      </w:r>
      <w:r w:rsidR="00653E3A">
        <w:t>4</w:t>
      </w:r>
      <w:r w:rsidR="006C60D4" w:rsidRPr="008A67A6">
        <w:t>5</w:t>
      </w:r>
      <w:r w:rsidR="006C60D4" w:rsidRPr="008A67A6">
        <w:rPr>
          <w:vertAlign w:val="superscript"/>
        </w:rPr>
        <w:t>°</w:t>
      </w:r>
      <w:r w:rsidR="006C60D4" w:rsidRPr="008A67A6">
        <w:t> </w:t>
      </w:r>
      <w:r w:rsidR="00653E3A">
        <w:t>E</w:t>
      </w:r>
      <w:r w:rsidR="00036CFF">
        <w:t>)</w:t>
      </w:r>
      <w:r w:rsidR="006C60D4" w:rsidRPr="008A67A6">
        <w:t xml:space="preserve"> </w:t>
      </w:r>
      <w:r w:rsidR="00127DE8">
        <w:t xml:space="preserve">in the city of </w:t>
      </w:r>
      <w:r w:rsidR="00127DE8" w:rsidRPr="008A67A6">
        <w:t>Saint</w:t>
      </w:r>
      <w:r w:rsidR="00064452" w:rsidRPr="008A67A6">
        <w:t>-Denis, on the northern coast of the island (</w:t>
      </w:r>
      <w:r w:rsidR="001857D8">
        <w:t xml:space="preserve">see </w:t>
      </w:r>
      <w:r w:rsidR="003800ED">
        <w:fldChar w:fldCharType="begin"/>
      </w:r>
      <w:r w:rsidR="003800ED">
        <w:instrText xml:space="preserve"> REF _Ref112861730 \h </w:instrText>
      </w:r>
      <w:r w:rsidR="003800ED">
        <w:fldChar w:fldCharType="separate"/>
      </w:r>
      <w:r w:rsidR="003800ED">
        <w:t xml:space="preserve">Fig. </w:t>
      </w:r>
      <w:r w:rsidR="003800ED">
        <w:rPr>
          <w:noProof/>
        </w:rPr>
        <w:t>1</w:t>
      </w:r>
      <w:r w:rsidR="003800ED">
        <w:fldChar w:fldCharType="end"/>
      </w:r>
      <w:r w:rsidR="003800ED">
        <w:t>)</w:t>
      </w:r>
      <w:r w:rsidR="00413411">
        <w:t>.</w:t>
      </w:r>
      <w:r w:rsidR="00413411">
        <w:rPr>
          <w:rFonts w:hint="eastAsia"/>
        </w:rPr>
        <w:t xml:space="preserve"> </w:t>
      </w:r>
      <w:r w:rsidR="00413411">
        <w:t xml:space="preserve">The station </w:t>
      </w:r>
      <w:r w:rsidRPr="008A67A6">
        <w:t>is managed by the ENERGY</w:t>
      </w:r>
      <w:r w:rsidR="00117A1A">
        <w:t>-</w:t>
      </w:r>
      <w:r w:rsidRPr="008A67A6">
        <w:t xml:space="preserve">Lab. </w:t>
      </w:r>
    </w:p>
    <w:p w14:paraId="7FF2408E" w14:textId="77777777" w:rsidR="008E41CB" w:rsidRPr="008A67A6" w:rsidRDefault="008E41CB" w:rsidP="006A597C"/>
    <w:p w14:paraId="7FF2408F" w14:textId="5B6A6F1C" w:rsidR="008E41CB" w:rsidRPr="008A67A6" w:rsidRDefault="00AB18FE" w:rsidP="006A597C">
      <w:pPr>
        <w:rPr>
          <w:highlight w:val="white"/>
        </w:rPr>
      </w:pPr>
      <w:r>
        <w:t xml:space="preserve">As one of the BSRN global network, </w:t>
      </w:r>
      <w:r w:rsidR="005009F1">
        <w:t>d</w:t>
      </w:r>
      <w:r w:rsidR="00C91E99">
        <w:t xml:space="preserve">ata from the Reunion </w:t>
      </w:r>
      <w:r w:rsidRPr="008A67A6">
        <w:t xml:space="preserve">BSRN station, </w:t>
      </w:r>
      <w:r w:rsidR="00DA5DE9">
        <w:t>passed an</w:t>
      </w:r>
      <w:r w:rsidRPr="008A67A6">
        <w:t xml:space="preserve"> automatic quality control (AQC</w:t>
      </w:r>
      <w:r w:rsidR="0072403D">
        <w:t>) as described in</w:t>
      </w:r>
      <w:r w:rsidRPr="008A67A6">
        <w:t xml:space="preserve"> </w:t>
      </w:r>
      <w:hyperlink w:anchor="_ENREF_16" w:tooltip="Long, 2008 #319" w:history="1">
        <w:r w:rsidR="003C40B7" w:rsidRPr="003C40B7">
          <w:rPr>
            <w:rStyle w:val="Hyperlink"/>
            <w:highlight w:val="white"/>
          </w:rPr>
          <w:fldChar w:fldCharType="begin"/>
        </w:r>
        <w:r w:rsidR="003C40B7" w:rsidRPr="003C40B7">
          <w:rPr>
            <w:rStyle w:val="Hyperlink"/>
            <w:highlight w:val="white"/>
          </w:rPr>
          <w:instrText xml:space="preserve"> ADDIN EN.CITE &lt;EndNote&gt;&lt;Cite AuthorYear="1"&gt;&lt;Author&gt;Long&lt;/Author&gt;&lt;Year&gt;2008&lt;/Year&gt;&lt;RecNum&gt;319&lt;/RecNum&gt;&lt;DisplayText&gt;Long and Shi (2008)&lt;/DisplayText&gt;&lt;record&gt;&lt;rec-number&gt;319&lt;/rec-number&gt;&lt;foreign-keys&gt;&lt;key app="EN" db-id="ap2s0vva2tfapsexxan50rrawfdrerr00v90" timestamp="1662533511"&gt;319&lt;/key&gt;&lt;/foreign-keys&gt;&lt;ref-type name="Journal Article"&gt;17&lt;/ref-type&gt;&lt;contributors&gt;&lt;authors&gt;&lt;author&gt;Long, Chuck N&lt;/author&gt;&lt;author&gt;Shi, Yan&lt;/author&gt;&lt;/authors&gt;&lt;/contributors&gt;&lt;titles&gt;&lt;title&gt;An automated quality assessment and control algorithm for surface radiation measurements&lt;/title&gt;&lt;secondary-title&gt;The Open Atmospheric Science Journal&lt;/secondary-title&gt;&lt;/titles&gt;&lt;periodical&gt;&lt;full-title&gt;The Open Atmospheric Science Journal&lt;/full-title&gt;&lt;/periodical&gt;&lt;volume&gt;2&lt;/volume&gt;&lt;number&gt;1&lt;/number&gt;&lt;dates&gt;&lt;year&gt;2008&lt;/year&gt;&lt;/dates&gt;&lt;urls&gt;&lt;/urls&gt;&lt;electronic-resource-num&gt;10.2174/1874282300802010023&lt;/electronic-resource-num&gt;&lt;/record&gt;&lt;/Cite&gt;&lt;/EndNote&gt;</w:instrText>
        </w:r>
        <w:r w:rsidR="003C40B7" w:rsidRPr="003C40B7">
          <w:rPr>
            <w:rStyle w:val="Hyperlink"/>
            <w:highlight w:val="white"/>
          </w:rPr>
          <w:fldChar w:fldCharType="separate"/>
        </w:r>
        <w:r w:rsidR="003C40B7" w:rsidRPr="003C40B7">
          <w:rPr>
            <w:rStyle w:val="Hyperlink"/>
            <w:highlight w:val="white"/>
          </w:rPr>
          <w:t>Long and Shi (2008)</w:t>
        </w:r>
        <w:r w:rsidR="003C40B7" w:rsidRPr="003C40B7">
          <w:rPr>
            <w:rStyle w:val="Hyperlink"/>
            <w:highlight w:val="white"/>
          </w:rPr>
          <w:fldChar w:fldCharType="end"/>
        </w:r>
      </w:hyperlink>
      <w:r w:rsidR="0072403D" w:rsidRPr="008A67A6">
        <w:t xml:space="preserve"> and visual quality control (VQC)</w:t>
      </w:r>
      <w:r w:rsidR="00EF27BF">
        <w:t xml:space="preserve"> before p</w:t>
      </w:r>
      <w:r w:rsidR="00BD6596">
        <w:t>ublishing</w:t>
      </w:r>
      <w:r w:rsidRPr="008A67A6">
        <w:t xml:space="preserve">. </w:t>
      </w:r>
      <w:r w:rsidRPr="008A67A6">
        <w:rPr>
          <w:highlight w:val="white"/>
        </w:rPr>
        <w:t xml:space="preserve">The </w:t>
      </w:r>
      <w:r w:rsidR="00BD6596">
        <w:rPr>
          <w:highlight w:val="white"/>
        </w:rPr>
        <w:t xml:space="preserve">Reunion </w:t>
      </w:r>
      <w:r w:rsidRPr="008A67A6">
        <w:rPr>
          <w:highlight w:val="white"/>
        </w:rPr>
        <w:t>station</w:t>
      </w:r>
      <w:r w:rsidR="00BD6596">
        <w:rPr>
          <w:highlight w:val="white"/>
        </w:rPr>
        <w:t xml:space="preserve"> </w:t>
      </w:r>
      <w:r w:rsidRPr="008A67A6">
        <w:rPr>
          <w:highlight w:val="white"/>
        </w:rPr>
        <w:t xml:space="preserve">records </w:t>
      </w:r>
      <w:r w:rsidR="007D7CFD">
        <w:rPr>
          <w:highlight w:val="white"/>
        </w:rPr>
        <w:t xml:space="preserve">several variables </w:t>
      </w:r>
      <w:r w:rsidR="007D7CFD" w:rsidRPr="008A67A6">
        <w:rPr>
          <w:highlight w:val="white"/>
        </w:rPr>
        <w:t>at 1-minute interval</w:t>
      </w:r>
      <w:r w:rsidR="007D7CFD">
        <w:rPr>
          <w:highlight w:val="white"/>
        </w:rPr>
        <w:t xml:space="preserve">: </w:t>
      </w:r>
      <w:r w:rsidRPr="008A67A6">
        <w:rPr>
          <w:highlight w:val="white"/>
        </w:rPr>
        <w:t>global horizontal shortwave irradiance (GSW, in W/m</w:t>
      </w:r>
      <w:r w:rsidRPr="008A67A6">
        <w:rPr>
          <w:highlight w:val="white"/>
          <w:vertAlign w:val="superscript"/>
        </w:rPr>
        <w:t>2</w:t>
      </w:r>
      <w:r w:rsidRPr="008A67A6">
        <w:rPr>
          <w:highlight w:val="white"/>
        </w:rPr>
        <w:t>), diffuse horizontal shortwave irradiance (SWDif, in W/m</w:t>
      </w:r>
      <w:r w:rsidRPr="008A67A6">
        <w:rPr>
          <w:highlight w:val="white"/>
          <w:vertAlign w:val="superscript"/>
        </w:rPr>
        <w:t>2</w:t>
      </w:r>
      <w:r w:rsidRPr="008A67A6">
        <w:rPr>
          <w:highlight w:val="white"/>
        </w:rPr>
        <w:t>), direct normal shortwave irradiance (SWDir, in W/m</w:t>
      </w:r>
      <w:r w:rsidRPr="008A67A6">
        <w:rPr>
          <w:highlight w:val="white"/>
          <w:vertAlign w:val="superscript"/>
        </w:rPr>
        <w:t>2</w:t>
      </w:r>
      <w:r w:rsidRPr="008A67A6">
        <w:rPr>
          <w:highlight w:val="white"/>
        </w:rPr>
        <w:t>), downward longwave irradiance (LWD, in W/m</w:t>
      </w:r>
      <w:r w:rsidRPr="008A67A6">
        <w:rPr>
          <w:highlight w:val="white"/>
          <w:vertAlign w:val="superscript"/>
        </w:rPr>
        <w:t>2</w:t>
      </w:r>
      <w:r w:rsidRPr="008A67A6">
        <w:rPr>
          <w:highlight w:val="white"/>
        </w:rPr>
        <w:t xml:space="preserve">), temperature (T, in °C), </w:t>
      </w:r>
      <w:bookmarkStart w:id="43" w:name="OLE_LINK9"/>
      <w:bookmarkStart w:id="44" w:name="OLE_LINK10"/>
      <w:r w:rsidRPr="008A67A6">
        <w:rPr>
          <w:highlight w:val="white"/>
        </w:rPr>
        <w:t xml:space="preserve">relative humidity (RH, in %), and pressure (P, in </w:t>
      </w:r>
      <w:commentRangeStart w:id="45"/>
      <w:commentRangeStart w:id="46"/>
      <w:r w:rsidRPr="008A67A6">
        <w:rPr>
          <w:highlight w:val="white"/>
        </w:rPr>
        <w:t>h</w:t>
      </w:r>
      <w:commentRangeEnd w:id="45"/>
      <w:r w:rsidRPr="008A67A6">
        <w:commentReference w:id="45"/>
      </w:r>
      <w:commentRangeEnd w:id="46"/>
      <w:r w:rsidRPr="008A67A6">
        <w:commentReference w:id="46"/>
      </w:r>
      <w:r w:rsidRPr="008A67A6">
        <w:rPr>
          <w:highlight w:val="white"/>
        </w:rPr>
        <w:t xml:space="preserve">Pa). </w:t>
      </w:r>
      <w:bookmarkEnd w:id="43"/>
      <w:bookmarkEnd w:id="44"/>
      <w:r w:rsidRPr="008A67A6">
        <w:rPr>
          <w:highlight w:val="white"/>
        </w:rPr>
        <w:t xml:space="preserve">Unshaded and shaded CMP22 pyranometer measures GSW, and SWDif respectively, </w:t>
      </w:r>
      <w:bookmarkStart w:id="47" w:name="OLE_LINK19"/>
      <w:bookmarkStart w:id="48" w:name="OLE_LINK20"/>
      <w:r w:rsidRPr="008A67A6">
        <w:rPr>
          <w:highlight w:val="white"/>
        </w:rPr>
        <w:t>CHP11 pyrheliometer</w:t>
      </w:r>
      <w:bookmarkEnd w:id="47"/>
      <w:bookmarkEnd w:id="48"/>
      <w:r w:rsidRPr="008A67A6">
        <w:rPr>
          <w:highlight w:val="white"/>
        </w:rPr>
        <w:t xml:space="preserve"> is used to measure SWDir, </w:t>
      </w:r>
      <w:bookmarkStart w:id="49" w:name="OLE_LINK21"/>
      <w:bookmarkStart w:id="50" w:name="OLE_LINK22"/>
      <w:r w:rsidRPr="008A67A6">
        <w:rPr>
          <w:highlight w:val="white"/>
        </w:rPr>
        <w:t>CGR4 pyrgeometer</w:t>
      </w:r>
      <w:bookmarkEnd w:id="49"/>
      <w:bookmarkEnd w:id="50"/>
      <w:r w:rsidRPr="008A67A6">
        <w:rPr>
          <w:highlight w:val="white"/>
        </w:rPr>
        <w:t xml:space="preserve"> for LW</w:t>
      </w:r>
      <w:r w:rsidR="00A30C78">
        <w:rPr>
          <w:highlight w:val="white"/>
        </w:rPr>
        <w:t>D</w:t>
      </w:r>
      <w:r w:rsidRPr="008A67A6">
        <w:rPr>
          <w:highlight w:val="white"/>
        </w:rPr>
        <w:t xml:space="preserve">, and </w:t>
      </w:r>
      <w:bookmarkStart w:id="51" w:name="OLE_LINK13"/>
      <w:bookmarkStart w:id="52" w:name="OLE_LINK14"/>
      <w:r w:rsidRPr="008A67A6">
        <w:rPr>
          <w:highlight w:val="white"/>
        </w:rPr>
        <w:t>WXT530 weather transmitter</w:t>
      </w:r>
      <w:bookmarkEnd w:id="51"/>
      <w:bookmarkEnd w:id="52"/>
      <w:r w:rsidRPr="008A67A6">
        <w:rPr>
          <w:highlight w:val="white"/>
        </w:rPr>
        <w:t xml:space="preserve"> for T, RH, and P</w:t>
      </w:r>
      <w:r w:rsidR="00206E20">
        <w:rPr>
          <w:highlight w:val="white"/>
        </w:rPr>
        <w:t xml:space="preserve"> (</w:t>
      </w:r>
      <w:r w:rsidR="0020571D">
        <w:rPr>
          <w:highlight w:val="white"/>
        </w:rPr>
        <w:t xml:space="preserve">see </w:t>
      </w:r>
      <w:r w:rsidR="0020571D">
        <w:rPr>
          <w:highlight w:val="white"/>
        </w:rPr>
        <w:fldChar w:fldCharType="begin"/>
      </w:r>
      <w:r w:rsidR="0020571D">
        <w:rPr>
          <w:highlight w:val="white"/>
        </w:rPr>
        <w:instrText xml:space="preserve"> REF _Ref113522374 \h </w:instrText>
      </w:r>
      <w:r w:rsidR="0020571D">
        <w:rPr>
          <w:highlight w:val="white"/>
        </w:rPr>
      </w:r>
      <w:r w:rsidR="0020571D">
        <w:rPr>
          <w:highlight w:val="white"/>
        </w:rPr>
        <w:fldChar w:fldCharType="separate"/>
      </w:r>
      <w:r w:rsidR="0020571D">
        <w:t xml:space="preserve">Table </w:t>
      </w:r>
      <w:r w:rsidR="0020571D">
        <w:rPr>
          <w:noProof/>
        </w:rPr>
        <w:t>1</w:t>
      </w:r>
      <w:r w:rsidR="0020571D">
        <w:rPr>
          <w:highlight w:val="white"/>
        </w:rPr>
        <w:fldChar w:fldCharType="end"/>
      </w:r>
      <w:r w:rsidR="0020571D">
        <w:rPr>
          <w:highlight w:val="white"/>
        </w:rPr>
        <w:t>).</w:t>
      </w:r>
    </w:p>
    <w:p w14:paraId="41236809" w14:textId="17F0B377" w:rsidR="004A54FD" w:rsidRPr="008A67A6" w:rsidRDefault="004A54FD" w:rsidP="004A54FD">
      <w:pPr>
        <w:rPr>
          <w:highlight w:val="white"/>
        </w:rPr>
      </w:pPr>
    </w:p>
    <w:p w14:paraId="0182045A" w14:textId="5F9562FE" w:rsidR="00206E20" w:rsidRDefault="00206E20" w:rsidP="00206E20">
      <w:pPr>
        <w:pStyle w:val="Caption"/>
        <w:keepNext/>
      </w:pPr>
      <w:bookmarkStart w:id="53" w:name="_Ref113522374"/>
      <w:r>
        <w:t xml:space="preserve">Table </w:t>
      </w:r>
      <w:r>
        <w:fldChar w:fldCharType="begin"/>
      </w:r>
      <w:r>
        <w:instrText xml:space="preserve"> SEQ Table \* ARABIC </w:instrText>
      </w:r>
      <w:r>
        <w:fldChar w:fldCharType="separate"/>
      </w:r>
      <w:r>
        <w:rPr>
          <w:noProof/>
        </w:rPr>
        <w:t>1</w:t>
      </w:r>
      <w:r>
        <w:fldChar w:fldCharType="end"/>
      </w:r>
      <w:bookmarkEnd w:id="53"/>
      <w:r>
        <w:t xml:space="preserve"> </w:t>
      </w:r>
      <w:r w:rsidR="006177A8">
        <w:t>Summary of data used in this study.</w:t>
      </w:r>
      <w:r w:rsidR="00C91BDD">
        <w:t xml:space="preserve"> The temporal resolution of all these variables is 5-minute.</w:t>
      </w:r>
    </w:p>
    <w:tbl>
      <w:tblPr>
        <w:tblW w:w="8920" w:type="dxa"/>
        <w:tblLook w:val="04A0" w:firstRow="1" w:lastRow="0" w:firstColumn="1" w:lastColumn="0" w:noHBand="0" w:noVBand="1"/>
      </w:tblPr>
      <w:tblGrid>
        <w:gridCol w:w="998"/>
        <w:gridCol w:w="2163"/>
        <w:gridCol w:w="718"/>
        <w:gridCol w:w="2683"/>
        <w:gridCol w:w="1103"/>
        <w:gridCol w:w="1255"/>
      </w:tblGrid>
      <w:tr w:rsidR="00C95CE7" w:rsidRPr="00C95CE7" w14:paraId="66A7D0B4" w14:textId="77777777" w:rsidTr="00C95CE7">
        <w:trPr>
          <w:trHeight w:val="620"/>
        </w:trPr>
        <w:tc>
          <w:tcPr>
            <w:tcW w:w="880" w:type="dxa"/>
            <w:tcBorders>
              <w:top w:val="single" w:sz="4" w:space="0" w:color="auto"/>
              <w:left w:val="nil"/>
              <w:bottom w:val="double" w:sz="6" w:space="0" w:color="auto"/>
              <w:right w:val="single" w:sz="4" w:space="0" w:color="000000"/>
            </w:tcBorders>
            <w:shd w:val="clear" w:color="auto" w:fill="auto"/>
            <w:vAlign w:val="center"/>
            <w:hideMark/>
          </w:tcPr>
          <w:p w14:paraId="558F212B" w14:textId="77777777" w:rsidR="00C95CE7" w:rsidRPr="00C95CE7" w:rsidRDefault="00C95CE7" w:rsidP="00C95CE7">
            <w:pPr>
              <w:widowControl/>
              <w:jc w:val="left"/>
              <w:rPr>
                <w:b/>
                <w:bCs/>
                <w:color w:val="000000"/>
                <w:sz w:val="21"/>
                <w:szCs w:val="21"/>
              </w:rPr>
            </w:pPr>
            <w:r w:rsidRPr="00C95CE7">
              <w:rPr>
                <w:b/>
                <w:bCs/>
                <w:color w:val="000000"/>
                <w:sz w:val="21"/>
                <w:szCs w:val="21"/>
              </w:rPr>
              <w:t>Variable</w:t>
            </w:r>
          </w:p>
        </w:tc>
        <w:tc>
          <w:tcPr>
            <w:tcW w:w="2300" w:type="dxa"/>
            <w:tcBorders>
              <w:top w:val="single" w:sz="4" w:space="0" w:color="auto"/>
              <w:left w:val="nil"/>
              <w:bottom w:val="double" w:sz="6" w:space="0" w:color="auto"/>
              <w:right w:val="single" w:sz="4" w:space="0" w:color="000000"/>
            </w:tcBorders>
            <w:shd w:val="clear" w:color="auto" w:fill="auto"/>
            <w:vAlign w:val="center"/>
            <w:hideMark/>
          </w:tcPr>
          <w:p w14:paraId="6EF852B9" w14:textId="77777777" w:rsidR="00C95CE7" w:rsidRPr="00C95CE7" w:rsidRDefault="00C95CE7" w:rsidP="00C95CE7">
            <w:pPr>
              <w:widowControl/>
              <w:jc w:val="left"/>
              <w:rPr>
                <w:b/>
                <w:bCs/>
                <w:color w:val="000000"/>
                <w:sz w:val="21"/>
                <w:szCs w:val="21"/>
              </w:rPr>
            </w:pPr>
            <w:r w:rsidRPr="00C95CE7">
              <w:rPr>
                <w:b/>
                <w:bCs/>
                <w:color w:val="000000"/>
                <w:sz w:val="21"/>
                <w:szCs w:val="21"/>
              </w:rPr>
              <w:t>Full name</w:t>
            </w:r>
          </w:p>
        </w:tc>
        <w:tc>
          <w:tcPr>
            <w:tcW w:w="720" w:type="dxa"/>
            <w:tcBorders>
              <w:top w:val="single" w:sz="4" w:space="0" w:color="auto"/>
              <w:left w:val="nil"/>
              <w:bottom w:val="double" w:sz="6" w:space="0" w:color="auto"/>
              <w:right w:val="single" w:sz="4" w:space="0" w:color="000000"/>
            </w:tcBorders>
            <w:shd w:val="clear" w:color="auto" w:fill="auto"/>
            <w:vAlign w:val="center"/>
            <w:hideMark/>
          </w:tcPr>
          <w:p w14:paraId="478A76D2" w14:textId="77777777" w:rsidR="00C95CE7" w:rsidRPr="00C95CE7" w:rsidRDefault="00C95CE7" w:rsidP="00C95CE7">
            <w:pPr>
              <w:widowControl/>
              <w:jc w:val="center"/>
              <w:rPr>
                <w:b/>
                <w:bCs/>
                <w:color w:val="000000"/>
                <w:sz w:val="21"/>
                <w:szCs w:val="21"/>
              </w:rPr>
            </w:pPr>
            <w:r w:rsidRPr="00C95CE7">
              <w:rPr>
                <w:b/>
                <w:bCs/>
                <w:color w:val="000000"/>
                <w:sz w:val="21"/>
                <w:szCs w:val="21"/>
              </w:rPr>
              <w:t>unit</w:t>
            </w:r>
          </w:p>
        </w:tc>
        <w:tc>
          <w:tcPr>
            <w:tcW w:w="2860" w:type="dxa"/>
            <w:tcBorders>
              <w:top w:val="single" w:sz="4" w:space="0" w:color="auto"/>
              <w:left w:val="nil"/>
              <w:bottom w:val="double" w:sz="6" w:space="0" w:color="auto"/>
              <w:right w:val="single" w:sz="4" w:space="0" w:color="000000"/>
            </w:tcBorders>
            <w:shd w:val="clear" w:color="auto" w:fill="auto"/>
            <w:vAlign w:val="center"/>
            <w:hideMark/>
          </w:tcPr>
          <w:p w14:paraId="25FD3A9F" w14:textId="77777777" w:rsidR="00C95CE7" w:rsidRPr="00C95CE7" w:rsidRDefault="00C95CE7" w:rsidP="00C95CE7">
            <w:pPr>
              <w:widowControl/>
              <w:rPr>
                <w:b/>
                <w:bCs/>
                <w:color w:val="000000"/>
                <w:sz w:val="21"/>
                <w:szCs w:val="21"/>
              </w:rPr>
            </w:pPr>
            <w:r w:rsidRPr="00C95CE7">
              <w:rPr>
                <w:b/>
                <w:bCs/>
                <w:color w:val="000000"/>
                <w:sz w:val="21"/>
                <w:szCs w:val="21"/>
              </w:rPr>
              <w:t>data source (device)</w:t>
            </w:r>
          </w:p>
        </w:tc>
        <w:tc>
          <w:tcPr>
            <w:tcW w:w="1020" w:type="dxa"/>
            <w:tcBorders>
              <w:top w:val="single" w:sz="4" w:space="0" w:color="auto"/>
              <w:left w:val="nil"/>
              <w:bottom w:val="double" w:sz="6" w:space="0" w:color="auto"/>
              <w:right w:val="single" w:sz="4" w:space="0" w:color="000000"/>
            </w:tcBorders>
            <w:shd w:val="clear" w:color="auto" w:fill="auto"/>
            <w:vAlign w:val="center"/>
            <w:hideMark/>
          </w:tcPr>
          <w:p w14:paraId="7EBEA18D" w14:textId="77777777" w:rsidR="00C95CE7" w:rsidRPr="00C95CE7" w:rsidRDefault="00C95CE7" w:rsidP="00C95CE7">
            <w:pPr>
              <w:widowControl/>
              <w:rPr>
                <w:b/>
                <w:bCs/>
                <w:color w:val="000000"/>
                <w:sz w:val="21"/>
                <w:szCs w:val="21"/>
              </w:rPr>
            </w:pPr>
            <w:r w:rsidRPr="00C95CE7">
              <w:rPr>
                <w:b/>
                <w:bCs/>
                <w:color w:val="000000"/>
                <w:sz w:val="21"/>
                <w:szCs w:val="21"/>
              </w:rPr>
              <w:t>XGBoost</w:t>
            </w:r>
          </w:p>
        </w:tc>
        <w:tc>
          <w:tcPr>
            <w:tcW w:w="1140" w:type="dxa"/>
            <w:tcBorders>
              <w:top w:val="single" w:sz="4" w:space="0" w:color="auto"/>
              <w:left w:val="nil"/>
              <w:bottom w:val="double" w:sz="6" w:space="0" w:color="auto"/>
              <w:right w:val="nil"/>
            </w:tcBorders>
            <w:shd w:val="clear" w:color="auto" w:fill="auto"/>
            <w:vAlign w:val="center"/>
            <w:hideMark/>
          </w:tcPr>
          <w:p w14:paraId="72489C79" w14:textId="77777777" w:rsidR="00C95CE7" w:rsidRPr="00C95CE7" w:rsidRDefault="00C95CE7" w:rsidP="00C95CE7">
            <w:pPr>
              <w:widowControl/>
              <w:rPr>
                <w:b/>
                <w:bCs/>
                <w:color w:val="000000"/>
                <w:sz w:val="21"/>
                <w:szCs w:val="21"/>
              </w:rPr>
            </w:pPr>
            <w:r w:rsidRPr="00C95CE7">
              <w:rPr>
                <w:b/>
                <w:bCs/>
                <w:color w:val="000000"/>
                <w:sz w:val="21"/>
                <w:szCs w:val="21"/>
              </w:rPr>
              <w:t>APACADA</w:t>
            </w:r>
          </w:p>
        </w:tc>
      </w:tr>
      <w:tr w:rsidR="00C95CE7" w:rsidRPr="00C95CE7" w14:paraId="26FC7550"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4EFE883E" w14:textId="77777777" w:rsidR="00C95CE7" w:rsidRPr="00C95CE7" w:rsidRDefault="00C95CE7" w:rsidP="00C95CE7">
            <w:pPr>
              <w:widowControl/>
              <w:jc w:val="left"/>
              <w:rPr>
                <w:color w:val="000000"/>
                <w:sz w:val="21"/>
                <w:szCs w:val="21"/>
              </w:rPr>
            </w:pPr>
            <w:r w:rsidRPr="00C95CE7">
              <w:rPr>
                <w:color w:val="000000"/>
                <w:sz w:val="21"/>
                <w:szCs w:val="21"/>
              </w:rPr>
              <w:t>T</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15BDA039" w14:textId="77777777" w:rsidR="00C95CE7" w:rsidRPr="00C95CE7" w:rsidRDefault="00C95CE7" w:rsidP="00C95CE7">
            <w:pPr>
              <w:widowControl/>
              <w:jc w:val="left"/>
              <w:rPr>
                <w:color w:val="000000"/>
                <w:sz w:val="21"/>
                <w:szCs w:val="21"/>
              </w:rPr>
            </w:pPr>
            <w:r w:rsidRPr="00C95CE7">
              <w:rPr>
                <w:color w:val="000000"/>
                <w:sz w:val="21"/>
                <w:szCs w:val="21"/>
              </w:rPr>
              <w:t>near surface air temperature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6B85B30" w14:textId="77777777" w:rsidR="00C95CE7" w:rsidRPr="00C95CE7" w:rsidRDefault="00C95CE7" w:rsidP="00C95CE7">
            <w:pPr>
              <w:widowControl/>
              <w:jc w:val="center"/>
              <w:rPr>
                <w:color w:val="000000"/>
                <w:sz w:val="21"/>
                <w:szCs w:val="21"/>
              </w:rPr>
            </w:pPr>
            <w:r w:rsidRPr="00C95CE7">
              <w:rPr>
                <w:color w:val="000000"/>
                <w:sz w:val="21"/>
                <w:szCs w:val="21"/>
              </w:rPr>
              <w:t>° C</w:t>
            </w:r>
          </w:p>
        </w:tc>
        <w:tc>
          <w:tcPr>
            <w:tcW w:w="2860" w:type="dxa"/>
            <w:tcBorders>
              <w:top w:val="nil"/>
              <w:left w:val="nil"/>
              <w:bottom w:val="nil"/>
              <w:right w:val="single" w:sz="4" w:space="0" w:color="auto"/>
            </w:tcBorders>
            <w:shd w:val="clear" w:color="auto" w:fill="auto"/>
            <w:vAlign w:val="center"/>
            <w:hideMark/>
          </w:tcPr>
          <w:p w14:paraId="098F07EC"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4F2FA726"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22C4268"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7061E87A"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3E2D365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678A4487"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3E73CD3A"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7B951045"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209E1DFB"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6CF0E3D9" w14:textId="77777777" w:rsidR="00C95CE7" w:rsidRPr="00C95CE7" w:rsidRDefault="00C95CE7" w:rsidP="00C95CE7">
            <w:pPr>
              <w:widowControl/>
              <w:jc w:val="left"/>
              <w:rPr>
                <w:color w:val="000000"/>
                <w:sz w:val="21"/>
                <w:szCs w:val="21"/>
              </w:rPr>
            </w:pPr>
          </w:p>
        </w:tc>
      </w:tr>
      <w:tr w:rsidR="00C95CE7" w:rsidRPr="00C95CE7" w14:paraId="0275EECD"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772078D8" w14:textId="77777777" w:rsidR="00C95CE7" w:rsidRPr="00C95CE7" w:rsidRDefault="00C95CE7" w:rsidP="00C95CE7">
            <w:pPr>
              <w:widowControl/>
              <w:jc w:val="left"/>
              <w:rPr>
                <w:color w:val="000000"/>
                <w:sz w:val="21"/>
                <w:szCs w:val="21"/>
              </w:rPr>
            </w:pPr>
            <w:r w:rsidRPr="00C95CE7">
              <w:rPr>
                <w:color w:val="000000"/>
                <w:sz w:val="21"/>
                <w:szCs w:val="21"/>
              </w:rPr>
              <w:t>GSW</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33C8DF4B" w14:textId="77777777" w:rsidR="00C95CE7" w:rsidRPr="00C95CE7" w:rsidRDefault="00C95CE7" w:rsidP="00C95CE7">
            <w:pPr>
              <w:widowControl/>
              <w:jc w:val="left"/>
              <w:rPr>
                <w:color w:val="000000"/>
                <w:sz w:val="21"/>
                <w:szCs w:val="21"/>
              </w:rPr>
            </w:pPr>
            <w:r w:rsidRPr="00C95CE7">
              <w:rPr>
                <w:color w:val="000000"/>
                <w:sz w:val="21"/>
                <w:szCs w:val="21"/>
              </w:rPr>
              <w:t>global horizontal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3C2B1E95"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5D4107E7"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2D91797"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D6ABA31"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6DDCF4AE"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0156F1D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7F885D88"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2D79237C"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B53273D" w14:textId="77777777" w:rsidR="00C95CE7" w:rsidRPr="00C95CE7" w:rsidRDefault="00C95CE7" w:rsidP="00C95CE7">
            <w:pPr>
              <w:widowControl/>
              <w:jc w:val="left"/>
              <w:rPr>
                <w:color w:val="000000"/>
                <w:sz w:val="21"/>
                <w:szCs w:val="21"/>
              </w:rPr>
            </w:pPr>
            <w:r w:rsidRPr="00C95CE7">
              <w:rPr>
                <w:color w:val="000000"/>
                <w:sz w:val="21"/>
                <w:szCs w:val="21"/>
              </w:rPr>
              <w:t>(unshaded CMP22 pyranometer)</w:t>
            </w:r>
          </w:p>
        </w:tc>
        <w:tc>
          <w:tcPr>
            <w:tcW w:w="1020" w:type="dxa"/>
            <w:vMerge/>
            <w:tcBorders>
              <w:top w:val="nil"/>
              <w:left w:val="single" w:sz="4" w:space="0" w:color="auto"/>
              <w:bottom w:val="single" w:sz="4" w:space="0" w:color="auto"/>
              <w:right w:val="single" w:sz="4" w:space="0" w:color="auto"/>
            </w:tcBorders>
            <w:vAlign w:val="center"/>
            <w:hideMark/>
          </w:tcPr>
          <w:p w14:paraId="601504CF"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21665523" w14:textId="77777777" w:rsidR="00C95CE7" w:rsidRPr="00C95CE7" w:rsidRDefault="00C95CE7" w:rsidP="00C95CE7">
            <w:pPr>
              <w:widowControl/>
              <w:jc w:val="left"/>
              <w:rPr>
                <w:color w:val="000000"/>
                <w:sz w:val="21"/>
                <w:szCs w:val="21"/>
              </w:rPr>
            </w:pPr>
          </w:p>
        </w:tc>
      </w:tr>
      <w:tr w:rsidR="00C95CE7" w:rsidRPr="00C95CE7" w14:paraId="4C7ED2F5"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50A3B6AA" w14:textId="77777777" w:rsidR="00C95CE7" w:rsidRPr="00C95CE7" w:rsidRDefault="00C95CE7" w:rsidP="00C95CE7">
            <w:pPr>
              <w:widowControl/>
              <w:jc w:val="left"/>
              <w:rPr>
                <w:color w:val="000000"/>
                <w:sz w:val="21"/>
                <w:szCs w:val="21"/>
              </w:rPr>
            </w:pPr>
            <w:r w:rsidRPr="00C95CE7">
              <w:rPr>
                <w:color w:val="000000"/>
                <w:sz w:val="21"/>
                <w:szCs w:val="21"/>
              </w:rPr>
              <w:lastRenderedPageBreak/>
              <w:t>SWDir</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33A3708D" w14:textId="77777777" w:rsidR="00C95CE7" w:rsidRPr="00C95CE7" w:rsidRDefault="00C95CE7" w:rsidP="00C95CE7">
            <w:pPr>
              <w:widowControl/>
              <w:jc w:val="left"/>
              <w:rPr>
                <w:color w:val="000000"/>
                <w:sz w:val="21"/>
                <w:szCs w:val="21"/>
              </w:rPr>
            </w:pPr>
            <w:r w:rsidRPr="00C95CE7">
              <w:rPr>
                <w:color w:val="000000"/>
                <w:sz w:val="21"/>
                <w:szCs w:val="21"/>
              </w:rPr>
              <w:t>direct normal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0218E11"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4253E889"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80C98C0"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064CD472"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77870EE1"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386FEE0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390B4109"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7FCABC79"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FAD75BB" w14:textId="77777777" w:rsidR="00C95CE7" w:rsidRPr="00C95CE7" w:rsidRDefault="00C95CE7" w:rsidP="00C95CE7">
            <w:pPr>
              <w:widowControl/>
              <w:jc w:val="left"/>
              <w:rPr>
                <w:color w:val="000000"/>
                <w:sz w:val="21"/>
                <w:szCs w:val="21"/>
              </w:rPr>
            </w:pPr>
            <w:r w:rsidRPr="00C95CE7">
              <w:rPr>
                <w:color w:val="000000"/>
                <w:sz w:val="21"/>
                <w:szCs w:val="21"/>
              </w:rPr>
              <w:t>(CHP11 pyrheliometer)</w:t>
            </w:r>
          </w:p>
        </w:tc>
        <w:tc>
          <w:tcPr>
            <w:tcW w:w="1020" w:type="dxa"/>
            <w:vMerge/>
            <w:tcBorders>
              <w:top w:val="nil"/>
              <w:left w:val="single" w:sz="4" w:space="0" w:color="auto"/>
              <w:bottom w:val="single" w:sz="4" w:space="0" w:color="auto"/>
              <w:right w:val="single" w:sz="4" w:space="0" w:color="auto"/>
            </w:tcBorders>
            <w:vAlign w:val="center"/>
            <w:hideMark/>
          </w:tcPr>
          <w:p w14:paraId="5C8A3F81"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3EB31706" w14:textId="77777777" w:rsidR="00C95CE7" w:rsidRPr="00C95CE7" w:rsidRDefault="00C95CE7" w:rsidP="00C95CE7">
            <w:pPr>
              <w:widowControl/>
              <w:jc w:val="left"/>
              <w:rPr>
                <w:color w:val="000000"/>
                <w:sz w:val="21"/>
                <w:szCs w:val="21"/>
              </w:rPr>
            </w:pPr>
          </w:p>
        </w:tc>
      </w:tr>
      <w:tr w:rsidR="00C95CE7" w:rsidRPr="00C95CE7" w14:paraId="28F08246"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1352B571" w14:textId="77777777" w:rsidR="00C95CE7" w:rsidRPr="00C95CE7" w:rsidRDefault="00C95CE7" w:rsidP="00C95CE7">
            <w:pPr>
              <w:widowControl/>
              <w:jc w:val="left"/>
              <w:rPr>
                <w:color w:val="000000"/>
                <w:sz w:val="21"/>
                <w:szCs w:val="21"/>
              </w:rPr>
            </w:pPr>
            <w:r w:rsidRPr="00C95CE7">
              <w:rPr>
                <w:color w:val="000000"/>
                <w:sz w:val="21"/>
                <w:szCs w:val="21"/>
              </w:rPr>
              <w:t>SWDif</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7077283" w14:textId="77777777" w:rsidR="00C95CE7" w:rsidRPr="00C95CE7" w:rsidRDefault="00C95CE7" w:rsidP="00C95CE7">
            <w:pPr>
              <w:widowControl/>
              <w:jc w:val="left"/>
              <w:rPr>
                <w:color w:val="000000"/>
                <w:sz w:val="21"/>
                <w:szCs w:val="21"/>
              </w:rPr>
            </w:pPr>
            <w:r w:rsidRPr="00C95CE7">
              <w:rPr>
                <w:color w:val="000000"/>
                <w:sz w:val="21"/>
                <w:szCs w:val="21"/>
              </w:rPr>
              <w:t>diffuse horizontal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3C0E9DA"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3AD81701" w14:textId="77777777" w:rsidR="00C95CE7" w:rsidRPr="00C95CE7" w:rsidRDefault="00C95CE7" w:rsidP="00C95CE7">
            <w:pPr>
              <w:widowControl/>
              <w:jc w:val="left"/>
              <w:rPr>
                <w:color w:val="000000"/>
                <w:sz w:val="21"/>
                <w:szCs w:val="21"/>
              </w:rPr>
            </w:pPr>
            <w:r w:rsidRPr="00C95CE7">
              <w:rPr>
                <w:color w:val="000000"/>
                <w:sz w:val="21"/>
                <w:szCs w:val="21"/>
              </w:rPr>
              <w:t xml:space="preserve">BSRN station </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EF74DCB"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407022B6"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0B2597C1"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2DC28F52"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1C01191A"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712CCBE4"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5E96D4AD" w14:textId="77777777" w:rsidR="00C95CE7" w:rsidRPr="00C95CE7" w:rsidRDefault="00C95CE7" w:rsidP="00C95CE7">
            <w:pPr>
              <w:widowControl/>
              <w:jc w:val="left"/>
              <w:rPr>
                <w:color w:val="000000"/>
                <w:sz w:val="21"/>
                <w:szCs w:val="21"/>
              </w:rPr>
            </w:pPr>
            <w:r w:rsidRPr="00C95CE7">
              <w:rPr>
                <w:color w:val="000000"/>
                <w:sz w:val="21"/>
                <w:szCs w:val="21"/>
              </w:rPr>
              <w:t>(shaded CMP22 pyranometer)</w:t>
            </w:r>
          </w:p>
        </w:tc>
        <w:tc>
          <w:tcPr>
            <w:tcW w:w="1020" w:type="dxa"/>
            <w:vMerge/>
            <w:tcBorders>
              <w:top w:val="nil"/>
              <w:left w:val="single" w:sz="4" w:space="0" w:color="auto"/>
              <w:bottom w:val="single" w:sz="4" w:space="0" w:color="auto"/>
              <w:right w:val="single" w:sz="4" w:space="0" w:color="auto"/>
            </w:tcBorders>
            <w:vAlign w:val="center"/>
            <w:hideMark/>
          </w:tcPr>
          <w:p w14:paraId="5B69CB96"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4B41210" w14:textId="77777777" w:rsidR="00C95CE7" w:rsidRPr="00C95CE7" w:rsidRDefault="00C95CE7" w:rsidP="00C95CE7">
            <w:pPr>
              <w:widowControl/>
              <w:jc w:val="left"/>
              <w:rPr>
                <w:color w:val="000000"/>
                <w:sz w:val="21"/>
                <w:szCs w:val="21"/>
              </w:rPr>
            </w:pPr>
          </w:p>
        </w:tc>
      </w:tr>
      <w:tr w:rsidR="00C95CE7" w:rsidRPr="00C95CE7" w14:paraId="38FC6252"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3C3B7379" w14:textId="77777777" w:rsidR="00C95CE7" w:rsidRPr="00C95CE7" w:rsidRDefault="00C95CE7" w:rsidP="00C95CE7">
            <w:pPr>
              <w:widowControl/>
              <w:jc w:val="left"/>
              <w:rPr>
                <w:color w:val="000000"/>
                <w:sz w:val="21"/>
                <w:szCs w:val="21"/>
              </w:rPr>
            </w:pPr>
            <w:r w:rsidRPr="00C95CE7">
              <w:rPr>
                <w:color w:val="000000"/>
                <w:sz w:val="21"/>
                <w:szCs w:val="21"/>
              </w:rPr>
              <w:t>LWD</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FC9B0D0" w14:textId="77777777" w:rsidR="00C95CE7" w:rsidRPr="00C95CE7" w:rsidRDefault="00C95CE7" w:rsidP="00C95CE7">
            <w:pPr>
              <w:widowControl/>
              <w:jc w:val="left"/>
              <w:rPr>
                <w:color w:val="000000"/>
                <w:sz w:val="21"/>
                <w:szCs w:val="21"/>
              </w:rPr>
            </w:pPr>
            <w:r w:rsidRPr="00C95CE7">
              <w:rPr>
                <w:color w:val="000000"/>
                <w:sz w:val="21"/>
                <w:szCs w:val="21"/>
              </w:rPr>
              <w:t>downward longwave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0790FCD3"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603FD549"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BE638ED"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1A2282B0"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3C28866E"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4554A919"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5BE7FE98"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6E1EF73D"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34FFE030" w14:textId="77777777" w:rsidR="00C95CE7" w:rsidRPr="00C95CE7" w:rsidRDefault="00C95CE7" w:rsidP="00C95CE7">
            <w:pPr>
              <w:widowControl/>
              <w:jc w:val="left"/>
              <w:rPr>
                <w:color w:val="000000"/>
                <w:sz w:val="21"/>
                <w:szCs w:val="21"/>
              </w:rPr>
            </w:pPr>
            <w:r w:rsidRPr="00C95CE7">
              <w:rPr>
                <w:color w:val="000000"/>
                <w:sz w:val="21"/>
                <w:szCs w:val="21"/>
              </w:rPr>
              <w:t>(CGR4 pyrgeometer)</w:t>
            </w:r>
          </w:p>
        </w:tc>
        <w:tc>
          <w:tcPr>
            <w:tcW w:w="1020" w:type="dxa"/>
            <w:vMerge/>
            <w:tcBorders>
              <w:top w:val="nil"/>
              <w:left w:val="single" w:sz="4" w:space="0" w:color="auto"/>
              <w:bottom w:val="single" w:sz="4" w:space="0" w:color="auto"/>
              <w:right w:val="single" w:sz="4" w:space="0" w:color="auto"/>
            </w:tcBorders>
            <w:vAlign w:val="center"/>
            <w:hideMark/>
          </w:tcPr>
          <w:p w14:paraId="5748632F"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F11E26F" w14:textId="77777777" w:rsidR="00C95CE7" w:rsidRPr="00C95CE7" w:rsidRDefault="00C95CE7" w:rsidP="00C95CE7">
            <w:pPr>
              <w:widowControl/>
              <w:jc w:val="left"/>
              <w:rPr>
                <w:color w:val="000000"/>
                <w:sz w:val="21"/>
                <w:szCs w:val="21"/>
              </w:rPr>
            </w:pPr>
          </w:p>
        </w:tc>
      </w:tr>
      <w:tr w:rsidR="00C95CE7" w:rsidRPr="00C95CE7" w14:paraId="15B28251"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79B9F616" w14:textId="77777777" w:rsidR="00C95CE7" w:rsidRPr="00C95CE7" w:rsidRDefault="00C95CE7" w:rsidP="00C95CE7">
            <w:pPr>
              <w:widowControl/>
              <w:jc w:val="left"/>
              <w:rPr>
                <w:color w:val="000000"/>
                <w:sz w:val="21"/>
                <w:szCs w:val="21"/>
              </w:rPr>
            </w:pPr>
            <w:r w:rsidRPr="00C95CE7">
              <w:rPr>
                <w:color w:val="000000"/>
                <w:sz w:val="21"/>
                <w:szCs w:val="21"/>
              </w:rPr>
              <w:t>RH</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E2298CF" w14:textId="77777777" w:rsidR="00C95CE7" w:rsidRPr="00C95CE7" w:rsidRDefault="00C95CE7" w:rsidP="00C95CE7">
            <w:pPr>
              <w:widowControl/>
              <w:jc w:val="left"/>
              <w:rPr>
                <w:color w:val="000000"/>
                <w:sz w:val="21"/>
                <w:szCs w:val="21"/>
              </w:rPr>
            </w:pPr>
            <w:r w:rsidRPr="00C95CE7">
              <w:rPr>
                <w:color w:val="000000"/>
                <w:sz w:val="21"/>
                <w:szCs w:val="21"/>
              </w:rPr>
              <w:t>relative humidity</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404D2FEA" w14:textId="77777777" w:rsidR="00C95CE7" w:rsidRPr="00C95CE7" w:rsidRDefault="00C95CE7" w:rsidP="00C95CE7">
            <w:pPr>
              <w:widowControl/>
              <w:jc w:val="center"/>
              <w:rPr>
                <w:color w:val="000000"/>
                <w:sz w:val="21"/>
                <w:szCs w:val="21"/>
              </w:rPr>
            </w:pPr>
            <w:r w:rsidRPr="00C95CE7">
              <w:rPr>
                <w:color w:val="000000"/>
                <w:sz w:val="21"/>
                <w:szCs w:val="21"/>
              </w:rPr>
              <w:t>%</w:t>
            </w:r>
          </w:p>
        </w:tc>
        <w:tc>
          <w:tcPr>
            <w:tcW w:w="2860" w:type="dxa"/>
            <w:tcBorders>
              <w:top w:val="nil"/>
              <w:left w:val="nil"/>
              <w:bottom w:val="nil"/>
              <w:right w:val="single" w:sz="4" w:space="0" w:color="auto"/>
            </w:tcBorders>
            <w:shd w:val="clear" w:color="auto" w:fill="auto"/>
            <w:vAlign w:val="center"/>
            <w:hideMark/>
          </w:tcPr>
          <w:p w14:paraId="6C340171"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228394C"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C2AEC27"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00D55EFC"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7C3E117F"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74323E8D"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4696AC85"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D65498D"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51C37AE4"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534E6068" w14:textId="77777777" w:rsidR="00C95CE7" w:rsidRPr="00C95CE7" w:rsidRDefault="00C95CE7" w:rsidP="00C95CE7">
            <w:pPr>
              <w:widowControl/>
              <w:jc w:val="left"/>
              <w:rPr>
                <w:color w:val="000000"/>
                <w:sz w:val="21"/>
                <w:szCs w:val="21"/>
              </w:rPr>
            </w:pPr>
          </w:p>
        </w:tc>
      </w:tr>
      <w:tr w:rsidR="00C95CE7" w:rsidRPr="00C95CE7" w14:paraId="5C268AED" w14:textId="77777777" w:rsidTr="00C95CE7">
        <w:trPr>
          <w:trHeight w:val="320"/>
        </w:trPr>
        <w:tc>
          <w:tcPr>
            <w:tcW w:w="880" w:type="dxa"/>
            <w:vMerge w:val="restart"/>
            <w:tcBorders>
              <w:top w:val="nil"/>
              <w:left w:val="nil"/>
              <w:bottom w:val="single" w:sz="4" w:space="0" w:color="auto"/>
              <w:right w:val="single" w:sz="4" w:space="0" w:color="auto"/>
            </w:tcBorders>
            <w:shd w:val="clear" w:color="auto" w:fill="auto"/>
            <w:vAlign w:val="center"/>
            <w:hideMark/>
          </w:tcPr>
          <w:p w14:paraId="14A99DED" w14:textId="77777777" w:rsidR="00C95CE7" w:rsidRPr="00C95CE7" w:rsidRDefault="00C95CE7" w:rsidP="00C95CE7">
            <w:pPr>
              <w:widowControl/>
              <w:jc w:val="left"/>
              <w:rPr>
                <w:color w:val="000000"/>
                <w:sz w:val="21"/>
                <w:szCs w:val="21"/>
              </w:rPr>
            </w:pPr>
            <w:r w:rsidRPr="00C95CE7">
              <w:rPr>
                <w:color w:val="000000"/>
                <w:sz w:val="21"/>
                <w:szCs w:val="21"/>
              </w:rPr>
              <w:t>P</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A1C3F4D" w14:textId="77777777" w:rsidR="00C95CE7" w:rsidRPr="00C95CE7" w:rsidRDefault="00C95CE7" w:rsidP="00C95CE7">
            <w:pPr>
              <w:widowControl/>
              <w:jc w:val="left"/>
              <w:rPr>
                <w:color w:val="000000"/>
                <w:sz w:val="21"/>
                <w:szCs w:val="21"/>
              </w:rPr>
            </w:pPr>
            <w:r w:rsidRPr="00C95CE7">
              <w:rPr>
                <w:color w:val="000000"/>
                <w:sz w:val="21"/>
                <w:szCs w:val="21"/>
              </w:rPr>
              <w:t>pressure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38B546C6" w14:textId="77777777" w:rsidR="00C95CE7" w:rsidRPr="00C95CE7" w:rsidRDefault="00C95CE7" w:rsidP="00C95CE7">
            <w:pPr>
              <w:widowControl/>
              <w:jc w:val="center"/>
              <w:rPr>
                <w:color w:val="000000"/>
                <w:sz w:val="21"/>
                <w:szCs w:val="21"/>
              </w:rPr>
            </w:pPr>
            <w:proofErr w:type="spellStart"/>
            <w:r w:rsidRPr="00C95CE7">
              <w:rPr>
                <w:color w:val="000000"/>
                <w:sz w:val="21"/>
                <w:szCs w:val="21"/>
              </w:rPr>
              <w:t>hPa</w:t>
            </w:r>
            <w:proofErr w:type="spellEnd"/>
          </w:p>
        </w:tc>
        <w:tc>
          <w:tcPr>
            <w:tcW w:w="2860" w:type="dxa"/>
            <w:tcBorders>
              <w:top w:val="nil"/>
              <w:left w:val="nil"/>
              <w:bottom w:val="nil"/>
              <w:right w:val="single" w:sz="4" w:space="0" w:color="auto"/>
            </w:tcBorders>
            <w:shd w:val="clear" w:color="auto" w:fill="auto"/>
            <w:vAlign w:val="center"/>
            <w:hideMark/>
          </w:tcPr>
          <w:p w14:paraId="1D68FB57"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5F7EF12D"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23F72A82"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1D587BF6" w14:textId="77777777" w:rsidTr="00C95CE7">
        <w:trPr>
          <w:trHeight w:val="600"/>
        </w:trPr>
        <w:tc>
          <w:tcPr>
            <w:tcW w:w="880" w:type="dxa"/>
            <w:vMerge/>
            <w:tcBorders>
              <w:top w:val="nil"/>
              <w:left w:val="nil"/>
              <w:bottom w:val="single" w:sz="4" w:space="0" w:color="auto"/>
              <w:right w:val="single" w:sz="4" w:space="0" w:color="auto"/>
            </w:tcBorders>
            <w:vAlign w:val="center"/>
            <w:hideMark/>
          </w:tcPr>
          <w:p w14:paraId="4DAC8DCC"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6FC8B3EE"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01ABB617"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337530F3"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31E3B4A5"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795EAAC" w14:textId="77777777" w:rsidR="00C95CE7" w:rsidRPr="00C95CE7" w:rsidRDefault="00C95CE7" w:rsidP="00C95CE7">
            <w:pPr>
              <w:widowControl/>
              <w:jc w:val="left"/>
              <w:rPr>
                <w:color w:val="000000"/>
                <w:sz w:val="21"/>
                <w:szCs w:val="21"/>
              </w:rPr>
            </w:pPr>
          </w:p>
        </w:tc>
      </w:tr>
      <w:tr w:rsidR="00C95CE7" w:rsidRPr="00C95CE7" w14:paraId="71734295" w14:textId="77777777" w:rsidTr="00C95CE7">
        <w:trPr>
          <w:trHeight w:val="320"/>
        </w:trPr>
        <w:tc>
          <w:tcPr>
            <w:tcW w:w="880" w:type="dxa"/>
            <w:vMerge w:val="restart"/>
            <w:tcBorders>
              <w:top w:val="single" w:sz="4" w:space="0" w:color="auto"/>
              <w:left w:val="nil"/>
              <w:bottom w:val="double" w:sz="6" w:space="0" w:color="000000"/>
              <w:right w:val="single" w:sz="4" w:space="0" w:color="auto"/>
            </w:tcBorders>
            <w:shd w:val="clear" w:color="auto" w:fill="auto"/>
            <w:vAlign w:val="center"/>
            <w:hideMark/>
          </w:tcPr>
          <w:p w14:paraId="66985E09" w14:textId="77777777" w:rsidR="00C95CE7" w:rsidRPr="00C95CE7" w:rsidRDefault="00C95CE7" w:rsidP="00C95CE7">
            <w:pPr>
              <w:widowControl/>
              <w:jc w:val="left"/>
              <w:rPr>
                <w:color w:val="000000"/>
                <w:sz w:val="21"/>
                <w:szCs w:val="21"/>
              </w:rPr>
            </w:pPr>
            <w:r w:rsidRPr="00C95CE7">
              <w:rPr>
                <w:color w:val="000000"/>
                <w:sz w:val="21"/>
                <w:szCs w:val="21"/>
              </w:rPr>
              <w:t>CF</w:t>
            </w:r>
          </w:p>
        </w:tc>
        <w:tc>
          <w:tcPr>
            <w:tcW w:w="230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7E5C7F05" w14:textId="77777777" w:rsidR="00C95CE7" w:rsidRPr="00C95CE7" w:rsidRDefault="00C95CE7" w:rsidP="00C95CE7">
            <w:pPr>
              <w:widowControl/>
              <w:jc w:val="left"/>
              <w:rPr>
                <w:color w:val="000000"/>
                <w:sz w:val="21"/>
                <w:szCs w:val="21"/>
              </w:rPr>
            </w:pPr>
            <w:r w:rsidRPr="00C95CE7">
              <w:rPr>
                <w:color w:val="000000"/>
                <w:sz w:val="21"/>
                <w:szCs w:val="21"/>
              </w:rPr>
              <w:t>cloud fraction</w:t>
            </w:r>
          </w:p>
        </w:tc>
        <w:tc>
          <w:tcPr>
            <w:tcW w:w="72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D81D768" w14:textId="77777777" w:rsidR="00C95CE7" w:rsidRPr="00C95CE7" w:rsidRDefault="00C95CE7" w:rsidP="00C95CE7">
            <w:pPr>
              <w:widowControl/>
              <w:jc w:val="center"/>
              <w:rPr>
                <w:color w:val="000000"/>
                <w:sz w:val="21"/>
                <w:szCs w:val="21"/>
              </w:rPr>
            </w:pPr>
            <w:r w:rsidRPr="00C95CE7">
              <w:rPr>
                <w:color w:val="000000"/>
                <w:sz w:val="21"/>
                <w:szCs w:val="21"/>
              </w:rPr>
              <w:t>%</w:t>
            </w:r>
          </w:p>
        </w:tc>
        <w:tc>
          <w:tcPr>
            <w:tcW w:w="2860" w:type="dxa"/>
            <w:tcBorders>
              <w:top w:val="single" w:sz="4" w:space="0" w:color="auto"/>
              <w:left w:val="nil"/>
              <w:bottom w:val="nil"/>
              <w:right w:val="single" w:sz="4" w:space="0" w:color="auto"/>
            </w:tcBorders>
            <w:shd w:val="clear" w:color="auto" w:fill="auto"/>
            <w:vAlign w:val="center"/>
            <w:hideMark/>
          </w:tcPr>
          <w:p w14:paraId="39317C89" w14:textId="77777777" w:rsidR="00C95CE7" w:rsidRPr="00C95CE7" w:rsidRDefault="00C95CE7" w:rsidP="00C95CE7">
            <w:pPr>
              <w:widowControl/>
              <w:jc w:val="left"/>
              <w:rPr>
                <w:color w:val="000000"/>
                <w:sz w:val="21"/>
                <w:szCs w:val="21"/>
              </w:rPr>
            </w:pPr>
            <w:r w:rsidRPr="00C95CE7">
              <w:rPr>
                <w:color w:val="000000"/>
                <w:sz w:val="21"/>
                <w:szCs w:val="21"/>
              </w:rPr>
              <w:t xml:space="preserve">UV-Indien network </w:t>
            </w:r>
          </w:p>
        </w:tc>
        <w:tc>
          <w:tcPr>
            <w:tcW w:w="102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A835FBF" w14:textId="77777777" w:rsidR="00C95CE7" w:rsidRPr="00C95CE7" w:rsidRDefault="00C95CE7" w:rsidP="00C95CE7">
            <w:pPr>
              <w:widowControl/>
              <w:jc w:val="center"/>
              <w:rPr>
                <w:color w:val="000000"/>
                <w:sz w:val="21"/>
                <w:szCs w:val="21"/>
              </w:rPr>
            </w:pPr>
            <w:r w:rsidRPr="00C95CE7">
              <w:rPr>
                <w:color w:val="000000"/>
                <w:sz w:val="21"/>
                <w:szCs w:val="21"/>
              </w:rPr>
              <w:t>predictand</w:t>
            </w:r>
          </w:p>
        </w:tc>
        <w:tc>
          <w:tcPr>
            <w:tcW w:w="1140" w:type="dxa"/>
            <w:vMerge w:val="restart"/>
            <w:tcBorders>
              <w:top w:val="single" w:sz="4" w:space="0" w:color="auto"/>
              <w:left w:val="single" w:sz="4" w:space="0" w:color="auto"/>
              <w:bottom w:val="double" w:sz="6" w:space="0" w:color="000000"/>
              <w:right w:val="nil"/>
            </w:tcBorders>
            <w:shd w:val="clear" w:color="auto" w:fill="auto"/>
            <w:vAlign w:val="center"/>
            <w:hideMark/>
          </w:tcPr>
          <w:p w14:paraId="5CFD0344" w14:textId="77777777" w:rsidR="00C95CE7" w:rsidRPr="00C95CE7" w:rsidRDefault="00C95CE7" w:rsidP="00C95CE7">
            <w:pPr>
              <w:widowControl/>
              <w:jc w:val="center"/>
              <w:rPr>
                <w:color w:val="000000"/>
                <w:sz w:val="21"/>
                <w:szCs w:val="21"/>
              </w:rPr>
            </w:pPr>
            <w:r w:rsidRPr="00C95CE7">
              <w:rPr>
                <w:color w:val="000000"/>
                <w:sz w:val="21"/>
                <w:szCs w:val="21"/>
              </w:rPr>
              <w:t>output</w:t>
            </w:r>
          </w:p>
        </w:tc>
      </w:tr>
      <w:tr w:rsidR="00C95CE7" w:rsidRPr="00C95CE7" w14:paraId="5543D02C" w14:textId="77777777" w:rsidTr="00C95CE7">
        <w:trPr>
          <w:trHeight w:val="340"/>
        </w:trPr>
        <w:tc>
          <w:tcPr>
            <w:tcW w:w="880" w:type="dxa"/>
            <w:vMerge/>
            <w:tcBorders>
              <w:top w:val="nil"/>
              <w:left w:val="nil"/>
              <w:bottom w:val="double" w:sz="4" w:space="0" w:color="auto"/>
              <w:right w:val="single" w:sz="4" w:space="0" w:color="auto"/>
            </w:tcBorders>
            <w:vAlign w:val="center"/>
            <w:hideMark/>
          </w:tcPr>
          <w:p w14:paraId="6DCE4A22"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double" w:sz="4" w:space="0" w:color="auto"/>
              <w:right w:val="single" w:sz="4" w:space="0" w:color="auto"/>
            </w:tcBorders>
            <w:vAlign w:val="center"/>
            <w:hideMark/>
          </w:tcPr>
          <w:p w14:paraId="1DFEEBDF"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double" w:sz="4" w:space="0" w:color="auto"/>
              <w:right w:val="single" w:sz="4" w:space="0" w:color="auto"/>
            </w:tcBorders>
            <w:vAlign w:val="center"/>
            <w:hideMark/>
          </w:tcPr>
          <w:p w14:paraId="57AB84AE" w14:textId="77777777" w:rsidR="00C95CE7" w:rsidRPr="00C95CE7" w:rsidRDefault="00C95CE7" w:rsidP="00C95CE7">
            <w:pPr>
              <w:widowControl/>
              <w:jc w:val="left"/>
              <w:rPr>
                <w:color w:val="000000"/>
                <w:sz w:val="21"/>
                <w:szCs w:val="21"/>
              </w:rPr>
            </w:pPr>
          </w:p>
        </w:tc>
        <w:tc>
          <w:tcPr>
            <w:tcW w:w="2860" w:type="dxa"/>
            <w:tcBorders>
              <w:top w:val="nil"/>
              <w:left w:val="nil"/>
              <w:bottom w:val="double" w:sz="4" w:space="0" w:color="auto"/>
              <w:right w:val="single" w:sz="4" w:space="0" w:color="auto"/>
            </w:tcBorders>
            <w:shd w:val="clear" w:color="auto" w:fill="auto"/>
            <w:vAlign w:val="center"/>
            <w:hideMark/>
          </w:tcPr>
          <w:p w14:paraId="6A0DE9AA" w14:textId="77777777" w:rsidR="00C95CE7" w:rsidRPr="00C95CE7" w:rsidRDefault="00C95CE7" w:rsidP="00C95CE7">
            <w:pPr>
              <w:widowControl/>
              <w:jc w:val="left"/>
              <w:rPr>
                <w:color w:val="000000"/>
                <w:sz w:val="21"/>
                <w:szCs w:val="21"/>
              </w:rPr>
            </w:pPr>
            <w:r w:rsidRPr="00C95CE7">
              <w:rPr>
                <w:color w:val="000000"/>
                <w:sz w:val="21"/>
                <w:szCs w:val="21"/>
              </w:rPr>
              <w:t>(</w:t>
            </w:r>
            <w:proofErr w:type="spellStart"/>
            <w:r w:rsidRPr="00C95CE7">
              <w:rPr>
                <w:color w:val="000000"/>
                <w:sz w:val="21"/>
                <w:szCs w:val="21"/>
              </w:rPr>
              <w:t>allsky</w:t>
            </w:r>
            <w:proofErr w:type="spellEnd"/>
            <w:r w:rsidRPr="00C95CE7">
              <w:rPr>
                <w:color w:val="000000"/>
                <w:sz w:val="21"/>
                <w:szCs w:val="21"/>
              </w:rPr>
              <w:t xml:space="preserve"> camera)</w:t>
            </w:r>
          </w:p>
        </w:tc>
        <w:tc>
          <w:tcPr>
            <w:tcW w:w="1020" w:type="dxa"/>
            <w:vMerge/>
            <w:tcBorders>
              <w:top w:val="nil"/>
              <w:left w:val="single" w:sz="4" w:space="0" w:color="auto"/>
              <w:bottom w:val="double" w:sz="4" w:space="0" w:color="auto"/>
              <w:right w:val="single" w:sz="4" w:space="0" w:color="auto"/>
            </w:tcBorders>
            <w:vAlign w:val="center"/>
            <w:hideMark/>
          </w:tcPr>
          <w:p w14:paraId="32CA1286"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double" w:sz="4" w:space="0" w:color="auto"/>
              <w:right w:val="nil"/>
            </w:tcBorders>
            <w:vAlign w:val="center"/>
            <w:hideMark/>
          </w:tcPr>
          <w:p w14:paraId="0D356A83" w14:textId="77777777" w:rsidR="00C95CE7" w:rsidRPr="00C95CE7" w:rsidRDefault="00C95CE7" w:rsidP="00C95CE7">
            <w:pPr>
              <w:widowControl/>
              <w:jc w:val="left"/>
              <w:rPr>
                <w:color w:val="000000"/>
                <w:sz w:val="21"/>
                <w:szCs w:val="21"/>
              </w:rPr>
            </w:pPr>
          </w:p>
        </w:tc>
      </w:tr>
    </w:tbl>
    <w:p w14:paraId="6E74AF9F" w14:textId="77777777" w:rsidR="009B01CD" w:rsidRDefault="009B01CD" w:rsidP="009B01CD"/>
    <w:p w14:paraId="0A90B1A8" w14:textId="77777777" w:rsidR="009E3B66" w:rsidRDefault="009E3B66" w:rsidP="006A597C"/>
    <w:p w14:paraId="7FF24092" w14:textId="50CEAFB7" w:rsidR="008E41CB" w:rsidRDefault="00DD7F44" w:rsidP="00706145">
      <w:pPr>
        <w:widowControl/>
      </w:pPr>
      <w:r>
        <w:t xml:space="preserve">In </w:t>
      </w:r>
      <w:r w:rsidRPr="008A67A6">
        <w:t>addition to the QCs, the LWD data are also compared to CERES (Clouds and Earth’s Radiant Energy Systems) satellite-based product</w:t>
      </w:r>
      <w:r w:rsidR="000C5A76">
        <w:t>,</w:t>
      </w:r>
      <w:r w:rsidR="00F8743A" w:rsidRPr="000C5A76">
        <w:t xml:space="preserve"> SYN1deg-1Hour</w:t>
      </w:r>
      <w:r w:rsidR="009E5694" w:rsidRPr="000C5A76">
        <w:t xml:space="preserve"> </w:t>
      </w:r>
      <w:hyperlink w:anchor="_ENREF_25" w:tooltip="Smith, 2011 #322" w:history="1">
        <w:r w:rsidR="003C40B7" w:rsidRPr="003C40B7">
          <w:rPr>
            <w:rStyle w:val="Hyperlink"/>
          </w:rPr>
          <w:fldChar w:fldCharType="begin"/>
        </w:r>
        <w:r w:rsidR="003C40B7" w:rsidRPr="003C40B7">
          <w:rPr>
            <w:rStyle w:val="Hyperlink"/>
          </w:rPr>
          <w:instrText xml:space="preserve"> ADDIN EN.CITE &lt;EndNote&gt;&lt;Cite&gt;&lt;Author&gt;Smith&lt;/Author&gt;&lt;Year&gt;2011&lt;/Year&gt;&lt;RecNum&gt;322&lt;/RecNum&gt;&lt;DisplayText&gt;Smith et al., 2011&lt;/DisplayText&gt;&lt;record&gt;&lt;rec-number&gt;322&lt;/rec-number&gt;&lt;foreign-keys&gt;&lt;key app="EN" db-id="ap2s0vva2tfapsexxan50rrawfdrerr00v90" timestamp="1662617510"&gt;322&lt;/key&gt;&lt;/foreign-keys&gt;&lt;ref-type name="Journal Article"&gt;17&lt;/ref-type&gt;&lt;contributors&gt;&lt;authors&gt;&lt;author&gt;Smith, G. L.&lt;/author&gt;&lt;author&gt;Priestley, K. J.&lt;/author&gt;&lt;author&gt;Loeb, N. G.&lt;/author&gt;&lt;author&gt;Wielicki, B. A.&lt;/author&gt;&lt;author&gt;Charlock, T. P.&lt;/author&gt;&lt;author&gt;Minnis, P.&lt;/author&gt;&lt;author&gt;Doelling, D. R.&lt;/author&gt;&lt;author&gt;Rutan, D. A.&lt;/author&gt;&lt;/authors&gt;&lt;/contributors&gt;&lt;titles&gt;&lt;title&gt;Clouds and Earth Radiant Energy System (CERES), a review: Past, present and future&lt;/title&gt;&lt;secondary-title&gt;Advances in Space Research&lt;/secondary-title&gt;&lt;/titles&gt;&lt;periodical&gt;&lt;full-title&gt;Advances in Space Research&lt;/full-title&gt;&lt;/periodical&gt;&lt;pages&gt;254-263&lt;/pages&gt;&lt;volume&gt;48&lt;/volume&gt;&lt;number&gt;2&lt;/number&gt;&lt;keywords&gt;&lt;keyword&gt;Earth Radiation Budget&lt;/keyword&gt;&lt;keyword&gt;CERES&lt;/keyword&gt;&lt;keyword&gt;Radiometry&lt;/keyword&gt;&lt;keyword&gt;Remote sensing&lt;/keyword&gt;&lt;/keywords&gt;&lt;dates&gt;&lt;year&gt;2011&lt;/year&gt;&lt;pub-dates&gt;&lt;date&gt;2011/07/15/&lt;/date&gt;&lt;/pub-dates&gt;&lt;/dates&gt;&lt;isbn&gt;0273-1177&lt;/isbn&gt;&lt;urls&gt;&lt;related-urls&gt;&lt;url&gt;https://www.sciencedirect.com/science/article/pii/S0273117711001700&lt;/url&gt;&lt;/related-urls&gt;&lt;/urls&gt;&lt;electronic-resource-num&gt;https://doi.org/10.1016/j.asr.2011.03.009&lt;/electronic-resource-num&gt;&lt;/record&gt;&lt;/Cite&gt;&lt;/EndNote&gt;</w:instrText>
        </w:r>
        <w:r w:rsidR="003C40B7" w:rsidRPr="003C40B7">
          <w:rPr>
            <w:rStyle w:val="Hyperlink"/>
          </w:rPr>
          <w:fldChar w:fldCharType="separate"/>
        </w:r>
        <w:r w:rsidR="003C40B7" w:rsidRPr="003C40B7">
          <w:rPr>
            <w:rStyle w:val="Hyperlink"/>
          </w:rPr>
          <w:t>Smith et al., 2011</w:t>
        </w:r>
        <w:r w:rsidR="003C40B7" w:rsidRPr="003C40B7">
          <w:rPr>
            <w:rStyle w:val="Hyperlink"/>
          </w:rPr>
          <w:fldChar w:fldCharType="end"/>
        </w:r>
      </w:hyperlink>
      <w:r w:rsidRPr="008A67A6">
        <w:t xml:space="preserve">. </w:t>
      </w:r>
      <w:r w:rsidR="004C30FC">
        <w:t xml:space="preserve">The </w:t>
      </w:r>
      <w:r w:rsidR="00114BCC">
        <w:t xml:space="preserve">LWD of CERES is retrieved from the </w:t>
      </w:r>
      <w:r w:rsidR="004C30FC">
        <w:t xml:space="preserve">nearest pixel </w:t>
      </w:r>
      <w:r w:rsidR="00114BCC">
        <w:t xml:space="preserve">of </w:t>
      </w:r>
      <w:r w:rsidR="004C30FC">
        <w:t xml:space="preserve">its </w:t>
      </w:r>
      <w:r w:rsidR="00963236" w:rsidRPr="00963236">
        <w:t>1°x1°</w:t>
      </w:r>
      <w:r w:rsidR="004C30FC">
        <w:t xml:space="preserve"> </w:t>
      </w:r>
      <w:r w:rsidR="00703642">
        <w:t xml:space="preserve">grid. </w:t>
      </w:r>
      <w:r w:rsidRPr="008A67A6">
        <w:t xml:space="preserve">All available data </w:t>
      </w:r>
      <w:r w:rsidR="00C60A7C">
        <w:t xml:space="preserve">from Reunion BSRN station </w:t>
      </w:r>
      <w:r w:rsidRPr="008A67A6">
        <w:t>(</w:t>
      </w:r>
      <w:r w:rsidRPr="00F8743A">
        <w:rPr>
          <w:color w:val="FF0000"/>
        </w:rPr>
        <w:t xml:space="preserve">June 2019 - February </w:t>
      </w:r>
      <w:commentRangeStart w:id="54"/>
      <w:r w:rsidRPr="00F8743A">
        <w:rPr>
          <w:color w:val="FF0000"/>
        </w:rPr>
        <w:t>202</w:t>
      </w:r>
      <w:r w:rsidR="00AC351F" w:rsidRPr="00F8743A">
        <w:rPr>
          <w:color w:val="FF0000"/>
        </w:rPr>
        <w:t>1</w:t>
      </w:r>
      <w:r w:rsidRPr="008A67A6">
        <w:t>)</w:t>
      </w:r>
      <w:commentRangeEnd w:id="54"/>
      <w:r w:rsidRPr="008A67A6">
        <w:commentReference w:id="54"/>
      </w:r>
      <w:r w:rsidRPr="008A67A6">
        <w:t xml:space="preserve"> was used</w:t>
      </w:r>
      <w:r w:rsidR="00A30C8E">
        <w:t xml:space="preserve"> for the comparison</w:t>
      </w:r>
      <w:r w:rsidRPr="008A67A6">
        <w:t>, and</w:t>
      </w:r>
      <w:r w:rsidR="00154D70">
        <w:t xml:space="preserve"> </w:t>
      </w:r>
      <w:r w:rsidRPr="008A67A6">
        <w:t xml:space="preserve">RMSE, MBE, </w:t>
      </w:r>
      <w:r>
        <w:t>and correlation efficien</w:t>
      </w:r>
      <w:r w:rsidR="00BD04B2">
        <w:rPr>
          <w:rFonts w:hint="eastAsia"/>
        </w:rPr>
        <w:t>t</w:t>
      </w:r>
      <w:r>
        <w:t xml:space="preserve"> </w:t>
      </w:r>
      <w:r w:rsidRPr="008A67A6">
        <w:t xml:space="preserve">r </w:t>
      </w:r>
      <w:r w:rsidR="00A30C8E">
        <w:t xml:space="preserve">are calculated </w:t>
      </w:r>
      <w:r w:rsidR="00DD0566">
        <w:t>at hourly, daily, and monthly timescales</w:t>
      </w:r>
      <w:r w:rsidRPr="008A67A6">
        <w:t xml:space="preserve">. </w:t>
      </w:r>
      <w:r w:rsidR="007E137C">
        <w:t xml:space="preserve">As shown in </w:t>
      </w:r>
      <w:r w:rsidR="00A30C78">
        <w:fldChar w:fldCharType="begin"/>
      </w:r>
      <w:r w:rsidR="00A30C78">
        <w:instrText xml:space="preserve"> REF _Ref113522709 \h </w:instrText>
      </w:r>
      <w:r w:rsidR="00706145">
        <w:instrText xml:space="preserve"> \* MERGEFORMAT </w:instrText>
      </w:r>
      <w:r w:rsidR="00A30C78">
        <w:fldChar w:fldCharType="separate"/>
      </w:r>
      <w:r w:rsidR="00A30C78">
        <w:t xml:space="preserve">Fig. </w:t>
      </w:r>
      <w:r w:rsidR="00A30C78">
        <w:rPr>
          <w:noProof/>
        </w:rPr>
        <w:t>2</w:t>
      </w:r>
      <w:r w:rsidR="00A30C78">
        <w:fldChar w:fldCharType="end"/>
      </w:r>
      <w:r w:rsidR="00A30C78">
        <w:t xml:space="preserve"> </w:t>
      </w:r>
      <w:r w:rsidRPr="008A67A6">
        <w:t>a correlation of 76, 90, and 98%; RMSE of 20.57, 11.36, and 5.76 W/m</w:t>
      </w:r>
      <w:r w:rsidRPr="00F8743A">
        <w:rPr>
          <w:vertAlign w:val="superscript"/>
        </w:rPr>
        <w:t>2</w:t>
      </w:r>
      <w:r w:rsidRPr="008A67A6">
        <w:t xml:space="preserve"> </w:t>
      </w:r>
      <w:r w:rsidR="00A72BFF">
        <w:t xml:space="preserve">and </w:t>
      </w:r>
      <w:r w:rsidR="00952E4C">
        <w:t>MAE of 16.21, 9.04 and 5.10 W/m</w:t>
      </w:r>
      <w:r w:rsidR="00952E4C" w:rsidRPr="00F8743A">
        <w:rPr>
          <w:vertAlign w:val="superscript"/>
        </w:rPr>
        <w:t>2</w:t>
      </w:r>
      <w:r w:rsidR="00952E4C">
        <w:t xml:space="preserve"> </w:t>
      </w:r>
      <w:r w:rsidRPr="008A67A6">
        <w:t xml:space="preserve">between LWD of the BSRN station and CERES </w:t>
      </w:r>
      <w:r w:rsidR="007D0C40">
        <w:t xml:space="preserve">is found </w:t>
      </w:r>
      <w:r w:rsidRPr="008A67A6">
        <w:t xml:space="preserve">at hourly, daily, and monthly </w:t>
      </w:r>
      <w:r w:rsidR="001A34D5">
        <w:t>timescales</w:t>
      </w:r>
      <w:r w:rsidRPr="008A67A6">
        <w:t xml:space="preserve"> respectively. </w:t>
      </w:r>
      <w:r w:rsidR="00693F80">
        <w:t>The</w:t>
      </w:r>
      <w:r w:rsidR="00D1731C">
        <w:t xml:space="preserve">se statistics are comparable to </w:t>
      </w:r>
      <w:r w:rsidR="00D536F9">
        <w:t>previous</w:t>
      </w:r>
      <w:r w:rsidR="00D1731C">
        <w:t xml:space="preserve"> </w:t>
      </w:r>
      <w:r w:rsidR="00D536F9">
        <w:t xml:space="preserve">works on CERES LWD data, such as </w:t>
      </w:r>
      <w:r w:rsidR="00C16833">
        <w:t xml:space="preserve">the regional study </w:t>
      </w:r>
      <w:hyperlink w:anchor="_ENREF_27" w:tooltip="Yan, 2011 #321" w:history="1">
        <w:r w:rsidR="003C40B7" w:rsidRPr="003C40B7">
          <w:rPr>
            <w:rStyle w:val="Hyperlink"/>
          </w:rPr>
          <w:fldChar w:fldCharType="begin"/>
        </w:r>
        <w:r w:rsidR="003C40B7" w:rsidRPr="003C40B7">
          <w:rPr>
            <w:rStyle w:val="Hyperlink"/>
          </w:rPr>
          <w:instrText xml:space="preserve"> ADDIN EN.CITE &lt;EndNote&gt;&lt;Cite AuthorYear="1"&gt;&lt;Author&gt;Yan&lt;/Author&gt;&lt;Year&gt;2011&lt;/Year&gt;&lt;RecNum&gt;321&lt;/RecNum&gt;&lt;DisplayText&gt;Yan et al. (2011)&lt;/DisplayText&gt;&lt;record&gt;&lt;rec-number&gt;321&lt;/rec-number&gt;&lt;foreign-keys&gt;&lt;key app="EN" db-id="ap2s0vva2tfapsexxan50rrawfdrerr00v90" timestamp="1662616929"&gt;321&lt;/key&gt;&lt;/foreign-keys&gt;&lt;ref-type name="Journal Article"&gt;17&lt;/ref-type&gt;&lt;contributors&gt;&lt;authors&gt;&lt;author&gt;Yan, Hongru&lt;/author&gt;&lt;author&gt;Huang, Jianping&lt;/author&gt;&lt;author&gt;Minnis, Patrick&lt;/author&gt;&lt;author&gt;Wang, Tianhe&lt;/author&gt;&lt;author&gt;Bi, Jianrong&lt;/author&gt;&lt;/authors&gt;&lt;/contributors&gt;&lt;titles&gt;&lt;title&gt;Comparison of CERES surface radiation fluxes with surface observations over Loess Plateau&lt;/title&gt;&lt;secondary-title&gt;Remote Sensing of Environment&lt;/secondary-title&gt;&lt;/titles&gt;&lt;periodical&gt;&lt;full-title&gt;Remote Sensing of Environment&lt;/full-title&gt;&lt;/periodical&gt;&lt;pages&gt;1489-1500&lt;/pages&gt;&lt;volume&gt;115&lt;/volume&gt;&lt;number&gt;6&lt;/number&gt;&lt;keywords&gt;&lt;keyword&gt;surface radiative fluxes&lt;/keyword&gt;&lt;keyword&gt;CERES/SSF&lt;/keyword&gt;&lt;keyword&gt;validation&lt;/keyword&gt;&lt;/keywords&gt;&lt;dates&gt;&lt;year&gt;2011&lt;/year&gt;&lt;pub-dates&gt;&lt;date&gt;2011/06/15/&lt;/date&gt;&lt;/pub-dates&gt;&lt;/dates&gt;&lt;isbn&gt;0034-4257&lt;/isbn&gt;&lt;urls&gt;&lt;related-urls&gt;&lt;url&gt;https://www.sciencedirect.com/science/article/pii/S0034425711000514&lt;/url&gt;&lt;/related-urls&gt;&lt;/urls&gt;&lt;electronic-resource-num&gt;https://doi.org/10.1016/j.rse.2011.02.008&lt;/electronic-resource-num&gt;&lt;/record&gt;&lt;/Cite&gt;&lt;/EndNote&gt;</w:instrText>
        </w:r>
        <w:r w:rsidR="003C40B7" w:rsidRPr="003C40B7">
          <w:rPr>
            <w:rStyle w:val="Hyperlink"/>
          </w:rPr>
          <w:fldChar w:fldCharType="separate"/>
        </w:r>
        <w:r w:rsidR="003C40B7" w:rsidRPr="003C40B7">
          <w:rPr>
            <w:rStyle w:val="Hyperlink"/>
          </w:rPr>
          <w:t>Yan et al. (2011)</w:t>
        </w:r>
        <w:r w:rsidR="003C40B7" w:rsidRPr="003C40B7">
          <w:rPr>
            <w:rStyle w:val="Hyperlink"/>
          </w:rPr>
          <w:fldChar w:fldCharType="end"/>
        </w:r>
      </w:hyperlink>
      <w:r w:rsidR="00834F83">
        <w:t>,</w:t>
      </w:r>
      <w:r w:rsidR="00D536F9" w:rsidRPr="00F8743A">
        <w:rPr>
          <w:highlight w:val="white"/>
        </w:rPr>
        <w:t xml:space="preserve"> </w:t>
      </w:r>
      <w:hyperlink w:anchor="_ENREF_24" w:tooltip="Sheng, 2009 #323" w:history="1">
        <w:r w:rsidR="003C40B7" w:rsidRPr="003C40B7">
          <w:rPr>
            <w:rStyle w:val="Hyperlink"/>
            <w:highlight w:val="white"/>
          </w:rPr>
          <w:fldChar w:fldCharType="begin"/>
        </w:r>
        <w:r w:rsidR="003C40B7" w:rsidRPr="003C40B7">
          <w:rPr>
            <w:rStyle w:val="Hyperlink"/>
            <w:highlight w:val="white"/>
          </w:rPr>
          <w:instrText xml:space="preserve"> ADDIN EN.CITE &lt;EndNote&gt;&lt;Cite AuthorYear="1"&gt;&lt;Author&gt;Sheng&lt;/Author&gt;&lt;Year&gt;2009&lt;/Year&gt;&lt;RecNum&gt;323&lt;/RecNum&gt;&lt;DisplayText&gt;Sheng et al. (2009)&lt;/DisplayText&gt;&lt;record&gt;&lt;rec-number&gt;323&lt;/rec-number&gt;&lt;foreign-keys&gt;&lt;key app="EN" db-id="ap2s0vva2tfapsexxan50rrawfdrerr00v90" timestamp="1662618577"&gt;323&lt;/key&gt;&lt;/foreign-keys&gt;&lt;ref-type name="Conference Proceedings"&gt;10&lt;/ref-type&gt;&lt;contributors&gt;&lt;authors&gt;&lt;author&gt;Sheng, Gui&lt;/author&gt;&lt;author&gt;Shunlin, Liang&lt;/author&gt;&lt;author&gt;Lin, Li&lt;/author&gt;&lt;/authors&gt;&lt;/contributors&gt;&lt;titles&gt;&lt;title&gt;Validation of surface radiation data provided by the CERES over the Tibetan Plateau&lt;/title&gt;&lt;secondary-title&gt;2009 17th International Conference on Geoinformatics&lt;/secondary-title&gt;&lt;alt-title&gt;2009 17th International Conference on Geoinformatics&lt;/alt-title&gt;&lt;/titles&gt;&lt;pages&gt;1-6&lt;/pages&gt;&lt;dates&gt;&lt;year&gt;2009&lt;/year&gt;&lt;pub-dates&gt;&lt;date&gt;12-14 Aug. 2009&lt;/date&gt;&lt;/pub-dates&gt;&lt;/dates&gt;&lt;isbn&gt;2161-0258&lt;/isbn&gt;&lt;urls&gt;&lt;/urls&gt;&lt;electronic-resource-num&gt;10.1109/GEOINFORMATICS.2009.5292880&lt;/electronic-resource-num&gt;&lt;/record&gt;&lt;/Cite&gt;&lt;/EndNote&gt;</w:instrText>
        </w:r>
        <w:r w:rsidR="003C40B7" w:rsidRPr="003C40B7">
          <w:rPr>
            <w:rStyle w:val="Hyperlink"/>
            <w:highlight w:val="white"/>
          </w:rPr>
          <w:fldChar w:fldCharType="separate"/>
        </w:r>
        <w:r w:rsidR="003C40B7" w:rsidRPr="003C40B7">
          <w:rPr>
            <w:rStyle w:val="Hyperlink"/>
            <w:highlight w:val="white"/>
          </w:rPr>
          <w:t>Sheng et al. (2009)</w:t>
        </w:r>
        <w:r w:rsidR="003C40B7" w:rsidRPr="003C40B7">
          <w:rPr>
            <w:rStyle w:val="Hyperlink"/>
            <w:highlight w:val="white"/>
          </w:rPr>
          <w:fldChar w:fldCharType="end"/>
        </w:r>
      </w:hyperlink>
      <w:r w:rsidR="00834F83">
        <w:rPr>
          <w:highlight w:val="white"/>
        </w:rPr>
        <w:t>,</w:t>
      </w:r>
      <w:r w:rsidR="00D536F9" w:rsidRPr="00F8743A">
        <w:rPr>
          <w:highlight w:val="white"/>
        </w:rPr>
        <w:t xml:space="preserve"> </w:t>
      </w:r>
      <w:hyperlink w:anchor="_ENREF_6" w:tooltip="dos Santos Nascimento, 2018 #324" w:history="1">
        <w:r w:rsidR="003C40B7" w:rsidRPr="003C40B7">
          <w:rPr>
            <w:rStyle w:val="Hyperlink"/>
            <w:highlight w:val="white"/>
          </w:rPr>
          <w:fldChar w:fldCharType="begin"/>
        </w:r>
        <w:r w:rsidR="003C40B7" w:rsidRPr="003C40B7">
          <w:rPr>
            <w:rStyle w:val="Hyperlink"/>
            <w:highlight w:val="white"/>
          </w:rPr>
          <w:instrText xml:space="preserve"> ADDIN EN.CITE &lt;EndNote&gt;&lt;Cite AuthorYear="1"&gt;&lt;Author&gt;dos Santos Nascimento&lt;/Author&gt;&lt;Year&gt;2018&lt;/Year&gt;&lt;RecNum&gt;324&lt;/RecNum&gt;&lt;DisplayText&gt;dos Santos Nascimento et al. (2018)&lt;/DisplayText&gt;&lt;record&gt;&lt;rec-number&gt;324&lt;/rec-number&gt;&lt;foreign-keys&gt;&lt;key app="EN" db-id="ap2s0vva2tfapsexxan50rrawfdrerr00v90" timestamp="1662618778"&gt;324&lt;/key&gt;&lt;/foreign-keys&gt;&lt;ref-type name="Conference Proceedings"&gt;10&lt;/ref-type&gt;&lt;contributors&gt;&lt;authors&gt;&lt;author&gt;dos Santos Nascimento, Glaucia&lt;/author&gt;&lt;author&gt;Ruhoff, Anderson&lt;/author&gt;&lt;author&gt;Maurício Munar, Andrés&lt;/author&gt;&lt;author&gt;Cavalcanti, Jose Rafael&lt;/author&gt;&lt;author&gt;da Motta Marques, David&lt;/author&gt;&lt;author&gt;Roberti, Debora Regina&lt;/author&gt;&lt;author&gt;Ribeiro da Rocha, Humberto&lt;/author&gt;&lt;/authors&gt;&lt;/contributors&gt;&lt;titles&gt;&lt;title&gt;Validation of CERES earth radiation budget estimations&lt;/title&gt;&lt;secondary-title&gt;EGU General Assembly Conference Abstracts&lt;/secondary-title&gt;&lt;/titles&gt;&lt;pages&gt;10837&lt;/pages&gt;&lt;dates&gt;&lt;year&gt;2018&lt;/year&gt;&lt;/dates&gt;&lt;urls&gt;&lt;/urls&gt;&lt;/record&gt;&lt;/Cite&gt;&lt;/EndNote&gt;</w:instrText>
        </w:r>
        <w:r w:rsidR="003C40B7" w:rsidRPr="003C40B7">
          <w:rPr>
            <w:rStyle w:val="Hyperlink"/>
            <w:highlight w:val="white"/>
          </w:rPr>
          <w:fldChar w:fldCharType="separate"/>
        </w:r>
        <w:r w:rsidR="003C40B7" w:rsidRPr="003C40B7">
          <w:rPr>
            <w:rStyle w:val="Hyperlink"/>
            <w:highlight w:val="white"/>
          </w:rPr>
          <w:t>dos Santos Nascimento et al. (2018)</w:t>
        </w:r>
        <w:r w:rsidR="003C40B7" w:rsidRPr="003C40B7">
          <w:rPr>
            <w:rStyle w:val="Hyperlink"/>
            <w:highlight w:val="white"/>
          </w:rPr>
          <w:fldChar w:fldCharType="end"/>
        </w:r>
      </w:hyperlink>
      <w:r w:rsidR="00D536F9" w:rsidRPr="00F8743A">
        <w:rPr>
          <w:highlight w:val="white"/>
        </w:rPr>
        <w:t xml:space="preserve"> </w:t>
      </w:r>
      <w:r w:rsidR="00745B23">
        <w:t xml:space="preserve">and the </w:t>
      </w:r>
      <w:r w:rsidR="00C16833">
        <w:t xml:space="preserve">global validation of </w:t>
      </w:r>
      <w:r w:rsidR="00745B23">
        <w:t xml:space="preserve">CERES data quality summary </w:t>
      </w:r>
      <w:r w:rsidR="002B7A8F">
        <w:t>(</w:t>
      </w:r>
      <w:hyperlink w:anchor="_ENREF_20" w:tooltip="NASA, 2021 #326" w:history="1">
        <w:r w:rsidR="003C40B7" w:rsidRPr="003C40B7">
          <w:rPr>
            <w:rStyle w:val="Hyperlink"/>
          </w:rPr>
          <w:fldChar w:fldCharType="begin"/>
        </w:r>
        <w:r w:rsidR="003C40B7" w:rsidRPr="003C40B7">
          <w:rPr>
            <w:rStyle w:val="Hyperlink"/>
          </w:rPr>
          <w:instrText xml:space="preserve"> ADDIN EN.CITE &lt;EndNote&gt;&lt;Cite&gt;&lt;Author&gt;NASA&lt;/Author&gt;&lt;Year&gt;2021&lt;/Year&gt;&lt;RecNum&gt;326&lt;/RecNum&gt;&lt;DisplayText&gt;NASA, 2021&lt;/DisplayText&gt;&lt;record&gt;&lt;rec-number&gt;326&lt;/rec-number&gt;&lt;foreign-keys&gt;&lt;key app="EN" db-id="ap2s0vva2tfapsexxan50rrawfdrerr00v90" timestamp="1662620575"&gt;326&lt;/key&gt;&lt;/foreign-keys&gt;&lt;ref-type name="Journal Article"&gt;17&lt;/ref-type&gt;&lt;contributors&gt;&lt;authors&gt;&lt;author&gt;NASA&lt;/author&gt;&lt;/authors&gt;&lt;/contributors&gt;&lt;titles&gt;&lt;title&gt;CERES_SYN1deg_Ed4A Data Quality Summary (4/8/2021)&lt;/title&gt;&lt;/titles&gt;&lt;dates&gt;&lt;year&gt;2021&lt;/year&gt;&lt;/dates&gt;&lt;urls&gt;&lt;/urls&gt;&lt;/record&gt;&lt;/Cite&gt;&lt;/EndNote&gt;</w:instrText>
        </w:r>
        <w:r w:rsidR="003C40B7" w:rsidRPr="003C40B7">
          <w:rPr>
            <w:rStyle w:val="Hyperlink"/>
          </w:rPr>
          <w:fldChar w:fldCharType="separate"/>
        </w:r>
        <w:r w:rsidR="003C40B7" w:rsidRPr="003C40B7">
          <w:rPr>
            <w:rStyle w:val="Hyperlink"/>
          </w:rPr>
          <w:t>NASA, 2021</w:t>
        </w:r>
        <w:r w:rsidR="003C40B7" w:rsidRPr="003C40B7">
          <w:rPr>
            <w:rStyle w:val="Hyperlink"/>
          </w:rPr>
          <w:fldChar w:fldCharType="end"/>
        </w:r>
      </w:hyperlink>
      <w:r w:rsidR="002B7A8F">
        <w:t>)</w:t>
      </w:r>
      <w:r w:rsidR="00706145">
        <w:t>.</w:t>
      </w:r>
    </w:p>
    <w:p w14:paraId="0BD93314" w14:textId="2CFEF4C9" w:rsidR="00CC27A1" w:rsidRPr="00CC27A1" w:rsidRDefault="00CC27A1" w:rsidP="00F8743A">
      <w:pPr>
        <w:widowControl/>
        <w:jc w:val="left"/>
      </w:pPr>
    </w:p>
    <w:p w14:paraId="39592822" w14:textId="77777777" w:rsidR="007E137C" w:rsidRDefault="0082772A" w:rsidP="007E137C">
      <w:pPr>
        <w:keepNext/>
      </w:pPr>
      <w:r w:rsidRPr="008A67A6">
        <w:rPr>
          <w:noProof/>
        </w:rPr>
        <w:lastRenderedPageBreak/>
        <w:drawing>
          <wp:inline distT="114300" distB="114300" distL="114300" distR="114300" wp14:anchorId="7FF2428E" wp14:editId="7FF2428F">
            <wp:extent cx="6206775" cy="3340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6206775" cy="3340100"/>
                    </a:xfrm>
                    <a:prstGeom prst="rect">
                      <a:avLst/>
                    </a:prstGeom>
                    <a:ln/>
                  </pic:spPr>
                </pic:pic>
              </a:graphicData>
            </a:graphic>
          </wp:inline>
        </w:drawing>
      </w:r>
    </w:p>
    <w:p w14:paraId="7FF24095" w14:textId="5C8F193E" w:rsidR="008E41CB" w:rsidRPr="007E137C" w:rsidRDefault="007E137C" w:rsidP="007E137C">
      <w:pPr>
        <w:pStyle w:val="Caption"/>
      </w:pPr>
      <w:bookmarkStart w:id="55" w:name="_Ref113522709"/>
      <w:r>
        <w:t xml:space="preserve">Fig. </w:t>
      </w:r>
      <w:r>
        <w:fldChar w:fldCharType="begin"/>
      </w:r>
      <w:r>
        <w:instrText xml:space="preserve"> SEQ Fig. \* ARABIC </w:instrText>
      </w:r>
      <w:r>
        <w:fldChar w:fldCharType="separate"/>
      </w:r>
      <w:r w:rsidR="000940EB">
        <w:rPr>
          <w:noProof/>
        </w:rPr>
        <w:t>2</w:t>
      </w:r>
      <w:r>
        <w:fldChar w:fldCharType="end"/>
      </w:r>
      <w:bookmarkEnd w:id="55"/>
      <w:r>
        <w:t xml:space="preserve"> C</w:t>
      </w:r>
      <w:r w:rsidRPr="008A67A6">
        <w:rPr>
          <w:highlight w:val="white"/>
        </w:rPr>
        <w:t xml:space="preserve">omparison of LWD from Reunion BSRN station and CERES, at timescales of hourly, daily, and monthly </w:t>
      </w:r>
      <w:r w:rsidR="00974227">
        <w:rPr>
          <w:highlight w:val="white"/>
        </w:rPr>
        <w:t>timescales in</w:t>
      </w:r>
      <w:r w:rsidRPr="008A67A6">
        <w:rPr>
          <w:highlight w:val="white"/>
        </w:rPr>
        <w:t xml:space="preserve"> the period of June 2019 - February 2022.</w:t>
      </w:r>
    </w:p>
    <w:p w14:paraId="7FF24096" w14:textId="77777777" w:rsidR="008E41CB" w:rsidRDefault="008E41CB" w:rsidP="006A597C">
      <w:pPr>
        <w:rPr>
          <w:highlight w:val="white"/>
        </w:rPr>
      </w:pPr>
    </w:p>
    <w:p w14:paraId="7FF24097" w14:textId="77777777" w:rsidR="008E41CB" w:rsidRPr="006A597C" w:rsidRDefault="0082772A" w:rsidP="00C16833">
      <w:pPr>
        <w:pStyle w:val="Heading3"/>
        <w:rPr>
          <w:highlight w:val="white"/>
        </w:rPr>
      </w:pPr>
      <w:r w:rsidRPr="006A597C">
        <w:rPr>
          <w:highlight w:val="white"/>
        </w:rPr>
        <w:t>CF measurements from the UV-Indien network</w:t>
      </w:r>
    </w:p>
    <w:p w14:paraId="7FF24098" w14:textId="77777777" w:rsidR="008E41CB" w:rsidRPr="008A67A6" w:rsidRDefault="008E41CB" w:rsidP="006A597C">
      <w:pPr>
        <w:rPr>
          <w:highlight w:val="white"/>
        </w:rPr>
      </w:pPr>
    </w:p>
    <w:p w14:paraId="7FF24099" w14:textId="3D85994A" w:rsidR="008E41CB" w:rsidRDefault="0082772A" w:rsidP="006A597C">
      <w:pPr>
        <w:rPr>
          <w:highlight w:val="white"/>
        </w:rPr>
      </w:pPr>
      <w:r w:rsidRPr="008A67A6">
        <w:rPr>
          <w:highlight w:val="white"/>
        </w:rPr>
        <w:t>CF data are obtained from collocated and coincident observations from a SkyCamVision all-sky camera (</w:t>
      </w:r>
      <w:hyperlink r:id="rId13">
        <w:r w:rsidRPr="008A67A6">
          <w:rPr>
            <w:color w:val="1155CC"/>
            <w:highlight w:val="white"/>
            <w:u w:val="single"/>
          </w:rPr>
          <w:t>http://www.reuniwatt.com/</w:t>
        </w:r>
      </w:hyperlink>
      <w:r w:rsidRPr="008A67A6">
        <w:rPr>
          <w:highlight w:val="white"/>
        </w:rPr>
        <w:t xml:space="preserve">) within the </w:t>
      </w:r>
      <w:bookmarkStart w:id="56" w:name="OLE_LINK24"/>
      <w:bookmarkStart w:id="57" w:name="OLE_LINK25"/>
      <w:r w:rsidRPr="008A67A6">
        <w:rPr>
          <w:highlight w:val="white"/>
        </w:rPr>
        <w:t>UV-Indien network</w:t>
      </w:r>
      <w:bookmarkEnd w:id="56"/>
      <w:bookmarkEnd w:id="57"/>
      <w:r w:rsidR="00CA5E3E">
        <w:rPr>
          <w:highlight w:val="white"/>
        </w:rPr>
        <w:t xml:space="preserve"> </w:t>
      </w:r>
      <w:hyperlink w:anchor="_ENREF_13" w:tooltip="Lamy, 2021 #327"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&lt;EndNote&gt;&lt;Cite&gt;&lt;Author&gt;Lamy&lt;/Author&gt;&lt;Year&gt;2021&lt;/Year&gt;&lt;RecNum&gt;327&lt;/RecNum&gt;&lt;DisplayText&gt;Lamy et al., 2021&lt;/DisplayText&gt;&lt;record&gt;&lt;rec-number&gt;327&lt;/rec-number&gt;&lt;foreign-keys&gt;&lt;key app="EN" db-id="ap2s0vva2tfapsexxan50rrawfdrerr00v90" timestamp="1662620984"&gt;327&lt;/key&gt;&lt;/foreign-keys&gt;&lt;ref-type name="Journal Article"&gt;17&lt;/ref-type&gt;&lt;contributors&gt;&lt;authors&gt;&lt;author&gt;Lamy, K.&lt;/author&gt;&lt;author&gt;Portafaix, T.&lt;/author&gt;&lt;author&gt;Brogniez, C.&lt;/author&gt;&lt;author&gt;Lakkala, K.&lt;/author&gt;&lt;author&gt;Pitkänen, M. R. A.&lt;/author&gt;&lt;author&gt;Arola, A.&lt;/author&gt;&lt;author&gt;Forestier, J. B.&lt;/author&gt;&lt;author&gt;Amelie, V.&lt;/author&gt;&lt;author&gt;Toihir, M. A.&lt;/author&gt;&lt;author&gt;Rakotoniaina, S.&lt;/author&gt;&lt;/authors&gt;&lt;/contributors&gt;&lt;titles&gt;&lt;title&gt;UV-Indien network: ground-based measurements dedicated to the monitoring of UV radiation over the western Indian Ocean&lt;/title&gt;&lt;secondary-title&gt;Earth Syst. Sci. Data&lt;/secondary-title&gt;&lt;/titles&gt;&lt;periodical&gt;&lt;full-title&gt;Earth Syst. Sci. Data&lt;/full-title&gt;&lt;/periodical&gt;&lt;pages&gt;4275-4301&lt;/pages&gt;&lt;volume&gt;13&lt;/volume&gt;&lt;number&gt;9&lt;/number&gt;&lt;dates&gt;&lt;year&gt;2021&lt;/year&gt;&lt;/dates&gt;&lt;publisher&gt;Copernicus Publications&lt;/publisher&gt;&lt;isbn&gt;1866-3516&lt;/isbn&gt;&lt;urls&gt;&lt;related-urls&gt;&lt;url&gt;https://essd.copernicus.org/articles/13/4275/2021/&lt;/url&gt;&lt;url&gt;https://essd.copernicus.org/articles/13/4275/2021/essd-13-4275-2021.pdf&lt;/url&gt;&lt;/related-urls&gt;&lt;/urls&gt;&lt;electronic-resource-num&gt;10.5194/essd-13-4275-2021&lt;/electronic-resource-num&gt;&lt;/record&gt;&lt;/Cite&gt;&lt;/EndNote&gt;</w:instrText>
        </w:r>
        <w:r w:rsidR="003C40B7" w:rsidRPr="003C40B7">
          <w:rPr>
            <w:rStyle w:val="Hyperlink"/>
            <w:highlight w:val="white"/>
          </w:rPr>
          <w:fldChar w:fldCharType="separate"/>
        </w:r>
        <w:r w:rsidR="003C40B7" w:rsidRPr="003C40B7">
          <w:rPr>
            <w:rStyle w:val="Hyperlink"/>
            <w:highlight w:val="white"/>
          </w:rPr>
          <w:t>Lamy et al., 2021</w:t>
        </w:r>
        <w:r w:rsidR="003C40B7" w:rsidRPr="003C40B7">
          <w:rPr>
            <w:rStyle w:val="Hyperlink"/>
            <w:highlight w:val="white"/>
          </w:rPr>
          <w:fldChar w:fldCharType="end"/>
        </w:r>
      </w:hyperlink>
      <w:r w:rsidR="001D7820">
        <w:rPr>
          <w:highlight w:val="white"/>
        </w:rPr>
        <w:t>.</w:t>
      </w:r>
      <w:r w:rsidR="00122845">
        <w:rPr>
          <w:highlight w:val="white"/>
        </w:rPr>
        <w:t xml:space="preserve"> </w:t>
      </w:r>
      <w:commentRangeStart w:id="58"/>
      <w:r w:rsidRPr="008A67A6">
        <w:rPr>
          <w:highlight w:val="white"/>
        </w:rPr>
        <w:t xml:space="preserve">This camera is </w:t>
      </w:r>
      <w:r w:rsidR="001D7820">
        <w:rPr>
          <w:highlight w:val="white"/>
        </w:rPr>
        <w:t xml:space="preserve">located less than </w:t>
      </w:r>
      <w:r w:rsidR="00B70399">
        <w:rPr>
          <w:highlight w:val="white"/>
        </w:rPr>
        <w:t>10</w:t>
      </w:r>
      <w:r w:rsidR="001D7820">
        <w:rPr>
          <w:highlight w:val="white"/>
        </w:rPr>
        <w:t>0 meters from the Reunion BSRN station</w:t>
      </w:r>
      <w:r w:rsidR="001D7820" w:rsidRPr="008A67A6">
        <w:rPr>
          <w:highlight w:val="white"/>
        </w:rPr>
        <w:t>.</w:t>
      </w:r>
      <w:commentRangeEnd w:id="58"/>
      <w:r w:rsidR="001D7820">
        <w:rPr>
          <w:rStyle w:val="CommentReference"/>
        </w:rPr>
        <w:commentReference w:id="58"/>
      </w:r>
      <w:r w:rsidR="001D7820">
        <w:rPr>
          <w:highlight w:val="white"/>
        </w:rPr>
        <w:t xml:space="preserve"> It </w:t>
      </w:r>
      <w:r w:rsidRPr="008A67A6">
        <w:rPr>
          <w:highlight w:val="white"/>
        </w:rPr>
        <w:t xml:space="preserve">equipped with a fisheye-lens CMOS Sensor of 1600 x 1200 pixels </w:t>
      </w:r>
      <w:r w:rsidR="00816F0C" w:rsidRPr="008A67A6">
        <w:rPr>
          <w:highlight w:val="white"/>
        </w:rPr>
        <w:t>resolution and</w:t>
      </w:r>
      <w:r w:rsidRPr="008A67A6">
        <w:rPr>
          <w:highlight w:val="white"/>
        </w:rPr>
        <w:t xml:space="preserve"> acquires 1-minute hemispherical images in the visible range (380-440 nm). From images, pixels are classified into clear sky; sun; thick cloud; or thin cloud with cloud segmentation algorithm. CF is computed from pixels with clear and cloudy sky, geometrically calibrated image </w:t>
      </w:r>
      <w:hyperlink w:anchor="_ENREF_3" w:tooltip="Cadet, 2020 #346"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&lt;EndNote&gt;&lt;Cite&gt;&lt;Author&gt;Cadet&lt;/Author&gt;&lt;Year&gt;2020&lt;/Year&gt;&lt;RecNum&gt;346&lt;/RecNum&gt;&lt;DisplayText&gt;Cadet et al., 2020&lt;/DisplayText&gt;&lt;record&gt;&lt;rec-number&gt;346&lt;/rec-number&gt;&lt;foreign-keys&gt;&lt;key app="EN" db-id="ap2s0vva2tfapsexxan50rrawfdrerr00v90" timestamp="1664347082"&gt;346&lt;/key&gt;&lt;/foreign-keys&gt;&lt;ref-type name="Journal Article"&gt;17&lt;/ref-type&gt;&lt;contributors&gt;&lt;authors&gt;&lt;author&gt;Cadet, Jean-Maurice&lt;/author&gt;&lt;author&gt;Portafaix, Thierry&lt;/author&gt;&lt;author&gt;Bencherif, Hassan&lt;/author&gt;&lt;author&gt;Lamy, Kévin&lt;/author&gt;&lt;author&gt;Brogniez, Colette&lt;/author&gt;&lt;author&gt;Auriol, Frédérique&lt;/author&gt;&lt;author&gt;Metzger, Jean-Marc&lt;/author&gt;&lt;author&gt;Boudreault, Louis-Etienne&lt;/author&gt;&lt;author&gt;Wright, Caradee Yael&lt;/author&gt;&lt;/authors&gt;&lt;/contributors&gt;&lt;titles&gt;&lt;title&gt;Inter-Comparison Campaign of Solar UVR Instruments under Clear Sky Conditions at Reunion Island (21°S, 55°E)&lt;/title&gt;&lt;secondary-title&gt;International Journal of Environmental Research and Public Health&lt;/secondary-title&gt;&lt;/titles&gt;&lt;periodical&gt;&lt;full-title&gt;International Journal of Environmental Research and Public Health&lt;/full-title&gt;&lt;/periodical&gt;&lt;pages&gt;2867&lt;/pages&gt;&lt;volume&gt;17&lt;/volume&gt;&lt;number&gt;8&lt;/number&gt;&lt;dates&gt;&lt;year&gt;2020&lt;/year&gt;&lt;/dates&gt;&lt;isbn&gt;1660-4601&lt;/isbn&gt;&lt;accession-num&gt;doi:10.3390/ijerph17082867&lt;/accession-num&gt;&lt;urls&gt;&lt;related-urls&gt;&lt;url&gt;https://www.mdpi.com/1660-4601/17/8/2867&lt;/url&gt;&lt;/related-urls&gt;&lt;/urls&gt;&lt;/record&gt;&lt;/Cite&gt;&lt;/EndNote&gt;</w:instrText>
        </w:r>
        <w:r w:rsidR="003C40B7" w:rsidRPr="003C40B7">
          <w:rPr>
            <w:rStyle w:val="Hyperlink"/>
            <w:highlight w:val="white"/>
          </w:rPr>
          <w:fldChar w:fldCharType="separate"/>
        </w:r>
        <w:r w:rsidR="003C40B7" w:rsidRPr="003C40B7">
          <w:rPr>
            <w:rStyle w:val="Hyperlink"/>
            <w:highlight w:val="white"/>
          </w:rPr>
          <w:t>Cadet et al., 2020</w:t>
        </w:r>
        <w:r w:rsidR="003C40B7" w:rsidRPr="003C40B7">
          <w:rPr>
            <w:rStyle w:val="Hyperlink"/>
            <w:highlight w:val="white"/>
          </w:rPr>
          <w:fldChar w:fldCharType="end"/>
        </w:r>
      </w:hyperlink>
      <w:r w:rsidRPr="008A67A6">
        <w:rPr>
          <w:highlight w:val="white"/>
        </w:rPr>
        <w:t xml:space="preserve">. As the camera is not mounted with infrared sensors, the station does not record night-time CF. In this study, </w:t>
      </w:r>
      <w:r w:rsidR="00F055DB">
        <w:rPr>
          <w:highlight w:val="white"/>
        </w:rPr>
        <w:t xml:space="preserve">only </w:t>
      </w:r>
      <w:r w:rsidRPr="008A67A6">
        <w:rPr>
          <w:highlight w:val="white"/>
        </w:rPr>
        <w:t xml:space="preserve">daytime CF observations were used </w:t>
      </w:r>
      <w:r w:rsidR="00CA2631">
        <w:rPr>
          <w:highlight w:val="white"/>
        </w:rPr>
        <w:t xml:space="preserve">in the period of </w:t>
      </w:r>
      <w:r w:rsidRPr="008D3326">
        <w:rPr>
          <w:b/>
          <w:bCs/>
          <w:highlight w:val="white"/>
        </w:rPr>
        <w:t>2019-09-13 to 2021-02-01</w:t>
      </w:r>
      <w:r w:rsidR="006925DB">
        <w:rPr>
          <w:highlight w:val="white"/>
        </w:rPr>
        <w:t>.</w:t>
      </w:r>
    </w:p>
    <w:p w14:paraId="561675A7" w14:textId="77777777" w:rsidR="00F519A5" w:rsidRDefault="00F519A5" w:rsidP="006A597C">
      <w:pPr>
        <w:rPr>
          <w:highlight w:val="white"/>
        </w:rPr>
      </w:pPr>
    </w:p>
    <w:p w14:paraId="492A18AD" w14:textId="43D808D9" w:rsidR="00F519A5" w:rsidRPr="006F5CD9" w:rsidRDefault="00952B74" w:rsidP="006A597C">
      <w:pPr>
        <w:rPr>
          <w:color w:val="FF0000"/>
          <w:highlight w:val="white"/>
        </w:rPr>
      </w:pPr>
      <w:r w:rsidRPr="006F5CD9">
        <w:rPr>
          <w:rFonts w:hint="eastAsia"/>
          <w:color w:val="FF0000"/>
          <w:highlight w:val="white"/>
        </w:rPr>
        <w:t>C</w:t>
      </w:r>
      <w:r w:rsidRPr="006F5CD9">
        <w:rPr>
          <w:color w:val="FF0000"/>
          <w:highlight w:val="white"/>
        </w:rPr>
        <w:t xml:space="preserve">F from 2016-12 to present </w:t>
      </w:r>
      <w:r w:rsidR="00AE6885">
        <w:rPr>
          <w:color w:val="FF0000"/>
          <w:highlight w:val="white"/>
        </w:rPr>
        <w:t>(</w:t>
      </w:r>
      <w:r w:rsidRPr="006F5CD9">
        <w:rPr>
          <w:color w:val="FF0000"/>
          <w:highlight w:val="white"/>
        </w:rPr>
        <w:t>2021-02</w:t>
      </w:r>
      <w:r w:rsidR="00AE6885">
        <w:rPr>
          <w:color w:val="FF0000"/>
          <w:highlight w:val="white"/>
        </w:rPr>
        <w:t>)</w:t>
      </w:r>
    </w:p>
    <w:p w14:paraId="33ECAD92" w14:textId="79FF7062" w:rsidR="00952B74" w:rsidRPr="006F5CD9" w:rsidRDefault="00952B74" w:rsidP="006A597C">
      <w:pPr>
        <w:rPr>
          <w:color w:val="FF0000"/>
          <w:highlight w:val="white"/>
        </w:rPr>
      </w:pPr>
      <w:r w:rsidRPr="006F5CD9">
        <w:rPr>
          <w:rFonts w:hint="eastAsia"/>
          <w:color w:val="FF0000"/>
          <w:highlight w:val="white"/>
        </w:rPr>
        <w:t>L</w:t>
      </w:r>
      <w:r w:rsidRPr="006F5CD9">
        <w:rPr>
          <w:color w:val="FF0000"/>
          <w:highlight w:val="white"/>
        </w:rPr>
        <w:t xml:space="preserve">W from 2019-06 to </w:t>
      </w:r>
      <w:r w:rsidR="005D5A19" w:rsidRPr="006F5CD9">
        <w:rPr>
          <w:color w:val="FF0000"/>
          <w:highlight w:val="white"/>
        </w:rPr>
        <w:t>present.</w:t>
      </w:r>
      <w:r w:rsidRPr="006F5CD9">
        <w:rPr>
          <w:color w:val="FF0000"/>
          <w:highlight w:val="white"/>
        </w:rPr>
        <w:t xml:space="preserve"> </w:t>
      </w:r>
    </w:p>
    <w:p w14:paraId="224CF313" w14:textId="77777777" w:rsidR="00CA2631" w:rsidRDefault="00CA2631" w:rsidP="006A597C">
      <w:pPr>
        <w:rPr>
          <w:highlight w:val="white"/>
        </w:rPr>
      </w:pPr>
    </w:p>
    <w:p w14:paraId="6E5C049A" w14:textId="719EB46A" w:rsidR="001A58C9" w:rsidRDefault="001A5AC9" w:rsidP="001A5AC9">
      <w:pPr>
        <w:pStyle w:val="Heading4"/>
        <w:rPr>
          <w:highlight w:val="white"/>
        </w:rPr>
      </w:pPr>
      <w:r>
        <w:rPr>
          <w:highlight w:val="white"/>
        </w:rPr>
        <w:lastRenderedPageBreak/>
        <w:t>To-do: seasonal data test.</w:t>
      </w:r>
    </w:p>
    <w:p w14:paraId="027D5E9B" w14:textId="77777777" w:rsidR="00F055DB" w:rsidRDefault="0082772A" w:rsidP="00F055DB">
      <w:pPr>
        <w:keepNext/>
      </w:pPr>
      <w:r w:rsidRPr="008A67A6">
        <w:rPr>
          <w:noProof/>
          <w:highlight w:val="white"/>
        </w:rPr>
        <w:drawing>
          <wp:inline distT="114300" distB="114300" distL="114300" distR="114300" wp14:anchorId="7FF24290" wp14:editId="7FF24291">
            <wp:extent cx="6657866" cy="3706341"/>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657866" cy="3706341"/>
                    </a:xfrm>
                    <a:prstGeom prst="rect">
                      <a:avLst/>
                    </a:prstGeom>
                    <a:ln/>
                  </pic:spPr>
                </pic:pic>
              </a:graphicData>
            </a:graphic>
          </wp:inline>
        </w:drawing>
      </w:r>
    </w:p>
    <w:p w14:paraId="7FF240A1" w14:textId="675033A1" w:rsidR="008E41CB" w:rsidRPr="008A67A6" w:rsidRDefault="00F055DB" w:rsidP="00F055DB">
      <w:pPr>
        <w:pStyle w:val="Caption"/>
        <w:rPr>
          <w:highlight w:val="white"/>
        </w:rPr>
      </w:pPr>
      <w:bookmarkStart w:id="59" w:name="_Ref114140574"/>
      <w:r>
        <w:t xml:space="preserve">Fig. </w:t>
      </w:r>
      <w:r>
        <w:fldChar w:fldCharType="begin"/>
      </w:r>
      <w:r>
        <w:instrText xml:space="preserve"> SEQ Fig. \* ARABIC </w:instrText>
      </w:r>
      <w:r>
        <w:fldChar w:fldCharType="separate"/>
      </w:r>
      <w:r w:rsidR="000940EB">
        <w:rPr>
          <w:noProof/>
        </w:rPr>
        <w:t>3</w:t>
      </w:r>
      <w:r>
        <w:fldChar w:fldCharType="end"/>
      </w:r>
      <w:bookmarkEnd w:id="59"/>
      <w:r>
        <w:t xml:space="preserve"> </w:t>
      </w:r>
      <w:r w:rsidR="001F1FFE">
        <w:t xml:space="preserve">One-week example of </w:t>
      </w:r>
      <w:r w:rsidR="00A41332">
        <w:t xml:space="preserve">time series of the </w:t>
      </w:r>
      <w:r w:rsidR="001F1FFE">
        <w:t>measurements used in this study</w:t>
      </w:r>
      <w:r w:rsidR="00A41332">
        <w:t>.</w:t>
      </w:r>
    </w:p>
    <w:p w14:paraId="7FF240A2" w14:textId="77777777" w:rsidR="008E41CB" w:rsidRPr="008A67A6" w:rsidRDefault="008E41CB" w:rsidP="006A597C">
      <w:pPr>
        <w:rPr>
          <w:highlight w:val="white"/>
        </w:rPr>
      </w:pPr>
    </w:p>
    <w:p w14:paraId="7FF240A3" w14:textId="77777777" w:rsidR="008E41CB" w:rsidRPr="006A597C" w:rsidRDefault="0082772A" w:rsidP="006A597C">
      <w:pPr>
        <w:pStyle w:val="Heading2"/>
        <w:rPr>
          <w:highlight w:val="white"/>
        </w:rPr>
      </w:pPr>
      <w:r w:rsidRPr="006A597C">
        <w:rPr>
          <w:highlight w:val="white"/>
        </w:rPr>
        <w:t>Automatic Partial Cloud Amount Detection Algorithm (APCADA)</w:t>
      </w:r>
    </w:p>
    <w:p w14:paraId="7FF240A4" w14:textId="77777777" w:rsidR="008E41CB" w:rsidRDefault="008E41CB" w:rsidP="006A597C">
      <w:pPr>
        <w:rPr>
          <w:highlight w:val="white"/>
        </w:rPr>
      </w:pPr>
    </w:p>
    <w:p w14:paraId="688397BC" w14:textId="118DEDE2" w:rsidR="00200BAA" w:rsidRDefault="00846B83" w:rsidP="00200BAA">
      <w:pPr>
        <w:rPr>
          <w:highlight w:val="white"/>
        </w:rPr>
      </w:pPr>
      <w:r>
        <w:rPr>
          <w:highlight w:val="white"/>
        </w:rPr>
        <w:t xml:space="preserve">A method of </w:t>
      </w:r>
      <w:r w:rsidR="00200BAA" w:rsidRPr="00200BAA">
        <w:rPr>
          <w:highlight w:val="white"/>
        </w:rPr>
        <w:t>Automatic Partial Cloud Amount Detection Algorithm (APCADA)</w:t>
      </w:r>
      <w:r w:rsidR="00254520">
        <w:rPr>
          <w:highlight w:val="white"/>
        </w:rPr>
        <w:t xml:space="preserve"> is developed by </w:t>
      </w:r>
      <w:hyperlink w:anchor="_ENREF_8" w:tooltip="Dürr, 2004 #305" w:history="1">
        <w:r w:rsidR="003C40B7" w:rsidRPr="003C40B7">
          <w:rPr>
            <w:rStyle w:val="Hyperlink"/>
            <w:highlight w:val="white"/>
          </w:rPr>
          <w:fldChar w:fldCharType="begin"/>
        </w:r>
        <w:r w:rsidR="003C40B7" w:rsidRPr="003C40B7">
          <w:rPr>
            <w:rStyle w:val="Hyperlink"/>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3C40B7" w:rsidRPr="003C40B7">
          <w:rPr>
            <w:rStyle w:val="Hyperlink"/>
            <w:highlight w:val="white"/>
          </w:rPr>
          <w:fldChar w:fldCharType="separate"/>
        </w:r>
        <w:r w:rsidR="003C40B7" w:rsidRPr="003C40B7">
          <w:rPr>
            <w:rStyle w:val="Hyperlink"/>
            <w:highlight w:val="white"/>
          </w:rPr>
          <w:t>Dürr and Philipona (2004)</w:t>
        </w:r>
        <w:r w:rsidR="003C40B7" w:rsidRPr="003C40B7">
          <w:rPr>
            <w:rStyle w:val="Hyperlink"/>
            <w:highlight w:val="white"/>
          </w:rPr>
          <w:fldChar w:fldCharType="end"/>
        </w:r>
      </w:hyperlink>
      <w:r w:rsidR="00200BAA" w:rsidRPr="00200BAA">
        <w:rPr>
          <w:highlight w:val="white"/>
        </w:rPr>
        <w:t xml:space="preserve"> </w:t>
      </w:r>
      <w:r w:rsidR="00254520">
        <w:rPr>
          <w:highlight w:val="white"/>
        </w:rPr>
        <w:t>to estimate</w:t>
      </w:r>
      <w:r w:rsidR="00200BAA" w:rsidRPr="00200BAA">
        <w:rPr>
          <w:highlight w:val="white"/>
        </w:rPr>
        <w:t xml:space="preserve"> the cloud amount without high clouds directly from longwave downward radiation (L</w:t>
      </w:r>
      <w:r w:rsidR="00800833">
        <w:rPr>
          <w:highlight w:val="white"/>
        </w:rPr>
        <w:t>WD</w:t>
      </w:r>
      <w:r w:rsidR="00200BAA" w:rsidRPr="00200BAA">
        <w:rPr>
          <w:highlight w:val="white"/>
        </w:rPr>
        <w:t xml:space="preserve">), air temperature, and humidity. </w:t>
      </w:r>
    </w:p>
    <w:p w14:paraId="2F92BF7D" w14:textId="77777777" w:rsidR="00254520" w:rsidRPr="00200BAA" w:rsidRDefault="00254520" w:rsidP="00200BAA">
      <w:pPr>
        <w:rPr>
          <w:highlight w:val="white"/>
        </w:rPr>
      </w:pPr>
    </w:p>
    <w:p w14:paraId="1B60E70F" w14:textId="6EE13D09" w:rsidR="00200BAA" w:rsidRPr="00200BAA" w:rsidRDefault="00200BAA" w:rsidP="00200BAA">
      <w:pPr>
        <w:rPr>
          <w:highlight w:val="white"/>
        </w:rPr>
      </w:pPr>
      <w:r w:rsidRPr="00200BAA">
        <w:rPr>
          <w:highlight w:val="white"/>
        </w:rPr>
        <w:t xml:space="preserve">The determination of </w:t>
      </w:r>
      <w:r w:rsidR="0058511E">
        <w:rPr>
          <w:highlight w:val="white"/>
        </w:rPr>
        <w:t>p</w:t>
      </w:r>
      <w:r w:rsidRPr="00200BAA">
        <w:rPr>
          <w:highlight w:val="white"/>
        </w:rPr>
        <w:t>artial cloud amount according to APCADA is based on two parameters: the cloud-free index (CFI) and the variability of longwave downward radiation (STD L</w:t>
      </w:r>
      <w:r w:rsidR="00F35622">
        <w:rPr>
          <w:highlight w:val="white"/>
        </w:rPr>
        <w:t>WD</w:t>
      </w:r>
      <w:r w:rsidRPr="00200BAA">
        <w:rPr>
          <w:highlight w:val="white"/>
        </w:rPr>
        <w:t>). The CFI</w:t>
      </w:r>
      <w:r w:rsidR="00F11769">
        <w:rPr>
          <w:highlight w:val="white"/>
        </w:rPr>
        <w:t xml:space="preserve">, </w:t>
      </w:r>
      <w:r w:rsidR="00F11769" w:rsidRPr="008A67A6">
        <w:rPr>
          <w:highlight w:val="white"/>
        </w:rPr>
        <w:t>a ratio of apparent emittance of the sky to the empirical apparent cloud free emittance</w:t>
      </w:r>
      <w:r w:rsidR="00F11769">
        <w:rPr>
          <w:highlight w:val="white"/>
        </w:rPr>
        <w:t>,</w:t>
      </w:r>
      <w:r w:rsidRPr="00200BAA">
        <w:rPr>
          <w:highlight w:val="white"/>
        </w:rPr>
        <w:t xml:space="preserve"> </w:t>
      </w:r>
      <w:r w:rsidR="006A0919">
        <w:rPr>
          <w:highlight w:val="white"/>
        </w:rPr>
        <w:t xml:space="preserve">is used </w:t>
      </w:r>
      <w:r w:rsidR="006A0919" w:rsidRPr="00F71EDC">
        <w:rPr>
          <w:highlight w:val="white"/>
        </w:rPr>
        <w:t xml:space="preserve">to distinguish between clear or cloudy conditions. </w:t>
      </w:r>
      <w:r w:rsidR="00211EEA">
        <w:rPr>
          <w:highlight w:val="white"/>
        </w:rPr>
        <w:t xml:space="preserve">It </w:t>
      </w:r>
      <w:r w:rsidRPr="00200BAA">
        <w:rPr>
          <w:highlight w:val="white"/>
        </w:rPr>
        <w:t xml:space="preserve">is calculated as: </w:t>
      </w:r>
    </w:p>
    <w:p w14:paraId="2F33AA2B" w14:textId="77777777" w:rsidR="0079410A" w:rsidRDefault="0079410A" w:rsidP="006A597C">
      <w:pPr>
        <w:rPr>
          <w:highlight w:val="white"/>
        </w:rPr>
      </w:pPr>
    </w:p>
    <w:p w14:paraId="3DA2A281" w14:textId="7AE896A9" w:rsidR="0079410A" w:rsidRPr="00226A05" w:rsidRDefault="003D5704" w:rsidP="00226A05">
      <w:pPr>
        <w:keepNext/>
        <w:jc w:val="center"/>
      </w:pPr>
      <m:oMath>
        <m:r>
          <w:rPr>
            <w:rFonts w:ascii="Cambria Math" w:hAnsi="Cambria Math"/>
            <w:highlight w:val="white"/>
          </w:rPr>
          <m:t xml:space="preserve">CFI= </m:t>
        </m:r>
        <m:f>
          <m:fPr>
            <m:ctrlPr>
              <w:rPr>
                <w:rFonts w:ascii="Cambria Math" w:hAnsi="Cambria Math"/>
                <w:i/>
              </w:rPr>
            </m:ctrlPr>
          </m:fPr>
          <m:num>
            <m:r>
              <w:rPr>
                <w:rFonts w:ascii="Cambria Math" w:hAnsi="Cambria Math"/>
              </w:rPr>
              <m:t>LWD/</m:t>
            </m:r>
            <w:bookmarkStart w:id="60" w:name="OLE_LINK17"/>
            <w:bookmarkStart w:id="61" w:name="OLE_LINK18"/>
            <m:sSub>
              <m:sSubPr>
                <m:ctrlPr>
                  <w:rPr>
                    <w:rFonts w:ascii="Cambria Math" w:hAnsi="Cambria Math"/>
                  </w:rPr>
                </m:ctrlPr>
              </m:sSubPr>
              <m:e>
                <m:r>
                  <w:rPr>
                    <w:rFonts w:ascii="Cambria Math" w:hAnsi="Cambria Math"/>
                  </w:rPr>
                  <m:t>σ</m:t>
                </m:r>
              </m:e>
              <m:sub>
                <m:r>
                  <w:rPr>
                    <w:rFonts w:ascii="Cambria Math" w:hAnsi="Cambria Math"/>
                  </w:rPr>
                  <m:t>B</m:t>
                </m:r>
              </m:sub>
            </m:sSub>
            <w:bookmarkEnd w:id="60"/>
            <w:bookmarkEnd w:id="61"/>
            <m:sSup>
              <m:sSupPr>
                <m:ctrlPr>
                  <w:rPr>
                    <w:rFonts w:ascii="Cambria Math" w:hAnsi="Cambria Math"/>
                  </w:rPr>
                </m:ctrlPr>
              </m:sSupPr>
              <m:e>
                <w:bookmarkStart w:id="62" w:name="OLE_LINK39"/>
                <w:bookmarkStart w:id="63" w:name="OLE_LINK40"/>
                <m:r>
                  <m:rPr>
                    <m:sty m:val="p"/>
                  </m:rPr>
                  <w:rPr>
                    <w:rFonts w:ascii="Cambria Math" w:hAnsi="Cambria Math"/>
                  </w:rPr>
                  <m:t>T</m:t>
                </m:r>
                <w:bookmarkEnd w:id="62"/>
                <w:bookmarkEnd w:id="63"/>
              </m:e>
              <m:sup>
                <m:r>
                  <m:rPr>
                    <m:sty m:val="p"/>
                  </m:rPr>
                  <w:rPr>
                    <w:rFonts w:ascii="Cambria Math" w:hAnsi="Cambria Math"/>
                  </w:rPr>
                  <m:t>4</m:t>
                </m:r>
              </m:sup>
            </m:sSup>
          </m:num>
          <m:den>
            <w:bookmarkStart w:id="64" w:name="OLE_LINK27"/>
            <w:bookmarkStart w:id="65" w:name="OLE_LINK28"/>
            <m:sSub>
              <m:sSubPr>
                <m:ctrlPr>
                  <w:rPr>
                    <w:rFonts w:ascii="Cambria Math" w:hAnsi="Cambria Math"/>
                  </w:rPr>
                </m:ctrlPr>
              </m:sSubPr>
              <m:e>
                <m:r>
                  <w:rPr>
                    <w:rFonts w:ascii="Cambria Math" w:hAnsi="Cambria Math"/>
                  </w:rPr>
                  <m:t>ε</m:t>
                </m:r>
              </m:e>
              <m:sub>
                <m:r>
                  <w:rPr>
                    <w:rFonts w:ascii="Cambria Math" w:hAnsi="Cambria Math"/>
                  </w:rPr>
                  <m:t>AC</m:t>
                </m:r>
              </m:sub>
            </m:sSub>
            <w:bookmarkEnd w:id="64"/>
            <w:bookmarkEnd w:id="65"/>
          </m:den>
        </m:f>
      </m:oMath>
      <w:r w:rsidR="00D310E9">
        <w:rPr>
          <w:rFonts w:hint="eastAsia"/>
        </w:rPr>
        <w:t xml:space="preserve"> </w:t>
      </w:r>
      <w:r w:rsidR="00D310E9">
        <w:tab/>
      </w:r>
      <w:r w:rsidR="00D310E9">
        <w:tab/>
      </w:r>
      <w:r w:rsidR="00341DA4">
        <w:t xml:space="preserve">Eq. </w:t>
      </w:r>
      <w:r w:rsidR="00341DA4">
        <w:fldChar w:fldCharType="begin"/>
      </w:r>
      <w:r w:rsidR="00341DA4">
        <w:instrText xml:space="preserve"> SEQ Eq. \* ARABIC </w:instrText>
      </w:r>
      <w:r w:rsidR="00341DA4">
        <w:fldChar w:fldCharType="separate"/>
      </w:r>
      <w:r w:rsidR="001B7135">
        <w:rPr>
          <w:noProof/>
        </w:rPr>
        <w:t>1</w:t>
      </w:r>
      <w:r w:rsidR="00341DA4">
        <w:fldChar w:fldCharType="end"/>
      </w:r>
    </w:p>
    <w:p w14:paraId="20123C77" w14:textId="22DE92FE" w:rsidR="00B47BD9" w:rsidRDefault="00B47BD9" w:rsidP="00B47BD9">
      <w:pPr>
        <w:rPr>
          <w:highlight w:val="white"/>
        </w:rPr>
      </w:pPr>
      <w:r w:rsidRPr="00B47BD9">
        <w:rPr>
          <w:highlight w:val="white"/>
        </w:rPr>
        <w:t xml:space="preserve">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rsidRPr="00B47BD9">
        <w:rPr>
          <w:highlight w:val="white"/>
        </w:rPr>
        <w:t xml:space="preserve"> is the Stefan–Boltzmann constant, </w:t>
      </w:r>
      <m:oMath>
        <m:r>
          <m:rPr>
            <m:sty m:val="p"/>
          </m:rPr>
          <w:rPr>
            <w:rFonts w:ascii="Cambria Math" w:hAnsi="Cambria Math"/>
          </w:rPr>
          <m:t>T</m:t>
        </m:r>
      </m:oMath>
      <w:r w:rsidR="00DD1597" w:rsidRPr="00B47BD9">
        <w:rPr>
          <w:highlight w:val="white"/>
        </w:rPr>
        <w:t xml:space="preserve"> </w:t>
      </w:r>
      <w:r w:rsidR="00DD1597">
        <w:rPr>
          <w:highlight w:val="white"/>
        </w:rPr>
        <w:t xml:space="preserve">is </w:t>
      </w:r>
      <w:r w:rsidRPr="00B47BD9">
        <w:rPr>
          <w:highlight w:val="white"/>
        </w:rPr>
        <w:t>the air temperature in Kelvin,</w:t>
      </w:r>
      <w:r w:rsidR="00DD1597">
        <w:rPr>
          <w:highlight w:val="white"/>
        </w:rPr>
        <w:t xml:space="preserve"> and</w:t>
      </w:r>
      <w:r w:rsidRPr="00B47BD9">
        <w:rPr>
          <w:highlight w:val="white"/>
        </w:rPr>
        <w:t xml:space="preserve"> </w:t>
      </w:r>
      <w:bookmarkStart w:id="66" w:name="OLE_LINK45"/>
      <w:bookmarkStart w:id="67" w:name="OLE_LINK46"/>
      <m:oMath>
        <m:sSub>
          <m:sSubPr>
            <m:ctrlPr>
              <w:rPr>
                <w:rFonts w:ascii="Cambria Math" w:hAnsi="Cambria Math"/>
              </w:rPr>
            </m:ctrlPr>
          </m:sSubPr>
          <m:e>
            <m:r>
              <w:rPr>
                <w:rFonts w:ascii="Cambria Math" w:hAnsi="Cambria Math"/>
              </w:rPr>
              <m:t>ε</m:t>
            </m:r>
          </m:e>
          <m:sub>
            <m:r>
              <w:rPr>
                <w:rFonts w:ascii="Cambria Math" w:hAnsi="Cambria Math"/>
              </w:rPr>
              <m:t>AC</m:t>
            </m:r>
          </m:sub>
        </m:sSub>
      </m:oMath>
      <w:r w:rsidRPr="00B47BD9">
        <w:rPr>
          <w:highlight w:val="white"/>
        </w:rPr>
        <w:t>the emissivity of a cloud-free sky</w:t>
      </w:r>
      <w:bookmarkEnd w:id="66"/>
      <w:bookmarkEnd w:id="67"/>
      <w:r w:rsidR="00CF6FA6">
        <w:rPr>
          <w:highlight w:val="white"/>
        </w:rPr>
        <w:t>, which is defined as:</w:t>
      </w:r>
    </w:p>
    <w:bookmarkStart w:id="68" w:name="_Ref113890063"/>
    <w:p w14:paraId="3D6E7F7D" w14:textId="3C4FA9E7" w:rsidR="00226A05" w:rsidRPr="00B47BD9" w:rsidRDefault="00000000" w:rsidP="007034EA">
      <w:pPr>
        <w:pStyle w:val="Caption"/>
        <w:jc w:val="center"/>
        <w:rPr>
          <w:sz w:val="24"/>
          <w:szCs w:val="24"/>
        </w:rPr>
      </w:pPr>
      <m:oMath>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AC</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AD</m:t>
            </m:r>
          </m:sub>
        </m:sSub>
        <m:r>
          <m:rPr>
            <m:sty m:val="p"/>
          </m:rPr>
          <w:rPr>
            <w:rFonts w:ascii="Cambria Math" w:hAnsi="Cambria Math"/>
            <w:sz w:val="24"/>
            <w:szCs w:val="24"/>
          </w:rPr>
          <m:t>+(</m:t>
        </m:r>
        <w:bookmarkStart w:id="69" w:name="OLE_LINK35"/>
        <w:bookmarkStart w:id="70" w:name="OLE_LINK36"/>
        <m:r>
          <w:rPr>
            <w:rFonts w:ascii="Cambria Math" w:hAnsi="Cambria Math"/>
            <w:sz w:val="24"/>
            <w:szCs w:val="24"/>
          </w:rPr>
          <m:t>k</m:t>
        </m:r>
        <w:bookmarkEnd w:id="69"/>
        <w:bookmarkEnd w:id="70"/>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Δk</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e</m:t>
                    </m:r>
                  </m:num>
                  <m:den>
                    <m:r>
                      <w:rPr>
                        <w:rFonts w:ascii="Cambria Math" w:hAnsi="Cambria Math"/>
                        <w:sz w:val="24"/>
                        <w:szCs w:val="24"/>
                      </w:rPr>
                      <m:t>T</m:t>
                    </m:r>
                  </m:den>
                </m:f>
              </m:e>
            </m:d>
          </m:e>
          <m:sup>
            <m:r>
              <m:rPr>
                <m:sty m:val="p"/>
              </m:rPr>
              <w:rPr>
                <w:rFonts w:ascii="Cambria Math" w:hAnsi="Cambria Math"/>
                <w:sz w:val="24"/>
                <w:szCs w:val="24"/>
              </w:rPr>
              <m:t>1/7</m:t>
            </m:r>
          </m:sup>
        </m:sSup>
      </m:oMath>
      <w:r w:rsidR="00CF6FA6" w:rsidRPr="00226A05">
        <w:rPr>
          <w:rFonts w:hint="eastAsia"/>
          <w:sz w:val="24"/>
          <w:szCs w:val="24"/>
        </w:rPr>
        <w:t xml:space="preserve"> </w:t>
      </w:r>
      <w:r w:rsidR="00CF6FA6" w:rsidRPr="00226A05">
        <w:rPr>
          <w:sz w:val="24"/>
          <w:szCs w:val="24"/>
        </w:rPr>
        <w:tab/>
      </w:r>
      <w:r w:rsidR="00CF6FA6" w:rsidRPr="008A197A">
        <w:rPr>
          <w:rFonts w:ascii="Times New Roman" w:eastAsia="Times New Roman" w:hAnsi="Times New Roman" w:cs="Times New Roman"/>
          <w:sz w:val="24"/>
          <w:szCs w:val="24"/>
          <w:highlight w:val="white"/>
        </w:rPr>
        <w:t xml:space="preserve">Eq. </w:t>
      </w:r>
      <w:r w:rsidR="00CF6FA6" w:rsidRPr="008A197A">
        <w:rPr>
          <w:rFonts w:ascii="Times New Roman" w:eastAsia="Times New Roman" w:hAnsi="Times New Roman" w:cs="Times New Roman"/>
          <w:sz w:val="24"/>
          <w:szCs w:val="24"/>
          <w:highlight w:val="white"/>
        </w:rPr>
        <w:fldChar w:fldCharType="begin"/>
      </w:r>
      <w:r w:rsidR="00CF6FA6" w:rsidRPr="008A197A">
        <w:rPr>
          <w:rFonts w:ascii="Times New Roman" w:eastAsia="Times New Roman" w:hAnsi="Times New Roman" w:cs="Times New Roman"/>
          <w:sz w:val="24"/>
          <w:szCs w:val="24"/>
          <w:highlight w:val="white"/>
        </w:rPr>
        <w:instrText xml:space="preserve"> SEQ Eq. \* ARABIC </w:instrText>
      </w:r>
      <w:r w:rsidR="00CF6FA6" w:rsidRPr="008A197A">
        <w:rPr>
          <w:rFonts w:ascii="Times New Roman" w:eastAsia="Times New Roman" w:hAnsi="Times New Roman" w:cs="Times New Roman"/>
          <w:sz w:val="24"/>
          <w:szCs w:val="24"/>
          <w:highlight w:val="white"/>
        </w:rPr>
        <w:fldChar w:fldCharType="separate"/>
      </w:r>
      <w:r w:rsidR="001B7135">
        <w:rPr>
          <w:rFonts w:ascii="Times New Roman" w:eastAsia="Times New Roman" w:hAnsi="Times New Roman" w:cs="Times New Roman"/>
          <w:noProof/>
          <w:sz w:val="24"/>
          <w:szCs w:val="24"/>
          <w:highlight w:val="white"/>
        </w:rPr>
        <w:t>2</w:t>
      </w:r>
      <w:r w:rsidR="00CF6FA6" w:rsidRPr="008A197A">
        <w:rPr>
          <w:rFonts w:ascii="Times New Roman" w:eastAsia="Times New Roman" w:hAnsi="Times New Roman" w:cs="Times New Roman"/>
          <w:sz w:val="24"/>
          <w:szCs w:val="24"/>
          <w:highlight w:val="white"/>
        </w:rPr>
        <w:fldChar w:fldCharType="end"/>
      </w:r>
      <w:bookmarkEnd w:id="68"/>
    </w:p>
    <w:p w14:paraId="6631713D" w14:textId="43E7761E" w:rsidR="00226A05" w:rsidRPr="00EB7867" w:rsidRDefault="007034EA" w:rsidP="006A597C">
      <w:r>
        <w:rPr>
          <w:highlight w:val="white"/>
        </w:rPr>
        <w:t>w</w:t>
      </w:r>
      <w:r w:rsidR="00226A05">
        <w:rPr>
          <w:highlight w:val="white"/>
        </w:rPr>
        <w:t xml:space="preserve">here </w:t>
      </w:r>
      <m:oMath>
        <m:sSub>
          <m:sSubPr>
            <m:ctrlPr>
              <w:rPr>
                <w:rFonts w:ascii="Cambria Math" w:hAnsi="Cambria Math"/>
              </w:rPr>
            </m:ctrlPr>
          </m:sSubPr>
          <m:e>
            <m:r>
              <w:rPr>
                <w:rFonts w:ascii="Cambria Math" w:hAnsi="Cambria Math"/>
              </w:rPr>
              <m:t>ε</m:t>
            </m:r>
          </m:e>
          <m:sub>
            <m:r>
              <w:rPr>
                <w:rFonts w:ascii="Cambria Math" w:hAnsi="Cambria Math"/>
              </w:rPr>
              <m:t>AD</m:t>
            </m:r>
          </m:sub>
        </m:sSub>
      </m:oMath>
      <w:r w:rsidR="00226A05" w:rsidRPr="008A67A6">
        <w:t xml:space="preserve"> is altitude-dependent emittance of dry atmosphere, </w:t>
      </w:r>
      <m:oMath>
        <m:r>
          <w:rPr>
            <w:rFonts w:ascii="Cambria Math" w:hAnsi="Cambria Math"/>
          </w:rPr>
          <m:t>k</m:t>
        </m:r>
      </m:oMath>
      <w:r w:rsidR="00226A05" w:rsidRPr="008A67A6">
        <w:t xml:space="preserve"> is a location-dependent coefficient</w:t>
      </w:r>
      <w:r w:rsidR="009D4A68">
        <w:t xml:space="preserve">, </w:t>
      </w:r>
      <m:oMath>
        <m:r>
          <w:rPr>
            <w:rFonts w:ascii="Cambria Math" w:hAnsi="Cambria Math"/>
          </w:rPr>
          <m:t>T</m:t>
        </m:r>
      </m:oMath>
      <w:r w:rsidR="009D4A68" w:rsidRPr="008A67A6">
        <w:t xml:space="preserve"> is air temperature (</w:t>
      </w:r>
      <w:r w:rsidR="009D4A68">
        <w:t xml:space="preserve">in </w:t>
      </w:r>
      <w:r w:rsidR="009D4A68" w:rsidRPr="008A67A6">
        <w:t xml:space="preserve">K), </w:t>
      </w:r>
      <w:r w:rsidR="009D4A68">
        <w:t xml:space="preserve">and </w:t>
      </w:r>
      <m:oMath>
        <m:r>
          <w:rPr>
            <w:rFonts w:ascii="Cambria Math" w:hAnsi="Cambria Math"/>
          </w:rPr>
          <m:t>e</m:t>
        </m:r>
      </m:oMath>
      <w:r w:rsidR="009D4A68" w:rsidRPr="008A67A6">
        <w:t xml:space="preserve"> is water vapor pressure (Pa)</w:t>
      </w:r>
      <w:r w:rsidR="009D4A68">
        <w:t>.</w:t>
      </w:r>
      <w:r w:rsidR="00EB7867">
        <w:t xml:space="preserve"> </w:t>
      </w:r>
      <w:r w:rsidR="00B167D7">
        <w:rPr>
          <w:highlight w:val="white"/>
        </w:rPr>
        <w:t>In this study</w:t>
      </w:r>
      <w:r w:rsidR="005F2780">
        <w:rPr>
          <w:highlight w:val="white"/>
        </w:rPr>
        <w:t xml:space="preserve"> </w:t>
      </w:r>
      <w:r w:rsidR="005F2780" w:rsidRPr="00B47BD9">
        <w:rPr>
          <w:highlight w:val="white"/>
        </w:rPr>
        <w:t>the emissivity of a cloud-free sky</w:t>
      </w:r>
      <w:r w:rsidR="005F2780">
        <w:rPr>
          <w:highlight w:val="white"/>
        </w:rPr>
        <w:t>, i.e.,</w:t>
      </w:r>
      <w:r w:rsidR="00B167D7">
        <w:rPr>
          <w:highlight w:val="white"/>
        </w:rPr>
        <w:t xml:space="preserve"> </w:t>
      </w:r>
      <m:oMath>
        <m:sSub>
          <m:sSubPr>
            <m:ctrlPr>
              <w:rPr>
                <w:rFonts w:ascii="Cambria Math" w:hAnsi="Cambria Math"/>
              </w:rPr>
            </m:ctrlPr>
          </m:sSubPr>
          <m:e>
            <m:r>
              <w:rPr>
                <w:rFonts w:ascii="Cambria Math" w:hAnsi="Cambria Math"/>
              </w:rPr>
              <m:t>ε</m:t>
            </m:r>
          </m:e>
          <m:sub>
            <m:r>
              <w:rPr>
                <w:rFonts w:ascii="Cambria Math" w:hAnsi="Cambria Math"/>
              </w:rPr>
              <m:t>AC</m:t>
            </m:r>
          </m:sub>
        </m:sSub>
      </m:oMath>
      <w:r w:rsidR="005F2780">
        <w:rPr>
          <w:highlight w:val="white"/>
        </w:rPr>
        <w:t xml:space="preserve"> is defined by fit</w:t>
      </w:r>
      <w:r w:rsidR="00BD0BF0">
        <w:rPr>
          <w:highlight w:val="white"/>
        </w:rPr>
        <w:t>t</w:t>
      </w:r>
      <w:r w:rsidR="005F2780">
        <w:rPr>
          <w:highlight w:val="white"/>
        </w:rPr>
        <w:t xml:space="preserve">ing </w:t>
      </w:r>
      <w:r w:rsidR="00721AC0">
        <w:rPr>
          <w:highlight w:val="white"/>
        </w:rPr>
        <w:t>Eq. 2</w:t>
      </w:r>
      <w:r w:rsidR="00E51498">
        <w:rPr>
          <w:highlight w:val="white"/>
        </w:rPr>
        <w:t xml:space="preserve"> in the clearsky condition </w:t>
      </w:r>
      <w:r w:rsidR="00721AC0">
        <w:rPr>
          <w:highlight w:val="white"/>
        </w:rPr>
        <w:t xml:space="preserve">selected by </w:t>
      </w:r>
      <w:r w:rsidR="00721AC0">
        <w:t xml:space="preserve">the </w:t>
      </w:r>
      <w:r w:rsidR="00721AC0" w:rsidRPr="008A67A6">
        <w:t>method</w:t>
      </w:r>
      <w:r w:rsidR="00721AC0">
        <w:t xml:space="preserve"> of</w:t>
      </w:r>
      <w:r w:rsidR="00721AC0" w:rsidRPr="008A67A6">
        <w:t xml:space="preserve"> </w:t>
      </w:r>
      <w:hyperlink w:anchor="_ENREF_15" w:tooltip="Long, 2000 #303" w:history="1">
        <w:r w:rsidR="003C40B7" w:rsidRPr="003C40B7">
          <w:rPr>
            <w:rStyle w:val="Hyperlink"/>
          </w:rPr>
          <w:fldChar w:fldCharType="begin"/>
        </w:r>
        <w:r w:rsidR="003C40B7" w:rsidRPr="003C40B7">
          <w:rPr>
            <w:rStyle w:val="Hyperlink"/>
          </w:rPr>
          <w:instrText xml:space="preserve"> ADDIN EN.CITE &lt;EndNote&gt;&lt;Cite AuthorYear="1"&gt;&lt;Author&gt;Long&lt;/Author&gt;&lt;Year&gt;2000&lt;/Year&gt;&lt;RecNum&gt;303&lt;/RecNum&gt;&lt;DisplayText&gt;Long and Ackerman (2000)&lt;/DisplayText&gt;&lt;record&gt;&lt;rec-number&gt;303&lt;/rec-number&gt;&lt;foreign-keys&gt;&lt;key app="EN" db-id="ap2s0vva2tfapsexxan50rrawfdrerr00v90" timestamp="1661952819"&gt;303&lt;/key&gt;&lt;/foreign-keys&gt;&lt;ref-type name="Journal Article"&gt;17&lt;/ref-type&gt;&lt;contributors&gt;&lt;authors&gt;&lt;author&gt;Long, Charles N.&lt;/author&gt;&lt;author&gt;Ackerman, Thomas P.&lt;/author&gt;&lt;/authors&gt;&lt;/contributors&gt;&lt;titles&gt;&lt;title&gt;Identification of clear skies from broadband pyranometer measurements and calculation of downwelling shortwave cloud effects&lt;/title&gt;&lt;secondary-title&gt;Journal of Geophysical Research: Atmospheres&lt;/secondary-title&gt;&lt;/titles&gt;&lt;periodical&gt;&lt;full-title&gt;Journal of Geophysical Research: Atmospheres&lt;/full-title&gt;&lt;/periodical&gt;&lt;pages&gt;15609-15626&lt;/pages&gt;&lt;volume&gt;105&lt;/volume&gt;&lt;number&gt;D12&lt;/number&gt;&lt;dates&gt;&lt;year&gt;2000&lt;/year&gt;&lt;/dates&gt;&lt;isbn&gt;0148-0227&lt;/isbn&gt;&lt;urls&gt;&lt;related-urls&gt;&lt;url&gt;https://agupubs.onlinelibrary.wiley.com/doi/abs/10.1029/2000JD900077&lt;/url&gt;&lt;/related-urls&gt;&lt;/urls&gt;&lt;electronic-resource-num&gt;https://doi.org/10.1029/2000JD900077&lt;/electronic-resource-num&gt;&lt;/record&gt;&lt;/Cite&gt;&lt;/EndNote&gt;</w:instrText>
        </w:r>
        <w:r w:rsidR="003C40B7" w:rsidRPr="003C40B7">
          <w:rPr>
            <w:rStyle w:val="Hyperlink"/>
          </w:rPr>
          <w:fldChar w:fldCharType="separate"/>
        </w:r>
        <w:r w:rsidR="003C40B7" w:rsidRPr="003C40B7">
          <w:rPr>
            <w:rStyle w:val="Hyperlink"/>
          </w:rPr>
          <w:t>Long and Ackerman (2000)</w:t>
        </w:r>
        <w:r w:rsidR="003C40B7" w:rsidRPr="003C40B7">
          <w:rPr>
            <w:rStyle w:val="Hyperlink"/>
          </w:rPr>
          <w:fldChar w:fldCharType="end"/>
        </w:r>
      </w:hyperlink>
      <w:r w:rsidR="00993125">
        <w:t xml:space="preserve"> in </w:t>
      </w:r>
      <w:r w:rsidR="00993125" w:rsidRPr="00FB521F">
        <w:t xml:space="preserve">Reunion </w:t>
      </w:r>
      <w:r w:rsidR="00993125">
        <w:t xml:space="preserve">during the </w:t>
      </w:r>
      <w:r w:rsidR="007341AE">
        <w:t>period of</w:t>
      </w:r>
      <w:r w:rsidR="00993125" w:rsidRPr="00FB521F">
        <w:t xml:space="preserve"> September 2019 - February 2021</w:t>
      </w:r>
      <w:r w:rsidR="00EB7867">
        <w:t xml:space="preserve"> (</w:t>
      </w:r>
      <w:r w:rsidR="00EB7867">
        <w:fldChar w:fldCharType="begin"/>
      </w:r>
      <w:r w:rsidR="00EB7867">
        <w:instrText xml:space="preserve"> REF _Ref113890285 \h </w:instrText>
      </w:r>
      <w:r w:rsidR="00EB7867">
        <w:fldChar w:fldCharType="separate"/>
      </w:r>
      <w:r w:rsidR="00EB7867">
        <w:t xml:space="preserve">Fig. </w:t>
      </w:r>
      <w:r w:rsidR="00EB7867">
        <w:rPr>
          <w:noProof/>
        </w:rPr>
        <w:t>4</w:t>
      </w:r>
      <w:r w:rsidR="00EB7867">
        <w:fldChar w:fldCharType="end"/>
      </w:r>
      <w:r w:rsidR="00EB7867">
        <w:t>)</w:t>
      </w:r>
      <w:r w:rsidR="00993125" w:rsidRPr="00FB521F">
        <w:t>.</w:t>
      </w:r>
    </w:p>
    <w:p w14:paraId="2EE55A03" w14:textId="77777777" w:rsidR="000940EB" w:rsidRDefault="000940EB" w:rsidP="00936C46">
      <w:pPr>
        <w:keepNext/>
        <w:jc w:val="center"/>
      </w:pPr>
      <w:commentRangeStart w:id="71"/>
      <w:r w:rsidRPr="008A67A6">
        <w:rPr>
          <w:noProof/>
        </w:rPr>
        <w:lastRenderedPageBreak/>
        <w:drawing>
          <wp:inline distT="114300" distB="114300" distL="114300" distR="114300" wp14:anchorId="35B70A3E" wp14:editId="4A10CDB5">
            <wp:extent cx="3871731" cy="2703583"/>
            <wp:effectExtent l="0" t="0" r="1905" b="190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877008" cy="2707268"/>
                    </a:xfrm>
                    <a:prstGeom prst="rect">
                      <a:avLst/>
                    </a:prstGeom>
                    <a:ln/>
                  </pic:spPr>
                </pic:pic>
              </a:graphicData>
            </a:graphic>
          </wp:inline>
        </w:drawing>
      </w:r>
      <w:commentRangeEnd w:id="71"/>
      <w:r w:rsidR="00E52B7C">
        <w:rPr>
          <w:rStyle w:val="CommentReference"/>
        </w:rPr>
        <w:commentReference w:id="71"/>
      </w:r>
    </w:p>
    <w:p w14:paraId="3D18FF84" w14:textId="2D34570E" w:rsidR="00327823" w:rsidRDefault="000940EB" w:rsidP="000940EB">
      <w:pPr>
        <w:pStyle w:val="Caption"/>
      </w:pPr>
      <w:r>
        <w:t xml:space="preserve">Fig. </w:t>
      </w:r>
      <w:r>
        <w:fldChar w:fldCharType="begin"/>
      </w:r>
      <w:r>
        <w:instrText xml:space="preserve"> SEQ Fig. \* ARABIC </w:instrText>
      </w:r>
      <w:r>
        <w:fldChar w:fldCharType="separate"/>
      </w:r>
      <w:r>
        <w:rPr>
          <w:noProof/>
        </w:rPr>
        <w:t>4</w:t>
      </w:r>
      <w:r>
        <w:fldChar w:fldCharType="end"/>
      </w:r>
      <w:r>
        <w:t xml:space="preserve"> </w:t>
      </w:r>
      <w:r w:rsidR="00327823" w:rsidRPr="00FB521F">
        <w:t xml:space="preserve">Apparent emittance vs ratio of water vapor pressure and temperature at </w:t>
      </w:r>
      <w:bookmarkStart w:id="72" w:name="OLE_LINK47"/>
      <w:bookmarkStart w:id="73" w:name="OLE_LINK48"/>
      <w:r w:rsidR="00327823" w:rsidRPr="00FB521F">
        <w:t>Reunion for September 2019 - February 2021 period.</w:t>
      </w:r>
      <w:bookmarkEnd w:id="72"/>
      <w:bookmarkEnd w:id="73"/>
    </w:p>
    <w:p w14:paraId="7FF240AF" w14:textId="655A3DFB" w:rsidR="008E41CB" w:rsidRPr="008A67A6" w:rsidRDefault="008E41CB" w:rsidP="006A597C"/>
    <w:p w14:paraId="0EE47BE1" w14:textId="072E43F5" w:rsidR="000940EB" w:rsidRPr="00482321" w:rsidRDefault="000940EB" w:rsidP="000940EB">
      <w:pPr>
        <w:rPr>
          <w:rFonts w:ascii="SimSun" w:eastAsia="SimSun" w:hAnsi="SimSun"/>
          <w:color w:val="303030"/>
          <w:sz w:val="37"/>
          <w:szCs w:val="37"/>
        </w:rPr>
      </w:pPr>
      <w:r>
        <w:rPr>
          <w:rFonts w:hint="eastAsia"/>
          <w:highlight w:val="white"/>
        </w:rPr>
        <w:t>A</w:t>
      </w:r>
      <w:r>
        <w:rPr>
          <w:highlight w:val="white"/>
        </w:rPr>
        <w:t xml:space="preserve">ccording to </w:t>
      </w:r>
      <w:hyperlink w:anchor="_ENREF_8" w:tooltip="Dürr, 2004 #305" w:history="1">
        <w:r w:rsidR="003C40B7" w:rsidRPr="003C40B7">
          <w:rPr>
            <w:rStyle w:val="Hyperlink"/>
            <w:highlight w:val="white"/>
          </w:rPr>
          <w:fldChar w:fldCharType="begin"/>
        </w:r>
        <w:r w:rsidR="003C40B7" w:rsidRPr="003C40B7">
          <w:rPr>
            <w:rStyle w:val="Hyperlink"/>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3C40B7" w:rsidRPr="003C40B7">
          <w:rPr>
            <w:rStyle w:val="Hyperlink"/>
            <w:highlight w:val="white"/>
          </w:rPr>
          <w:fldChar w:fldCharType="separate"/>
        </w:r>
        <w:r w:rsidR="003C40B7" w:rsidRPr="003C40B7">
          <w:rPr>
            <w:rStyle w:val="Hyperlink"/>
            <w:highlight w:val="white"/>
          </w:rPr>
          <w:t>Dürr and Philipona (2004)</w:t>
        </w:r>
        <w:r w:rsidR="003C40B7" w:rsidRPr="003C40B7">
          <w:rPr>
            <w:rStyle w:val="Hyperlink"/>
            <w:highlight w:val="white"/>
          </w:rPr>
          <w:fldChar w:fldCharType="end"/>
        </w:r>
      </w:hyperlink>
      <w:r>
        <w:rPr>
          <w:highlight w:val="white"/>
        </w:rPr>
        <w:t xml:space="preserve">, besides CFI, </w:t>
      </w:r>
      <w:r w:rsidRPr="00F71EDC">
        <w:rPr>
          <w:highlight w:val="white"/>
        </w:rPr>
        <w:t xml:space="preserve">variability of </w:t>
      </w:r>
      <w:r>
        <w:rPr>
          <w:highlight w:val="white"/>
        </w:rPr>
        <w:t>LWD is also used</w:t>
      </w:r>
      <w:r w:rsidRPr="00F71EDC">
        <w:rPr>
          <w:highlight w:val="white"/>
        </w:rPr>
        <w:t xml:space="preserve">, as it allows the distinction between cloud fraction types: broken clouds strongly influence the variability signal, while overcast and cloudless skies lead to a low variability. </w:t>
      </w:r>
      <w:r>
        <w:rPr>
          <w:highlight w:val="white"/>
        </w:rPr>
        <w:t xml:space="preserve">Since LWD </w:t>
      </w:r>
      <w:r w:rsidRPr="002C7E63">
        <w:rPr>
          <w:rFonts w:hint="eastAsia"/>
          <w:highlight w:val="white"/>
        </w:rPr>
        <w:t>measured at the Earth’s surface is marginally affected by high clouds</w:t>
      </w:r>
      <w:r>
        <w:rPr>
          <w:highlight w:val="white"/>
        </w:rPr>
        <w:t xml:space="preserve"> </w:t>
      </w:r>
      <w:r w:rsidRPr="007C63AA">
        <w:rPr>
          <w:rFonts w:hint="eastAsia"/>
          <w:highlight w:val="white"/>
        </w:rPr>
        <w:t>because of large distance and cold emittance temperature</w:t>
      </w:r>
      <w:r>
        <w:rPr>
          <w:highlight w:val="white"/>
        </w:rPr>
        <w:t>, a</w:t>
      </w:r>
      <w:r w:rsidRPr="00F71EDC">
        <w:rPr>
          <w:highlight w:val="white"/>
        </w:rPr>
        <w:t>s a drawback, APCADA can detect only</w:t>
      </w:r>
      <w:r w:rsidRPr="009B76AB">
        <w:rPr>
          <w:rFonts w:hint="eastAsia"/>
          <w:highlight w:val="white"/>
        </w:rPr>
        <w:t xml:space="preserve"> total cloud amounts without high clouds (hereinafter referred to as partial cloud amount</w:t>
      </w:r>
      <w:r>
        <w:rPr>
          <w:highlight w:val="white"/>
        </w:rPr>
        <w:t xml:space="preserve">, </w:t>
      </w:r>
      <w:r w:rsidRPr="009B76AB">
        <w:rPr>
          <w:rFonts w:hint="eastAsia"/>
          <w:highlight w:val="white"/>
        </w:rPr>
        <w:t>PCA</w:t>
      </w:r>
      <w:r>
        <w:rPr>
          <w:highlight w:val="white"/>
        </w:rPr>
        <w:t>)</w:t>
      </w:r>
      <w:r w:rsidRPr="009B76AB">
        <w:rPr>
          <w:highlight w:val="white"/>
        </w:rPr>
        <w:t>.</w:t>
      </w:r>
      <w:r>
        <w:rPr>
          <w:highlight w:val="white"/>
        </w:rPr>
        <w:t xml:space="preserve"> A</w:t>
      </w:r>
      <w:r w:rsidRPr="008A67A6">
        <w:rPr>
          <w:highlight w:val="white"/>
        </w:rPr>
        <w:t xml:space="preserve"> </w:t>
      </w:r>
      <w:r>
        <w:rPr>
          <w:highlight w:val="white"/>
        </w:rPr>
        <w:t xml:space="preserve">dataset on frequency of </w:t>
      </w:r>
      <w:r w:rsidRPr="008A67A6">
        <w:rPr>
          <w:highlight w:val="white"/>
        </w:rPr>
        <w:t xml:space="preserve">5-min </w:t>
      </w:r>
      <w:r>
        <w:rPr>
          <w:highlight w:val="white"/>
        </w:rPr>
        <w:t>from</w:t>
      </w:r>
      <w:r w:rsidRPr="008A67A6">
        <w:rPr>
          <w:highlight w:val="white"/>
        </w:rPr>
        <w:t xml:space="preserve"> </w:t>
      </w:r>
      <w:commentRangeStart w:id="74"/>
      <w:commentRangeStart w:id="75"/>
      <w:commentRangeStart w:id="76"/>
      <w:commentRangeStart w:id="77"/>
      <w:r w:rsidRPr="008A67A6">
        <w:rPr>
          <w:highlight w:val="white"/>
        </w:rPr>
        <w:t xml:space="preserve">September 2019 </w:t>
      </w:r>
      <w:r>
        <w:rPr>
          <w:highlight w:val="white"/>
        </w:rPr>
        <w:t>to</w:t>
      </w:r>
      <w:r w:rsidRPr="008A67A6">
        <w:rPr>
          <w:highlight w:val="white"/>
        </w:rPr>
        <w:t xml:space="preserve"> February 2021 </w:t>
      </w:r>
      <w:commentRangeEnd w:id="74"/>
      <w:r w:rsidRPr="008A67A6">
        <w:commentReference w:id="74"/>
      </w:r>
      <w:commentRangeEnd w:id="75"/>
      <w:r w:rsidRPr="008A67A6">
        <w:commentReference w:id="75"/>
      </w:r>
      <w:commentRangeEnd w:id="76"/>
      <w:r w:rsidRPr="008A67A6">
        <w:commentReference w:id="76"/>
      </w:r>
      <w:commentRangeEnd w:id="77"/>
      <w:r w:rsidRPr="008A67A6">
        <w:commentReference w:id="77"/>
      </w:r>
      <w:r>
        <w:rPr>
          <w:highlight w:val="white"/>
        </w:rPr>
        <w:t>is used in this study</w:t>
      </w:r>
      <w:r w:rsidRPr="008A67A6">
        <w:rPr>
          <w:highlight w:val="white"/>
        </w:rPr>
        <w:t xml:space="preserve">, </w:t>
      </w:r>
      <w:r>
        <w:rPr>
          <w:highlight w:val="white"/>
        </w:rPr>
        <w:t>according to the availability of</w:t>
      </w:r>
      <w:r w:rsidRPr="008A67A6">
        <w:rPr>
          <w:highlight w:val="white"/>
        </w:rPr>
        <w:t xml:space="preserve"> CF </w:t>
      </w:r>
      <w:r>
        <w:rPr>
          <w:highlight w:val="white"/>
        </w:rPr>
        <w:t>measurements</w:t>
      </w:r>
      <w:r>
        <w:t>.</w:t>
      </w:r>
    </w:p>
    <w:p w14:paraId="7FF240B4" w14:textId="77777777" w:rsidR="008E41CB" w:rsidRPr="008A67A6" w:rsidRDefault="008E41CB" w:rsidP="006A597C">
      <w:pPr>
        <w:rPr>
          <w:highlight w:val="white"/>
        </w:rPr>
      </w:pPr>
    </w:p>
    <w:p w14:paraId="7FF240B5" w14:textId="77777777" w:rsidR="008E41CB" w:rsidRDefault="0082772A" w:rsidP="00425993">
      <w:pPr>
        <w:pStyle w:val="Heading2"/>
        <w:rPr>
          <w:highlight w:val="white"/>
        </w:rPr>
      </w:pPr>
      <w:r w:rsidRPr="006A597C">
        <w:rPr>
          <w:highlight w:val="white"/>
        </w:rPr>
        <w:t>XGBoost model</w:t>
      </w:r>
    </w:p>
    <w:p w14:paraId="35323D20" w14:textId="443FD715" w:rsidR="00EA5FAD" w:rsidRDefault="00EA5FAD" w:rsidP="00EA5FAD">
      <w:pPr>
        <w:pStyle w:val="Heading3"/>
        <w:rPr>
          <w:highlight w:val="white"/>
        </w:rPr>
      </w:pPr>
      <w:r>
        <w:rPr>
          <w:highlight w:val="white"/>
        </w:rPr>
        <w:t>Variable selection</w:t>
      </w:r>
    </w:p>
    <w:p w14:paraId="679F1DC3" w14:textId="77777777" w:rsidR="00EA5FAD" w:rsidRDefault="00EA5FAD" w:rsidP="00EA5FAD">
      <w:pPr>
        <w:rPr>
          <w:highlight w:val="white"/>
        </w:rPr>
      </w:pPr>
    </w:p>
    <w:p w14:paraId="539BE6CD" w14:textId="530453C5" w:rsidR="00A77D4E" w:rsidRDefault="00A77D4E" w:rsidP="00EA5FAD">
      <w:pPr>
        <w:rPr>
          <w:highlight w:val="white"/>
        </w:rPr>
      </w:pPr>
      <w:r>
        <w:rPr>
          <w:highlight w:val="white"/>
        </w:rPr>
        <w:t xml:space="preserve">See: </w:t>
      </w:r>
    </w:p>
    <w:p w14:paraId="347A7FFD" w14:textId="77777777" w:rsidR="00F14C1B" w:rsidRDefault="00F14C1B" w:rsidP="00EA5FAD">
      <w:pPr>
        <w:rPr>
          <w:highlight w:val="white"/>
        </w:rPr>
      </w:pPr>
    </w:p>
    <w:p w14:paraId="47786233" w14:textId="77777777" w:rsidR="00F14C1B" w:rsidRDefault="00F14C1B" w:rsidP="00EA5FAD">
      <w:pPr>
        <w:rPr>
          <w:highlight w:val="white"/>
        </w:rPr>
      </w:pPr>
    </w:p>
    <w:p w14:paraId="4176A597" w14:textId="77777777" w:rsidR="00EA5FAD" w:rsidRDefault="00EA5FAD" w:rsidP="00EA5FAD">
      <w:pPr>
        <w:rPr>
          <w:highlight w:val="white"/>
        </w:rPr>
      </w:pPr>
    </w:p>
    <w:p w14:paraId="19E09AC0" w14:textId="2558BEE8" w:rsidR="00193304" w:rsidRDefault="00F14C1B" w:rsidP="00193304">
      <w:pPr>
        <w:rPr>
          <w:highlight w:val="white"/>
        </w:rPr>
      </w:pPr>
      <w:r>
        <w:rPr>
          <w:highlight w:val="white"/>
        </w:rPr>
        <w:t>Math of XGBoost see</w:t>
      </w:r>
      <w:r w:rsidR="00193304">
        <w:rPr>
          <w:rFonts w:hint="eastAsia"/>
          <w:highlight w:val="white"/>
        </w:rPr>
        <w:t>:</w:t>
      </w:r>
      <w:r w:rsidR="00193304">
        <w:rPr>
          <w:highlight w:val="white"/>
        </w:rPr>
        <w:t xml:space="preserve"> </w:t>
      </w:r>
      <w:hyperlink w:anchor="_ENREF_28" w:tooltip="Zhang, 2018 #331"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&lt;EndNote&gt;&lt;Cite&gt;&lt;Author&gt;Zhang&lt;/Author&gt;&lt;Year&gt;2018&lt;/Year&gt;&lt;RecNum&gt;331&lt;/RecNum&gt;&lt;DisplayText&gt;Zhang et al., 2018&lt;/DisplayText&gt;&lt;record&gt;&lt;rec-number&gt;331&lt;/rec-number&gt;&lt;foreign-keys&gt;&lt;key app="EN" db-id="ap2s0vva2tfapsexxan50rrawfdrerr00v90" timestamp="1663584228"&gt;331&lt;/key&gt;&lt;/foreign-keys&gt;&lt;ref-type name="Journal Article"&gt;17&lt;/ref-type&gt;&lt;contributors&gt;&lt;authors&gt;&lt;author&gt;D. Zhang&lt;/author&gt;&lt;author&gt;L. Qian&lt;/author&gt;&lt;author&gt;B. Mao&lt;/author&gt;&lt;author&gt;C. Huang&lt;/author&gt;&lt;author&gt;B. Huang&lt;/author&gt;&lt;author&gt;Y. Si&lt;/author&gt;&lt;/authors&gt;&lt;/contributors&gt;&lt;titles&gt;&lt;title&gt;A Data-Driven Design for Fault Detection of Wind Turbines Using Random Forests and XGboost&lt;/title&gt;&lt;secondary-title&gt;IEEE Access&lt;/secondary-title&gt;&lt;/titles&gt;&lt;periodical&gt;&lt;full-title&gt;IEEE Access&lt;/full-title&gt;&lt;/periodical&gt;&lt;pages&gt;21020-21031&lt;/pages&gt;&lt;volume&gt;6&lt;/volume&gt;&lt;dates&gt;&lt;year&gt;2018&lt;/year&gt;&lt;/dates&gt;&lt;isbn&gt;2169-3536&lt;/isbn&gt;&lt;urls&gt;&lt;/urls&gt;&lt;electronic-resource-num&gt;10.1109/ACCESS.2018.2818678&lt;/electronic-resource-num&gt;&lt;/record&gt;&lt;/Cite&gt;&lt;/EndNote&gt;</w:instrText>
        </w:r>
        <w:r w:rsidR="003C40B7" w:rsidRPr="003C40B7">
          <w:rPr>
            <w:rStyle w:val="Hyperlink"/>
            <w:highlight w:val="white"/>
          </w:rPr>
          <w:fldChar w:fldCharType="separate"/>
        </w:r>
        <w:r w:rsidR="003C40B7" w:rsidRPr="003C40B7">
          <w:rPr>
            <w:rStyle w:val="Hyperlink"/>
            <w:highlight w:val="white"/>
          </w:rPr>
          <w:t>Zhang et al., 2018</w:t>
        </w:r>
        <w:r w:rsidR="003C40B7" w:rsidRPr="003C40B7">
          <w:rPr>
            <w:rStyle w:val="Hyperlink"/>
            <w:highlight w:val="white"/>
          </w:rPr>
          <w:fldChar w:fldCharType="end"/>
        </w:r>
      </w:hyperlink>
      <w:r w:rsidR="00193304">
        <w:rPr>
          <w:highlight w:val="white"/>
        </w:rPr>
        <w:t>.</w:t>
      </w:r>
    </w:p>
    <w:p w14:paraId="6D4B0B9A" w14:textId="77777777" w:rsidR="00193304" w:rsidRDefault="00193304" w:rsidP="00EA5FAD">
      <w:pPr>
        <w:rPr>
          <w:highlight w:val="white"/>
        </w:rPr>
      </w:pPr>
    </w:p>
    <w:p w14:paraId="1E14E617" w14:textId="77777777" w:rsidR="00193304" w:rsidRPr="00EA5FAD" w:rsidRDefault="00193304" w:rsidP="00EA5FAD">
      <w:pPr>
        <w:rPr>
          <w:highlight w:val="white"/>
        </w:rPr>
      </w:pPr>
    </w:p>
    <w:p w14:paraId="560F0326" w14:textId="065BA150" w:rsidR="00B231A9" w:rsidRPr="00A6469D" w:rsidRDefault="00F22895" w:rsidP="00A6469D">
      <w:r>
        <w:t xml:space="preserve">Extreme gradient boosting (XGBoost) regression is an ensemble machine learning algorithm that is widely used in data mining with excellent performance </w:t>
      </w:r>
      <w:r w:rsidR="000D42A9" w:rsidRPr="008A67A6">
        <w:rPr>
          <w:highlight w:val="white"/>
        </w:rPr>
        <w:t>(</w:t>
      </w:r>
      <w:hyperlink w:anchor="_ENREF_4" w:tooltip="Chen, 2019 #306"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&lt;EndNote&gt;&lt;Cite&gt;&lt;Author&gt;Chen&lt;/Author&gt;&lt;Year&gt;2019&lt;/Year&gt;&lt;RecNum&gt;306&lt;/RecNum&gt;&lt;DisplayText&gt;Chen et al., 2019&lt;/DisplayText&gt;&lt;record&gt;&lt;rec-number&gt;306&lt;/rec-number&gt;&lt;foreign-keys&gt;&lt;key app="EN" db-id="ap2s0vva2tfapsexxan50rrawfdrerr00v90" timestamp="1661953331"&gt;306&lt;/key&gt;&lt;/foreign-keys&gt;&lt;ref-type name="Journal Article"&gt;17&lt;/ref-type&gt;&lt;contributors&gt;&lt;authors&gt;&lt;author&gt;M. Chen&lt;/author&gt;&lt;author&gt;Q. Liu&lt;/author&gt;&lt;author&gt;S. Chen&lt;/author&gt;&lt;author&gt;Y. Liu&lt;/author&gt;&lt;author&gt;C. H. Zhang&lt;/author&gt;&lt;author&gt;R. Liu&lt;/author&gt;&lt;/authors&gt;&lt;/contributors&gt;&lt;titles&gt;&lt;title&gt;XGBoost-Based Algorithm Interpretation and Application on Post-Fault Transient Stability Status Prediction of Power System&lt;/title&gt;&lt;secondary-title&gt;IEEE Access&lt;/secondary-title&gt;&lt;/titles&gt;&lt;periodical&gt;&lt;full-title&gt;IEEE Access&lt;/full-title&gt;&lt;/periodical&gt;&lt;pages&gt;13149-13158&lt;/pages&gt;&lt;volume&gt;7&lt;/volume&gt;&lt;dates&gt;&lt;year&gt;2019&lt;/year&gt;&lt;/dates&gt;&lt;isbn&gt;2169-3536&lt;/isbn&gt;&lt;urls&gt;&lt;/urls&gt;&lt;electronic-resource-num&gt;10.1109/ACCESS.2019.2893448&lt;/electronic-resource-num&gt;&lt;/record&gt;&lt;/Cite&gt;&lt;/EndNote&gt;</w:instrText>
        </w:r>
        <w:r w:rsidR="003C40B7" w:rsidRPr="003C40B7">
          <w:rPr>
            <w:rStyle w:val="Hyperlink"/>
            <w:highlight w:val="white"/>
          </w:rPr>
          <w:fldChar w:fldCharType="separate"/>
        </w:r>
        <w:r w:rsidR="003C40B7" w:rsidRPr="003C40B7">
          <w:rPr>
            <w:rStyle w:val="Hyperlink"/>
            <w:highlight w:val="white"/>
          </w:rPr>
          <w:t>Chen et al., 2019</w:t>
        </w:r>
        <w:r w:rsidR="003C40B7" w:rsidRPr="003C40B7">
          <w:rPr>
            <w:rStyle w:val="Hyperlink"/>
            <w:highlight w:val="white"/>
          </w:rPr>
          <w:fldChar w:fldCharType="end"/>
        </w:r>
      </w:hyperlink>
      <w:r w:rsidR="000D42A9" w:rsidRPr="008A67A6">
        <w:rPr>
          <w:highlight w:val="white"/>
        </w:rPr>
        <w:t>)</w:t>
      </w:r>
      <w:r w:rsidR="000D42A9">
        <w:t>.</w:t>
      </w:r>
      <w:r w:rsidR="009344A4">
        <w:t>I</w:t>
      </w:r>
      <w:r w:rsidR="000D42A9">
        <w:t>n contrast to some other machine learning models such as RF, XGBoost has a more complex structure and introduces regularization items in loss function to control against overfitting so that it can better handle complex data.</w:t>
      </w:r>
      <w:r w:rsidR="000374E5">
        <w:t xml:space="preserve"> </w:t>
      </w:r>
      <w:r w:rsidR="009C4207">
        <w:t xml:space="preserve">As a boosting method, </w:t>
      </w:r>
      <w:r w:rsidR="000374E5" w:rsidRPr="00A6469D">
        <w:t xml:space="preserve">XGBoost proceeds by </w:t>
      </w:r>
      <w:r w:rsidR="00B231A9" w:rsidRPr="00A6469D">
        <w:t xml:space="preserve">iteratively </w:t>
      </w:r>
      <w:r w:rsidR="000374E5" w:rsidRPr="00A6469D">
        <w:t xml:space="preserve">adding new trees that predict the residuals or errors of prior trees, </w:t>
      </w:r>
      <w:r w:rsidR="004064CE" w:rsidRPr="00A6469D">
        <w:t xml:space="preserve">then </w:t>
      </w:r>
      <w:r w:rsidR="000374E5" w:rsidRPr="00A6469D">
        <w:t>all trees are combined to make the final prediction.</w:t>
      </w:r>
      <w:r w:rsidR="0016465D" w:rsidRPr="00A6469D">
        <w:t xml:space="preserve"> </w:t>
      </w:r>
    </w:p>
    <w:p w14:paraId="1D9F9763" w14:textId="77777777" w:rsidR="008D38FE" w:rsidRPr="008A67A6" w:rsidRDefault="008D38FE" w:rsidP="006A597C">
      <w:pPr>
        <w:rPr>
          <w:highlight w:val="white"/>
        </w:rPr>
      </w:pPr>
    </w:p>
    <w:p w14:paraId="7FF240B9" w14:textId="54C05D84" w:rsidR="008E41CB" w:rsidRPr="008A67A6" w:rsidRDefault="0082772A" w:rsidP="006A597C">
      <w:r w:rsidRPr="008A67A6">
        <w:rPr>
          <w:highlight w:val="white"/>
        </w:rPr>
        <w:t xml:space="preserve">In this study, the XGBoost </w:t>
      </w:r>
      <w:r w:rsidR="00CC4A6F">
        <w:t>is applied on a</w:t>
      </w:r>
      <w:r w:rsidRPr="008A67A6">
        <w:t xml:space="preserve"> 2-year dataset (September 2019-February 2022) with a 5-min </w:t>
      </w:r>
      <w:r w:rsidR="00CC4A6F">
        <w:t>temporal resolution</w:t>
      </w:r>
      <w:r w:rsidRPr="008A67A6">
        <w:t>,</w:t>
      </w:r>
      <w:r w:rsidR="00CC4A6F">
        <w:t xml:space="preserve"> where</w:t>
      </w:r>
      <w:r w:rsidRPr="008A67A6">
        <w:t xml:space="preserve"> 90% for training and 10% for validation and test. The predictors in the model are then the LWD and </w:t>
      </w:r>
      <w:commentRangeStart w:id="78"/>
      <w:commentRangeStart w:id="79"/>
      <w:commentRangeStart w:id="80"/>
      <w:r w:rsidRPr="008A67A6">
        <w:t>SWD</w:t>
      </w:r>
      <w:commentRangeEnd w:id="78"/>
      <w:r w:rsidRPr="008A67A6">
        <w:commentReference w:id="78"/>
      </w:r>
      <w:commentRangeEnd w:id="79"/>
      <w:r w:rsidRPr="008A67A6">
        <w:commentReference w:id="79"/>
      </w:r>
      <w:commentRangeEnd w:id="80"/>
      <w:r w:rsidRPr="008A67A6">
        <w:commentReference w:id="80"/>
      </w:r>
      <w:r w:rsidRPr="008A67A6">
        <w:t xml:space="preserve"> fluxes and the additional meteorological parameters measured at the BSRN station (Table 1), and the predictand is the CF measurements from the </w:t>
      </w:r>
      <w:commentRangeStart w:id="81"/>
      <w:commentRangeStart w:id="82"/>
      <w:commentRangeStart w:id="83"/>
      <w:r w:rsidRPr="008A67A6">
        <w:t>UV-Indien network</w:t>
      </w:r>
      <w:commentRangeEnd w:id="81"/>
      <w:r w:rsidRPr="008A67A6">
        <w:commentReference w:id="81"/>
      </w:r>
      <w:commentRangeEnd w:id="82"/>
      <w:r w:rsidRPr="008A67A6">
        <w:commentReference w:id="82"/>
      </w:r>
      <w:commentRangeEnd w:id="83"/>
      <w:r w:rsidRPr="008A67A6">
        <w:commentReference w:id="83"/>
      </w:r>
      <w:r w:rsidRPr="008A67A6">
        <w:t xml:space="preserve">. </w:t>
      </w:r>
      <w:r w:rsidRPr="008A67A6">
        <w:lastRenderedPageBreak/>
        <w:t xml:space="preserve">Cross validation is performed for training. Learning curves </w:t>
      </w:r>
      <w:commentRangeStart w:id="84"/>
      <w:commentRangeStart w:id="85"/>
      <w:r w:rsidRPr="008A67A6">
        <w:t>based on RMSE</w:t>
      </w:r>
      <w:commentRangeEnd w:id="84"/>
      <w:r w:rsidRPr="008A67A6">
        <w:commentReference w:id="84"/>
      </w:r>
      <w:commentRangeEnd w:id="85"/>
      <w:r w:rsidRPr="008A67A6">
        <w:commentReference w:id="85"/>
      </w:r>
      <w:r w:rsidRPr="008A67A6">
        <w:t xml:space="preserve"> are used to evaluate the model during the training and the validation.</w:t>
      </w:r>
    </w:p>
    <w:p w14:paraId="7FF240BC" w14:textId="77777777" w:rsidR="008E41CB" w:rsidRDefault="008E41CB" w:rsidP="006A597C"/>
    <w:p w14:paraId="757DFA7D" w14:textId="519D41E5" w:rsidR="00156A65" w:rsidRPr="008A67A6" w:rsidRDefault="00156A65" w:rsidP="006A597C">
      <w:pPr>
        <w:rPr>
          <w:highlight w:val="white"/>
        </w:rPr>
      </w:pPr>
      <w:r>
        <w:rPr>
          <w:rFonts w:hint="eastAsia"/>
          <w:highlight w:val="white"/>
        </w:rPr>
        <w:t>s</w:t>
      </w:r>
      <w:r>
        <w:rPr>
          <w:highlight w:val="white"/>
        </w:rPr>
        <w:t xml:space="preserve">ee </w:t>
      </w:r>
      <w:hyperlink w:anchor="_ENREF_9" w:tooltip="Fan, 2020 #329"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&lt;EndNote&gt;&lt;Cite&gt;&lt;Author&gt;Fan&lt;/Author&gt;&lt;Year&gt;2020&lt;/Year&gt;&lt;RecNum&gt;329&lt;/RecNum&gt;&lt;DisplayText&gt;Fan et al., 2020&lt;/DisplayText&gt;&lt;record&gt;&lt;rec-number&gt;329&lt;/rec-number&gt;&lt;foreign-keys&gt;&lt;key app="EN" db-id="ap2s0vva2tfapsexxan50rrawfdrerr00v90" timestamp="1662988505"&gt;329&lt;/key&gt;&lt;/foreign-keys&gt;&lt;ref-type name="Journal Article"&gt;17&lt;/ref-type&gt;&lt;contributors&gt;&lt;authors&gt;&lt;author&gt;Fan, Zhiyu&lt;/author&gt;&lt;author&gt;Zhan, Qingming&lt;/author&gt;&lt;author&gt;Yang, Chen&lt;/author&gt;&lt;author&gt;Liu, Huimin&lt;/author&gt;&lt;author&gt;Bilal, Muhammad&lt;/author&gt;&lt;/authors&gt;&lt;/contributors&gt;&lt;titles&gt;&lt;title&gt;Estimating PM2.5 Concentrations Using Spatially Local Xgboost Based on Full-Covered SARA AOD at the Urban Scale&lt;/title&gt;&lt;secondary-title&gt;Remote Sensing&lt;/secondary-title&gt;&lt;/titles&gt;&lt;periodical&gt;&lt;full-title&gt;Remote Sensing&lt;/full-title&gt;&lt;/periodical&gt;&lt;pages&gt;3368&lt;/pages&gt;&lt;volume&gt;12&lt;/volume&gt;&lt;number&gt;20&lt;/number&gt;&lt;dates&gt;&lt;year&gt;2020&lt;/year&gt;&lt;/dates&gt;&lt;isbn&gt;2072-4292&lt;/isbn&gt;&lt;accession-num&gt;doi:10.3390/rs12203368&lt;/accession-num&gt;&lt;urls&gt;&lt;related-urls&gt;&lt;url&gt;https://www.mdpi.com/2072-4292/12/20/3368&lt;/url&gt;&lt;/related-urls&gt;&lt;/urls&gt;&lt;/record&gt;&lt;/Cite&gt;&lt;/EndNote&gt;</w:instrText>
        </w:r>
        <w:r w:rsidR="003C40B7" w:rsidRPr="003C40B7">
          <w:rPr>
            <w:rStyle w:val="Hyperlink"/>
            <w:highlight w:val="white"/>
          </w:rPr>
          <w:fldChar w:fldCharType="separate"/>
        </w:r>
        <w:r w:rsidR="003C40B7" w:rsidRPr="003C40B7">
          <w:rPr>
            <w:rStyle w:val="Hyperlink"/>
            <w:highlight w:val="white"/>
          </w:rPr>
          <w:t>Fan et al., 2020</w:t>
        </w:r>
        <w:r w:rsidR="003C40B7" w:rsidRPr="003C40B7">
          <w:rPr>
            <w:rStyle w:val="Hyperlink"/>
            <w:highlight w:val="white"/>
          </w:rPr>
          <w:fldChar w:fldCharType="end"/>
        </w:r>
      </w:hyperlink>
      <w:r w:rsidR="006F6519">
        <w:rPr>
          <w:highlight w:val="white"/>
        </w:rPr>
        <w:t xml:space="preserve"> and </w:t>
      </w:r>
      <w:hyperlink w:anchor="_ENREF_14" w:tooltip="Liu, 2022 #330"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&lt;EndNote&gt;&lt;Cite&gt;&lt;Author&gt;Liu&lt;/Author&gt;&lt;Year&gt;2022&lt;/Year&gt;&lt;RecNum&gt;330&lt;/RecNum&gt;&lt;DisplayText&gt;Liu et al., 2022&lt;/DisplayText&gt;&lt;record&gt;&lt;rec-number&gt;330&lt;/rec-number&gt;&lt;foreign-keys&gt;&lt;key app="EN" db-id="ap2s0vva2tfapsexxan50rrawfdrerr00v90" timestamp="1662988580"&gt;330&lt;/key&gt;&lt;/foreign-keys&gt;&lt;ref-type name="Journal Article"&gt;17&lt;/ref-type&gt;&lt;contributors&gt;&lt;authors&gt;&lt;author&gt;Liu, Weijia&lt;/author&gt;&lt;author&gt;Liu, Yangang&lt;/author&gt;&lt;author&gt;Zhang, Tao&lt;/author&gt;&lt;author&gt;Han, Yongxiang&lt;/author&gt;&lt;author&gt;Zhou, Xin&lt;/author&gt;&lt;author&gt;Xie, Yu&lt;/author&gt;&lt;author&gt;Yoo, Shinjae&lt;/author&gt;&lt;/authors&gt;&lt;/contributors&gt;&lt;titles&gt;&lt;title&gt;Use of physics to improve solar forecast: Part II, machine learning and model interpretability&lt;/title&gt;&lt;secondary-title&gt;Solar Energy&lt;/secondary-title&gt;&lt;/titles&gt;&lt;periodical&gt;&lt;full-title&gt;Solar Energy&lt;/full-title&gt;&lt;/periodical&gt;&lt;pages&gt;362-378&lt;/pages&gt;&lt;volume&gt;244&lt;/volume&gt;&lt;keywords&gt;&lt;keyword&gt;Machine learning models&lt;/keyword&gt;&lt;keyword&gt;Solar irradiances&lt;/keyword&gt;&lt;keyword&gt;Persistence models&lt;/keyword&gt;&lt;keyword&gt;Predictor contribution&lt;/keyword&gt;&lt;keyword&gt;Interpretability&lt;/keyword&gt;&lt;/keywords&gt;&lt;dates&gt;&lt;year&gt;2022&lt;/year&gt;&lt;pub-dates&gt;&lt;date&gt;2022/09/15/&lt;/date&gt;&lt;/pub-dates&gt;&lt;/dates&gt;&lt;isbn&gt;0038-092X&lt;/isbn&gt;&lt;urls&gt;&lt;related-urls&gt;&lt;url&gt;https://www.sciencedirect.com/science/article/pii/S0038092X22005904&lt;/url&gt;&lt;/related-urls&gt;&lt;/urls&gt;&lt;electronic-resource-num&gt;https://doi.org/10.1016/j.solener.2022.08.040&lt;/electronic-resource-num&gt;&lt;/record&gt;&lt;/Cite&gt;&lt;/EndNote&gt;</w:instrText>
        </w:r>
        <w:r w:rsidR="003C40B7" w:rsidRPr="003C40B7">
          <w:rPr>
            <w:rStyle w:val="Hyperlink"/>
            <w:highlight w:val="white"/>
          </w:rPr>
          <w:fldChar w:fldCharType="separate"/>
        </w:r>
        <w:r w:rsidR="003C40B7" w:rsidRPr="003C40B7">
          <w:rPr>
            <w:rStyle w:val="Hyperlink"/>
            <w:highlight w:val="white"/>
          </w:rPr>
          <w:t>Liu et al., 2022</w:t>
        </w:r>
        <w:r w:rsidR="003C40B7" w:rsidRPr="003C40B7">
          <w:rPr>
            <w:rStyle w:val="Hyperlink"/>
            <w:highlight w:val="white"/>
          </w:rPr>
          <w:fldChar w:fldCharType="end"/>
        </w:r>
      </w:hyperlink>
      <w:r w:rsidR="006F6519">
        <w:rPr>
          <w:highlight w:val="white"/>
        </w:rPr>
        <w:t>.</w:t>
      </w:r>
    </w:p>
    <w:p w14:paraId="7FF240BD" w14:textId="77777777" w:rsidR="008E41CB" w:rsidRPr="006A597C" w:rsidRDefault="0082772A" w:rsidP="00425993">
      <w:pPr>
        <w:pStyle w:val="Heading2"/>
        <w:rPr>
          <w:highlight w:val="white"/>
        </w:rPr>
      </w:pPr>
      <w:r w:rsidRPr="006A597C">
        <w:rPr>
          <w:highlight w:val="white"/>
        </w:rPr>
        <w:t>Error metrics</w:t>
      </w:r>
    </w:p>
    <w:p w14:paraId="7FF240BE" w14:textId="77777777" w:rsidR="008E41CB" w:rsidRPr="008A67A6" w:rsidRDefault="008E41CB" w:rsidP="006A597C">
      <w:pPr>
        <w:rPr>
          <w:highlight w:val="white"/>
        </w:rPr>
      </w:pPr>
    </w:p>
    <w:p w14:paraId="7FF24109" w14:textId="0FEDCB97" w:rsidR="008E41CB" w:rsidRPr="008A67A6" w:rsidRDefault="0082772A" w:rsidP="006A597C">
      <w:pPr>
        <w:rPr>
          <w:highlight w:val="white"/>
        </w:rPr>
      </w:pPr>
      <w:r w:rsidRPr="008A67A6">
        <w:rPr>
          <w:highlight w:val="white"/>
        </w:rPr>
        <w:t>To evaluate the performance of XGBoost, APCADA, root mean square error (RMSE)</w:t>
      </w:r>
      <w:r w:rsidR="00F219FC">
        <w:rPr>
          <w:highlight w:val="white"/>
        </w:rPr>
        <w:t>,</w:t>
      </w:r>
      <w:r w:rsidRPr="008A67A6">
        <w:rPr>
          <w:highlight w:val="white"/>
        </w:rPr>
        <w:t xml:space="preserve"> mean absolute error (MAE)</w:t>
      </w:r>
      <w:r w:rsidR="00F219FC">
        <w:rPr>
          <w:highlight w:val="white"/>
        </w:rPr>
        <w:t>,</w:t>
      </w:r>
      <w:r w:rsidRPr="008A67A6">
        <w:rPr>
          <w:highlight w:val="white"/>
        </w:rPr>
        <w:t xml:space="preserve"> and correlation coefficient (r) were calculated.</w:t>
      </w:r>
    </w:p>
    <w:p w14:paraId="7FF2410A" w14:textId="77777777" w:rsidR="008E41CB" w:rsidRPr="008A67A6" w:rsidRDefault="008E41CB" w:rsidP="006A597C">
      <w:pPr>
        <w:rPr>
          <w:highlight w:val="white"/>
        </w:rPr>
      </w:pPr>
    </w:p>
    <w:p w14:paraId="32A6A1B3" w14:textId="4E685F56" w:rsidR="005F7B0E" w:rsidRPr="00193304" w:rsidRDefault="0082772A" w:rsidP="005F7B0E">
      <w:pPr>
        <w:pStyle w:val="Heading1"/>
        <w:rPr>
          <w:highlight w:val="white"/>
        </w:rPr>
      </w:pPr>
      <w:r w:rsidRPr="008A67A6">
        <w:rPr>
          <w:highlight w:val="white"/>
        </w:rPr>
        <w:t>Results</w:t>
      </w:r>
    </w:p>
    <w:p w14:paraId="7FF2410D" w14:textId="77777777" w:rsidR="008E41CB" w:rsidRPr="006A597C" w:rsidRDefault="0082772A" w:rsidP="00425993">
      <w:pPr>
        <w:pStyle w:val="Heading2"/>
        <w:rPr>
          <w:highlight w:val="white"/>
        </w:rPr>
      </w:pPr>
      <w:r w:rsidRPr="006A597C">
        <w:rPr>
          <w:highlight w:val="white"/>
        </w:rPr>
        <w:t>APCADA performance</w:t>
      </w:r>
    </w:p>
    <w:p w14:paraId="7FF2410E" w14:textId="77777777" w:rsidR="008E41CB" w:rsidRPr="008A67A6" w:rsidRDefault="008E41CB" w:rsidP="006A597C">
      <w:pPr>
        <w:rPr>
          <w:highlight w:val="white"/>
        </w:rPr>
      </w:pPr>
    </w:p>
    <w:p w14:paraId="7FF2410F" w14:textId="3C324754" w:rsidR="008E41CB" w:rsidRPr="008A67A6" w:rsidRDefault="0082772A" w:rsidP="006A597C">
      <w:pPr>
        <w:rPr>
          <w:highlight w:val="white"/>
        </w:rPr>
      </w:pPr>
      <w:r w:rsidRPr="008A67A6">
        <w:rPr>
          <w:highlight w:val="white"/>
        </w:rPr>
        <w:t xml:space="preserve">APCADA-estimated PCA (in </w:t>
      </w:r>
      <w:bookmarkStart w:id="86" w:name="OLE_LINK42"/>
      <w:bookmarkStart w:id="87" w:name="OLE_LINK43"/>
      <w:r w:rsidRPr="008A67A6">
        <w:rPr>
          <w:highlight w:val="white"/>
        </w:rPr>
        <w:t>octas</w:t>
      </w:r>
      <w:bookmarkEnd w:id="86"/>
      <w:bookmarkEnd w:id="87"/>
      <w:r w:rsidRPr="008A67A6">
        <w:rPr>
          <w:highlight w:val="white"/>
        </w:rPr>
        <w:t xml:space="preserve">) was first converted to CF </w:t>
      </w:r>
      <w:r w:rsidR="00287A13">
        <w:rPr>
          <w:highlight w:val="white"/>
        </w:rPr>
        <w:t>(</w:t>
      </w:r>
      <w:r w:rsidR="004C3FD9">
        <w:rPr>
          <w:highlight w:val="white"/>
        </w:rPr>
        <w:t xml:space="preserve">continuous values) </w:t>
      </w:r>
      <w:r w:rsidRPr="008A67A6">
        <w:rPr>
          <w:highlight w:val="white"/>
        </w:rPr>
        <w:t xml:space="preserve">and then compared with observations </w:t>
      </w:r>
      <w:r w:rsidR="00C72BE5">
        <w:rPr>
          <w:highlight w:val="white"/>
        </w:rPr>
        <w:t>in</w:t>
      </w:r>
      <w:r w:rsidRPr="008A67A6">
        <w:rPr>
          <w:highlight w:val="white"/>
        </w:rPr>
        <w:t xml:space="preserve"> Reunion </w:t>
      </w:r>
      <w:r w:rsidR="00C72BE5">
        <w:rPr>
          <w:highlight w:val="white"/>
        </w:rPr>
        <w:t>from</w:t>
      </w:r>
      <w:r w:rsidRPr="008A67A6">
        <w:rPr>
          <w:highlight w:val="white"/>
        </w:rPr>
        <w:t xml:space="preserve"> </w:t>
      </w:r>
      <w:r w:rsidRPr="008A67A6">
        <w:rPr>
          <w:color w:val="0000FF"/>
          <w:highlight w:val="white"/>
        </w:rPr>
        <w:t xml:space="preserve">September 2019 </w:t>
      </w:r>
      <w:r w:rsidR="00C72BE5">
        <w:rPr>
          <w:color w:val="0000FF"/>
          <w:highlight w:val="white"/>
        </w:rPr>
        <w:t>to</w:t>
      </w:r>
      <w:r w:rsidRPr="008A67A6">
        <w:rPr>
          <w:color w:val="0000FF"/>
          <w:highlight w:val="white"/>
        </w:rPr>
        <w:t xml:space="preserve"> February 2021</w:t>
      </w:r>
      <w:r w:rsidRPr="008A67A6">
        <w:rPr>
          <w:highlight w:val="white"/>
        </w:rPr>
        <w:t>.</w:t>
      </w:r>
      <w:r w:rsidR="008669F9">
        <w:rPr>
          <w:highlight w:val="white"/>
        </w:rPr>
        <w:t xml:space="preserve"> </w:t>
      </w:r>
      <w:r w:rsidRPr="008A67A6">
        <w:rPr>
          <w:highlight w:val="white"/>
        </w:rPr>
        <w:t>APCADA was able to estimate dynamics of the observed CF</w:t>
      </w:r>
      <w:r w:rsidR="004C504B">
        <w:rPr>
          <w:highlight w:val="white"/>
        </w:rPr>
        <w:t xml:space="preserve">, a correlation of 0.84 is achieved, with </w:t>
      </w:r>
      <w:r w:rsidRPr="008A67A6">
        <w:rPr>
          <w:highlight w:val="white"/>
        </w:rPr>
        <w:t>RMSE</w:t>
      </w:r>
      <w:r w:rsidR="00770807">
        <w:rPr>
          <w:highlight w:val="white"/>
        </w:rPr>
        <w:t xml:space="preserve"> of 0.23 and </w:t>
      </w:r>
      <w:r w:rsidRPr="008A67A6">
        <w:rPr>
          <w:highlight w:val="white"/>
        </w:rPr>
        <w:t xml:space="preserve">MAE of 0.31. </w:t>
      </w:r>
    </w:p>
    <w:p w14:paraId="7FF24110" w14:textId="77777777" w:rsidR="008E41CB" w:rsidRDefault="008E41CB" w:rsidP="006A597C">
      <w:pPr>
        <w:rPr>
          <w:highlight w:val="white"/>
        </w:rPr>
      </w:pPr>
    </w:p>
    <w:p w14:paraId="31A85EA6" w14:textId="608BF9DB" w:rsidR="00770807" w:rsidRDefault="00770807" w:rsidP="006A597C">
      <w:pPr>
        <w:rPr>
          <w:highlight w:val="white"/>
        </w:rPr>
      </w:pPr>
    </w:p>
    <w:p w14:paraId="71732818" w14:textId="77777777" w:rsidR="004A048D" w:rsidRPr="008A67A6" w:rsidRDefault="004A048D" w:rsidP="006A597C">
      <w:pPr>
        <w:rPr>
          <w:highlight w:val="white"/>
        </w:rPr>
      </w:pPr>
    </w:p>
    <w:p w14:paraId="7FF24111" w14:textId="20F81CA9" w:rsidR="008E41CB" w:rsidRPr="008A67A6" w:rsidRDefault="0082772A" w:rsidP="006A597C">
      <w:pPr>
        <w:rPr>
          <w:highlight w:val="white"/>
        </w:rPr>
      </w:pPr>
      <w:r w:rsidRPr="008A67A6">
        <w:rPr>
          <w:rFonts w:eastAsia="Cardo"/>
          <w:highlight w:val="white"/>
        </w:rPr>
        <w:t>We need to add some other results to increase analysis: (1) showing the level of estimating three classes: CF [0 - 0.25, 0.25 - 0.75, and 0.75 - 1</w:t>
      </w:r>
      <w:r w:rsidR="00CC743F" w:rsidRPr="008A67A6">
        <w:rPr>
          <w:rFonts w:eastAsia="Cardo"/>
          <w:highlight w:val="white"/>
        </w:rPr>
        <w:t>] →</w:t>
      </w:r>
      <w:r w:rsidRPr="008A67A6">
        <w:rPr>
          <w:rFonts w:eastAsia="Cardo"/>
          <w:highlight w:val="white"/>
        </w:rPr>
        <w:t xml:space="preserve"> to ‘better’ evaluate under/overestimation. (2) plot 1-day results.</w:t>
      </w:r>
    </w:p>
    <w:p w14:paraId="7FF24112" w14:textId="77777777" w:rsidR="008E41CB" w:rsidRPr="008A67A6" w:rsidRDefault="008E41CB" w:rsidP="006A597C">
      <w:pPr>
        <w:rPr>
          <w:highlight w:val="white"/>
        </w:rPr>
      </w:pPr>
    </w:p>
    <w:p w14:paraId="7FF24113" w14:textId="77777777" w:rsidR="008E41CB" w:rsidRPr="008A67A6" w:rsidRDefault="0082772A" w:rsidP="006A597C">
      <w:pPr>
        <w:rPr>
          <w:highlight w:val="white"/>
        </w:rPr>
      </w:pPr>
      <w:commentRangeStart w:id="88"/>
      <w:r w:rsidRPr="008A67A6">
        <w:rPr>
          <w:highlight w:val="white"/>
        </w:rPr>
        <w:t>here</w:t>
      </w:r>
      <w:commentRangeEnd w:id="88"/>
      <w:r w:rsidRPr="008A67A6">
        <w:commentReference w:id="88"/>
      </w:r>
    </w:p>
    <w:p w14:paraId="7FF24114" w14:textId="77777777" w:rsidR="008E41CB" w:rsidRPr="008A67A6" w:rsidRDefault="0082772A" w:rsidP="006A597C">
      <w:pPr>
        <w:rPr>
          <w:highlight w:val="white"/>
        </w:rPr>
      </w:pPr>
      <w:commentRangeStart w:id="89"/>
      <w:commentRangeStart w:id="90"/>
      <w:r w:rsidRPr="008A67A6">
        <w:rPr>
          <w:noProof/>
          <w:highlight w:val="white"/>
        </w:rPr>
        <w:drawing>
          <wp:inline distT="114300" distB="114300" distL="114300" distR="114300" wp14:anchorId="7FF24296" wp14:editId="7FF24297">
            <wp:extent cx="6753708" cy="249024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t="911" b="911"/>
                    <a:stretch>
                      <a:fillRect/>
                    </a:stretch>
                  </pic:blipFill>
                  <pic:spPr>
                    <a:xfrm>
                      <a:off x="0" y="0"/>
                      <a:ext cx="6753708" cy="2490248"/>
                    </a:xfrm>
                    <a:prstGeom prst="rect">
                      <a:avLst/>
                    </a:prstGeom>
                    <a:ln/>
                  </pic:spPr>
                </pic:pic>
              </a:graphicData>
            </a:graphic>
          </wp:inline>
        </w:drawing>
      </w:r>
      <w:commentRangeEnd w:id="89"/>
      <w:r w:rsidRPr="008A67A6">
        <w:commentReference w:id="89"/>
      </w:r>
      <w:commentRangeEnd w:id="90"/>
      <w:r w:rsidRPr="008A67A6">
        <w:commentReference w:id="90"/>
      </w:r>
    </w:p>
    <w:p w14:paraId="7FF24115" w14:textId="77777777" w:rsidR="008E41CB" w:rsidRPr="008A67A6" w:rsidRDefault="008E41CB" w:rsidP="006A597C">
      <w:pPr>
        <w:rPr>
          <w:highlight w:val="white"/>
        </w:rPr>
      </w:pPr>
    </w:p>
    <w:p w14:paraId="7FF24116" w14:textId="77777777" w:rsidR="008E41CB" w:rsidRPr="008A67A6" w:rsidRDefault="0082772A" w:rsidP="006A597C">
      <w:pPr>
        <w:rPr>
          <w:highlight w:val="white"/>
        </w:rPr>
      </w:pPr>
      <w:r w:rsidRPr="008A67A6">
        <w:rPr>
          <w:highlight w:val="white"/>
        </w:rPr>
        <w:t xml:space="preserve">   Table 2: Model performance in estimating CF different levels (low, medium, and </w:t>
      </w:r>
      <w:commentRangeStart w:id="91"/>
      <w:r w:rsidRPr="008A67A6">
        <w:rPr>
          <w:highlight w:val="white"/>
        </w:rPr>
        <w:t>high</w:t>
      </w:r>
      <w:commentRangeEnd w:id="91"/>
      <w:r w:rsidRPr="008A67A6">
        <w:commentReference w:id="91"/>
      </w:r>
      <w:r w:rsidRPr="008A67A6">
        <w:rPr>
          <w:highlight w:val="white"/>
        </w:rPr>
        <w:t xml:space="preserve"> cloudy)</w:t>
      </w:r>
    </w:p>
    <w:tbl>
      <w:tblPr>
        <w:tblW w:w="8850" w:type="dxa"/>
        <w:tblInd w:w="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65"/>
        <w:gridCol w:w="2040"/>
        <w:gridCol w:w="2430"/>
        <w:gridCol w:w="2115"/>
      </w:tblGrid>
      <w:tr w:rsidR="008E41CB" w:rsidRPr="008A67A6" w14:paraId="7FF2411B" w14:textId="77777777">
        <w:tc>
          <w:tcPr>
            <w:tcW w:w="2265" w:type="dxa"/>
            <w:shd w:val="clear" w:color="auto" w:fill="auto"/>
            <w:tcMar>
              <w:top w:w="100" w:type="dxa"/>
              <w:left w:w="100" w:type="dxa"/>
              <w:bottom w:w="100" w:type="dxa"/>
              <w:right w:w="100" w:type="dxa"/>
            </w:tcMar>
          </w:tcPr>
          <w:p w14:paraId="7FF24117" w14:textId="77777777" w:rsidR="008E41CB" w:rsidRPr="008A67A6" w:rsidRDefault="0082772A" w:rsidP="006A597C">
            <w:pPr>
              <w:rPr>
                <w:highlight w:val="white"/>
              </w:rPr>
            </w:pPr>
            <w:r w:rsidRPr="008A67A6">
              <w:rPr>
                <w:highlight w:val="white"/>
              </w:rPr>
              <w:t>Model\I</w:t>
            </w:r>
          </w:p>
        </w:tc>
        <w:tc>
          <w:tcPr>
            <w:tcW w:w="2040" w:type="dxa"/>
            <w:shd w:val="clear" w:color="auto" w:fill="auto"/>
            <w:tcMar>
              <w:top w:w="100" w:type="dxa"/>
              <w:left w:w="100" w:type="dxa"/>
              <w:bottom w:w="100" w:type="dxa"/>
              <w:right w:w="100" w:type="dxa"/>
            </w:tcMar>
          </w:tcPr>
          <w:p w14:paraId="7FF24118" w14:textId="52FAC622" w:rsidR="008E41CB" w:rsidRPr="008A67A6" w:rsidRDefault="0082772A" w:rsidP="006A597C">
            <w:pPr>
              <w:rPr>
                <w:highlight w:val="white"/>
              </w:rPr>
            </w:pPr>
            <w:r w:rsidRPr="008A67A6">
              <w:rPr>
                <w:highlight w:val="white"/>
              </w:rPr>
              <w:t>0.00 - 0.25</w:t>
            </w:r>
          </w:p>
        </w:tc>
        <w:tc>
          <w:tcPr>
            <w:tcW w:w="2430" w:type="dxa"/>
            <w:shd w:val="clear" w:color="auto" w:fill="auto"/>
            <w:tcMar>
              <w:top w:w="100" w:type="dxa"/>
              <w:left w:w="100" w:type="dxa"/>
              <w:bottom w:w="100" w:type="dxa"/>
              <w:right w:w="100" w:type="dxa"/>
            </w:tcMar>
          </w:tcPr>
          <w:p w14:paraId="7FF24119" w14:textId="798FE775" w:rsidR="008E41CB" w:rsidRPr="008A67A6" w:rsidRDefault="0082772A" w:rsidP="006A597C">
            <w:pPr>
              <w:rPr>
                <w:highlight w:val="white"/>
              </w:rPr>
            </w:pPr>
            <w:r w:rsidRPr="008A67A6">
              <w:rPr>
                <w:highlight w:val="white"/>
              </w:rPr>
              <w:t>0.25 - 0.75</w:t>
            </w:r>
          </w:p>
        </w:tc>
        <w:tc>
          <w:tcPr>
            <w:tcW w:w="2115" w:type="dxa"/>
            <w:shd w:val="clear" w:color="auto" w:fill="auto"/>
            <w:tcMar>
              <w:top w:w="100" w:type="dxa"/>
              <w:left w:w="100" w:type="dxa"/>
              <w:bottom w:w="100" w:type="dxa"/>
              <w:right w:w="100" w:type="dxa"/>
            </w:tcMar>
          </w:tcPr>
          <w:p w14:paraId="7FF2411A" w14:textId="20AF5CEE" w:rsidR="008E41CB" w:rsidRPr="008A67A6" w:rsidRDefault="0082772A" w:rsidP="006A597C">
            <w:pPr>
              <w:rPr>
                <w:highlight w:val="white"/>
              </w:rPr>
            </w:pPr>
            <w:r w:rsidRPr="008A67A6">
              <w:rPr>
                <w:highlight w:val="white"/>
              </w:rPr>
              <w:t>0.75 - 1.00</w:t>
            </w:r>
          </w:p>
        </w:tc>
      </w:tr>
      <w:tr w:rsidR="008E41CB" w:rsidRPr="008A67A6" w14:paraId="7FF24120" w14:textId="77777777">
        <w:tc>
          <w:tcPr>
            <w:tcW w:w="2265" w:type="dxa"/>
            <w:shd w:val="clear" w:color="auto" w:fill="auto"/>
            <w:tcMar>
              <w:top w:w="100" w:type="dxa"/>
              <w:left w:w="100" w:type="dxa"/>
              <w:bottom w:w="100" w:type="dxa"/>
              <w:right w:w="100" w:type="dxa"/>
            </w:tcMar>
          </w:tcPr>
          <w:p w14:paraId="7FF2411C" w14:textId="77777777" w:rsidR="008E41CB" w:rsidRPr="008A67A6" w:rsidRDefault="0082772A" w:rsidP="006A597C">
            <w:pPr>
              <w:rPr>
                <w:highlight w:val="white"/>
              </w:rPr>
            </w:pPr>
            <w:r w:rsidRPr="008A67A6">
              <w:rPr>
                <w:highlight w:val="white"/>
              </w:rPr>
              <w:t>XGBoost</w:t>
            </w:r>
          </w:p>
        </w:tc>
        <w:tc>
          <w:tcPr>
            <w:tcW w:w="2040" w:type="dxa"/>
            <w:shd w:val="clear" w:color="auto" w:fill="auto"/>
            <w:tcMar>
              <w:top w:w="100" w:type="dxa"/>
              <w:left w:w="100" w:type="dxa"/>
              <w:bottom w:w="100" w:type="dxa"/>
              <w:right w:w="100" w:type="dxa"/>
            </w:tcMar>
          </w:tcPr>
          <w:p w14:paraId="7FF2411D" w14:textId="77777777" w:rsidR="008E41CB" w:rsidRPr="008A67A6" w:rsidRDefault="0082772A" w:rsidP="006A597C">
            <w:pPr>
              <w:rPr>
                <w:highlight w:val="white"/>
              </w:rPr>
            </w:pPr>
            <w:r w:rsidRPr="008A67A6">
              <w:rPr>
                <w:highlight w:val="white"/>
              </w:rPr>
              <w:t>0.08</w:t>
            </w:r>
          </w:p>
        </w:tc>
        <w:tc>
          <w:tcPr>
            <w:tcW w:w="2430" w:type="dxa"/>
            <w:shd w:val="clear" w:color="auto" w:fill="auto"/>
            <w:tcMar>
              <w:top w:w="100" w:type="dxa"/>
              <w:left w:w="100" w:type="dxa"/>
              <w:bottom w:w="100" w:type="dxa"/>
              <w:right w:w="100" w:type="dxa"/>
            </w:tcMar>
          </w:tcPr>
          <w:p w14:paraId="7FF2411E" w14:textId="77777777" w:rsidR="008E41CB" w:rsidRPr="008A67A6" w:rsidRDefault="0082772A" w:rsidP="006A597C">
            <w:pPr>
              <w:rPr>
                <w:highlight w:val="white"/>
              </w:rPr>
            </w:pPr>
            <w:r w:rsidRPr="008A67A6">
              <w:rPr>
                <w:highlight w:val="white"/>
              </w:rPr>
              <w:t>0.13</w:t>
            </w:r>
          </w:p>
        </w:tc>
        <w:tc>
          <w:tcPr>
            <w:tcW w:w="2115" w:type="dxa"/>
            <w:shd w:val="clear" w:color="auto" w:fill="auto"/>
            <w:tcMar>
              <w:top w:w="100" w:type="dxa"/>
              <w:left w:w="100" w:type="dxa"/>
              <w:bottom w:w="100" w:type="dxa"/>
              <w:right w:w="100" w:type="dxa"/>
            </w:tcMar>
          </w:tcPr>
          <w:p w14:paraId="7FF2411F" w14:textId="77777777" w:rsidR="008E41CB" w:rsidRPr="008A67A6" w:rsidRDefault="0082772A" w:rsidP="006A597C">
            <w:pPr>
              <w:rPr>
                <w:highlight w:val="white"/>
              </w:rPr>
            </w:pPr>
            <w:r w:rsidRPr="008A67A6">
              <w:rPr>
                <w:highlight w:val="white"/>
              </w:rPr>
              <w:t>0.14</w:t>
            </w:r>
          </w:p>
        </w:tc>
      </w:tr>
      <w:tr w:rsidR="008E41CB" w:rsidRPr="008A67A6" w14:paraId="7FF24125" w14:textId="77777777">
        <w:tc>
          <w:tcPr>
            <w:tcW w:w="2265" w:type="dxa"/>
            <w:shd w:val="clear" w:color="auto" w:fill="auto"/>
            <w:tcMar>
              <w:top w:w="100" w:type="dxa"/>
              <w:left w:w="100" w:type="dxa"/>
              <w:bottom w:w="100" w:type="dxa"/>
              <w:right w:w="100" w:type="dxa"/>
            </w:tcMar>
          </w:tcPr>
          <w:p w14:paraId="7FF24121" w14:textId="77777777" w:rsidR="008E41CB" w:rsidRPr="008A67A6" w:rsidRDefault="0082772A" w:rsidP="006A597C">
            <w:pPr>
              <w:rPr>
                <w:highlight w:val="white"/>
              </w:rPr>
            </w:pPr>
            <w:r w:rsidRPr="008A67A6">
              <w:rPr>
                <w:highlight w:val="white"/>
              </w:rPr>
              <w:t>APCADA</w:t>
            </w:r>
          </w:p>
        </w:tc>
        <w:tc>
          <w:tcPr>
            <w:tcW w:w="2040" w:type="dxa"/>
            <w:shd w:val="clear" w:color="auto" w:fill="auto"/>
            <w:tcMar>
              <w:top w:w="100" w:type="dxa"/>
              <w:left w:w="100" w:type="dxa"/>
              <w:bottom w:w="100" w:type="dxa"/>
              <w:right w:w="100" w:type="dxa"/>
            </w:tcMar>
          </w:tcPr>
          <w:p w14:paraId="7FF24122" w14:textId="77777777" w:rsidR="008E41CB" w:rsidRPr="008A67A6" w:rsidRDefault="0082772A" w:rsidP="006A597C">
            <w:pPr>
              <w:rPr>
                <w:highlight w:val="white"/>
              </w:rPr>
            </w:pPr>
            <w:r w:rsidRPr="008A67A6">
              <w:rPr>
                <w:highlight w:val="white"/>
              </w:rPr>
              <w:t>0.22</w:t>
            </w:r>
          </w:p>
        </w:tc>
        <w:tc>
          <w:tcPr>
            <w:tcW w:w="2430" w:type="dxa"/>
            <w:shd w:val="clear" w:color="auto" w:fill="auto"/>
            <w:tcMar>
              <w:top w:w="100" w:type="dxa"/>
              <w:left w:w="100" w:type="dxa"/>
              <w:bottom w:w="100" w:type="dxa"/>
              <w:right w:w="100" w:type="dxa"/>
            </w:tcMar>
          </w:tcPr>
          <w:p w14:paraId="7FF24123" w14:textId="77777777" w:rsidR="008E41CB" w:rsidRPr="008A67A6" w:rsidRDefault="0082772A" w:rsidP="006A597C">
            <w:pPr>
              <w:rPr>
                <w:highlight w:val="white"/>
              </w:rPr>
            </w:pPr>
            <w:r w:rsidRPr="008A67A6">
              <w:rPr>
                <w:highlight w:val="white"/>
              </w:rPr>
              <w:t>0.31</w:t>
            </w:r>
          </w:p>
        </w:tc>
        <w:tc>
          <w:tcPr>
            <w:tcW w:w="2115" w:type="dxa"/>
            <w:shd w:val="clear" w:color="auto" w:fill="auto"/>
            <w:tcMar>
              <w:top w:w="100" w:type="dxa"/>
              <w:left w:w="100" w:type="dxa"/>
              <w:bottom w:w="100" w:type="dxa"/>
              <w:right w:w="100" w:type="dxa"/>
            </w:tcMar>
          </w:tcPr>
          <w:p w14:paraId="7FF24124" w14:textId="77777777" w:rsidR="008E41CB" w:rsidRPr="008A67A6" w:rsidRDefault="0082772A" w:rsidP="006A597C">
            <w:pPr>
              <w:rPr>
                <w:highlight w:val="white"/>
              </w:rPr>
            </w:pPr>
            <w:r w:rsidRPr="008A67A6">
              <w:rPr>
                <w:highlight w:val="white"/>
              </w:rPr>
              <w:t>0.14</w:t>
            </w:r>
          </w:p>
        </w:tc>
      </w:tr>
    </w:tbl>
    <w:p w14:paraId="7FF24126" w14:textId="77777777" w:rsidR="008E41CB" w:rsidRPr="008A67A6" w:rsidRDefault="008E41CB" w:rsidP="006A597C">
      <w:pPr>
        <w:rPr>
          <w:highlight w:val="white"/>
        </w:rPr>
      </w:pPr>
    </w:p>
    <w:p w14:paraId="7FF24127" w14:textId="77777777" w:rsidR="008E41CB" w:rsidRPr="008A67A6" w:rsidRDefault="008E41CB" w:rsidP="006A597C">
      <w:pPr>
        <w:rPr>
          <w:highlight w:val="white"/>
        </w:rPr>
      </w:pPr>
    </w:p>
    <w:p w14:paraId="7FF24128" w14:textId="77777777" w:rsidR="008E41CB" w:rsidRPr="008A67A6" w:rsidRDefault="008E41CB" w:rsidP="006A597C">
      <w:pPr>
        <w:rPr>
          <w:highlight w:val="white"/>
        </w:rPr>
      </w:pPr>
    </w:p>
    <w:p w14:paraId="7FF24129" w14:textId="77777777" w:rsidR="008E41CB" w:rsidRPr="008A67A6" w:rsidRDefault="0082772A" w:rsidP="006A597C">
      <w:pPr>
        <w:rPr>
          <w:highlight w:val="white"/>
        </w:rPr>
      </w:pPr>
      <w:r w:rsidRPr="008A67A6">
        <w:rPr>
          <w:color w:val="5B0F00"/>
          <w:highlight w:val="white"/>
        </w:rPr>
        <w:t xml:space="preserve">Comment: </w:t>
      </w:r>
      <w:r w:rsidRPr="008A67A6">
        <w:rPr>
          <w:color w:val="783F04"/>
          <w:highlight w:val="white"/>
        </w:rPr>
        <w:t>All values are greater than 80%, except for KWA, where the minimum score is about 70%.</w:t>
      </w:r>
      <w:r w:rsidRPr="008A67A6">
        <w:rPr>
          <w:color w:val="5B0F00"/>
          <w:highlight w:val="white"/>
        </w:rPr>
        <w:t>The lowest score rates are found for KWA (</w:t>
      </w:r>
      <w:hyperlink r:id="rId17" w:anchor="jgrd11026-tbl-0005">
        <w:r w:rsidRPr="008A67A6">
          <w:rPr>
            <w:color w:val="5B0F00"/>
            <w:highlight w:val="white"/>
            <w:u w:val="single"/>
          </w:rPr>
          <w:t>Table 5</w:t>
        </w:r>
      </w:hyperlink>
      <w:r w:rsidRPr="008A67A6">
        <w:rPr>
          <w:color w:val="5B0F00"/>
          <w:highlight w:val="white"/>
        </w:rPr>
        <w:t xml:space="preserve">). Investigations showed that the percentage of broken PCA (2–6 </w:t>
      </w:r>
      <w:bookmarkStart w:id="92" w:name="OLE_LINK44"/>
      <w:bookmarkStart w:id="93" w:name="OLE_LINK49"/>
      <w:bookmarkStart w:id="94" w:name="OLE_LINK50"/>
      <w:r w:rsidRPr="008A67A6">
        <w:rPr>
          <w:color w:val="5B0F00"/>
          <w:highlight w:val="white"/>
        </w:rPr>
        <w:t>octas</w:t>
      </w:r>
      <w:bookmarkEnd w:id="92"/>
      <w:bookmarkEnd w:id="93"/>
      <w:bookmarkEnd w:id="94"/>
      <w:r w:rsidRPr="008A67A6">
        <w:rPr>
          <w:color w:val="5B0F00"/>
          <w:highlight w:val="white"/>
        </w:rPr>
        <w:t>) in KWA is over 60% compared to about 30% in PAY, which decreases the precision of APCADA.</w:t>
      </w:r>
      <w:r w:rsidRPr="008A67A6">
        <w:rPr>
          <w:color w:val="FF0000"/>
          <w:highlight w:val="white"/>
        </w:rPr>
        <w:t xml:space="preserve"> This is a small island next to Australia, </w:t>
      </w:r>
      <w:hyperlink r:id="rId18">
        <w:r w:rsidRPr="008A67A6">
          <w:rPr>
            <w:color w:val="1155CC"/>
            <w:highlight w:val="white"/>
            <w:u w:val="single"/>
          </w:rPr>
          <w:t>link</w:t>
        </w:r>
      </w:hyperlink>
    </w:p>
    <w:p w14:paraId="7FF2412A" w14:textId="77777777" w:rsidR="008E41CB" w:rsidRPr="008A67A6" w:rsidRDefault="008E41CB" w:rsidP="006A597C">
      <w:pPr>
        <w:rPr>
          <w:highlight w:val="white"/>
        </w:rPr>
      </w:pPr>
    </w:p>
    <w:p w14:paraId="7FF2412B" w14:textId="77777777" w:rsidR="008E41CB" w:rsidRPr="006A597C" w:rsidRDefault="0082772A" w:rsidP="00425993">
      <w:pPr>
        <w:pStyle w:val="Heading2"/>
        <w:rPr>
          <w:highlight w:val="white"/>
        </w:rPr>
      </w:pPr>
      <w:r w:rsidRPr="006A597C">
        <w:rPr>
          <w:highlight w:val="white"/>
        </w:rPr>
        <w:t>XGBoost performance</w:t>
      </w:r>
    </w:p>
    <w:p w14:paraId="7FF2412C" w14:textId="77777777" w:rsidR="008E41CB" w:rsidRDefault="008E41CB" w:rsidP="006A597C">
      <w:pPr>
        <w:rPr>
          <w:highlight w:val="white"/>
        </w:rPr>
      </w:pPr>
    </w:p>
    <w:p w14:paraId="35E77E4A" w14:textId="5A177BA5" w:rsidR="009B78DE" w:rsidRDefault="001E6F5C" w:rsidP="006A597C">
      <w:pPr>
        <w:rPr>
          <w:highlight w:val="white"/>
        </w:rPr>
      </w:pPr>
      <w:r>
        <w:rPr>
          <w:highlight w:val="white"/>
        </w:rPr>
        <w:t xml:space="preserve">See turning of XGBoost in </w:t>
      </w:r>
      <w:hyperlink w:anchor="_ENREF_19" w:tooltip="Mo, 2019 #333"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&lt;EndNote&gt;&lt;Cite&gt;&lt;Author&gt;Mo&lt;/Author&gt;&lt;Year&gt;2019&lt;/Year&gt;&lt;RecNum&gt;333&lt;/RecNum&gt;&lt;DisplayText&gt;Mo et al., 2019&lt;/DisplayText&gt;&lt;record&gt;&lt;rec-number&gt;333&lt;/rec-number&gt;&lt;foreign-keys&gt;&lt;key app="EN" db-id="ap2s0vva2tfapsexxan50rrawfdrerr00v90" timestamp="1663588548"&gt;333&lt;/key&gt;&lt;/foreign-keys&gt;&lt;ref-type name="Journal Article"&gt;17&lt;/ref-type&gt;&lt;contributors&gt;&lt;authors&gt;&lt;author&gt;Mo, Hao&lt;/author&gt;&lt;author&gt;Sun, Hejiang&lt;/author&gt;&lt;author&gt;Liu, Junjie&lt;/author&gt;&lt;author&gt;Wei, Shen&lt;/author&gt;&lt;/authors&gt;&lt;/contributors&gt;&lt;titles&gt;&lt;title&gt;Developing window behavior models for residential buildings using XGBoost algorithm&lt;/title&gt;&lt;secondary-title&gt;Energy and Buildings&lt;/secondary-title&gt;&lt;/titles&gt;&lt;periodical&gt;&lt;full-title&gt;Energy and Buildings&lt;/full-title&gt;&lt;/periodical&gt;&lt;pages&gt;109564&lt;/pages&gt;&lt;volume&gt;205&lt;/volume&gt;&lt;keywords&gt;&lt;keyword&gt;Behavior modeling&lt;/keyword&gt;&lt;keyword&gt;Window behavior&lt;/keyword&gt;&lt;keyword&gt;Logistics regression&lt;/keyword&gt;&lt;keyword&gt;XGBoost algorithm&lt;/keyword&gt;&lt;keyword&gt;Residential buildings&lt;/keyword&gt;&lt;/keywords&gt;&lt;dates&gt;&lt;year&gt;2019&lt;/year&gt;&lt;pub-dates&gt;&lt;date&gt;2019/12/15/&lt;/date&gt;&lt;/pub-dates&gt;&lt;/dates&gt;&lt;isbn&gt;0378-7788&lt;/isbn&gt;&lt;urls&gt;&lt;related-urls&gt;&lt;url&gt;https://www.sciencedirect.com/science/article/pii/S0378778819324971&lt;/url&gt;&lt;/related-urls&gt;&lt;/urls&gt;&lt;electronic-resource-num&gt;https://doi.org/10.1016/j.enbuild.2019.109564&lt;/electronic-resource-num&gt;&lt;/record&gt;&lt;/Cite&gt;&lt;/EndNote&gt;</w:instrText>
        </w:r>
        <w:r w:rsidR="003C40B7" w:rsidRPr="003C40B7">
          <w:rPr>
            <w:rStyle w:val="Hyperlink"/>
            <w:highlight w:val="white"/>
          </w:rPr>
          <w:fldChar w:fldCharType="separate"/>
        </w:r>
        <w:r w:rsidR="003C40B7" w:rsidRPr="003C40B7">
          <w:rPr>
            <w:rStyle w:val="Hyperlink"/>
            <w:highlight w:val="white"/>
          </w:rPr>
          <w:t>Mo et al., 2019</w:t>
        </w:r>
        <w:r w:rsidR="003C40B7" w:rsidRPr="003C40B7">
          <w:rPr>
            <w:rStyle w:val="Hyperlink"/>
            <w:highlight w:val="white"/>
          </w:rPr>
          <w:fldChar w:fldCharType="end"/>
        </w:r>
      </w:hyperlink>
      <w:r w:rsidR="00901B69">
        <w:rPr>
          <w:highlight w:val="white"/>
        </w:rPr>
        <w:t>.</w:t>
      </w:r>
    </w:p>
    <w:p w14:paraId="3885D4AC" w14:textId="4FF02930" w:rsidR="00512F01" w:rsidRDefault="003045EF" w:rsidP="00A22B45">
      <w:pPr>
        <w:pStyle w:val="Heading3"/>
        <w:rPr>
          <w:highlight w:val="white"/>
        </w:rPr>
      </w:pPr>
      <w:r>
        <w:rPr>
          <w:highlight w:val="white"/>
        </w:rPr>
        <w:t>Variable s</w:t>
      </w:r>
      <w:r w:rsidR="00A22B45" w:rsidRPr="00A22B45">
        <w:rPr>
          <w:highlight w:val="white"/>
        </w:rPr>
        <w:t xml:space="preserve">election </w:t>
      </w:r>
    </w:p>
    <w:p w14:paraId="7BFA20B0" w14:textId="3FD1AACB" w:rsidR="00A22B45" w:rsidRPr="00A22B45" w:rsidRDefault="00512F01" w:rsidP="00512F01">
      <w:pPr>
        <w:rPr>
          <w:highlight w:val="white"/>
        </w:rPr>
      </w:pPr>
      <w:r>
        <w:rPr>
          <w:highlight w:val="white"/>
        </w:rPr>
        <w:t>see</w:t>
      </w:r>
      <w:r w:rsidR="00023761">
        <w:rPr>
          <w:highlight w:val="white"/>
        </w:rPr>
        <w:t xml:space="preserve"> </w:t>
      </w:r>
      <w:hyperlink w:anchor="_ENREF_11" w:tooltip="Huang, 2021 #332"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&lt;EndNote&gt;&lt;Cite&gt;&lt;Author&gt;Huang&lt;/Author&gt;&lt;Year&gt;2021&lt;/Year&gt;&lt;RecNum&gt;332&lt;/RecNum&gt;&lt;DisplayText&gt;Huang et al., 2021&lt;/DisplayText&gt;&lt;record&gt;&lt;rec-number&gt;332&lt;/rec-number&gt;&lt;foreign-keys&gt;&lt;key app="EN" db-id="ap2s0vva2tfapsexxan50rrawfdrerr00v90" timestamp="1663587743"&gt;332&lt;/key&gt;&lt;/foreign-keys&gt;&lt;ref-type name="Journal Article"&gt;17&lt;/ref-type&gt;&lt;contributors&gt;&lt;authors&gt;&lt;author&gt;Huang, Liexing&lt;/author&gt;&lt;author&gt;Kang, Junfeng&lt;/author&gt;&lt;author&gt;Wan, Mengxue&lt;/author&gt;&lt;author&gt;Fang, Lei&lt;/author&gt;&lt;author&gt;Zhang, Chunyan&lt;/author&gt;&lt;author&gt;Zeng, Zhaoliang&lt;/author&gt;&lt;/authors&gt;&lt;/contributors&gt;&lt;titles&gt;&lt;title&gt;Solar radiation prediction using different machine learning algorithms and implications for extreme climate events&lt;/title&gt;&lt;secondary-title&gt;Frontiers in Earth Science&lt;/secondary-title&gt;&lt;/titles&gt;&lt;periodical&gt;&lt;full-title&gt;Frontiers in Earth Science&lt;/full-title&gt;&lt;/periodical&gt;&lt;pages&gt;596860&lt;/pages&gt;&lt;volume&gt;9&lt;/volume&gt;&lt;dates&gt;&lt;year&gt;2021&lt;/year&gt;&lt;/dates&gt;&lt;isbn&gt;2296-6463&lt;/isbn&gt;&lt;urls&gt;&lt;/urls&gt;&lt;/record&gt;&lt;/Cite&gt;&lt;/EndNote&gt;</w:instrText>
        </w:r>
        <w:r w:rsidR="003C40B7" w:rsidRPr="003C40B7">
          <w:rPr>
            <w:rStyle w:val="Hyperlink"/>
            <w:highlight w:val="white"/>
          </w:rPr>
          <w:fldChar w:fldCharType="separate"/>
        </w:r>
        <w:r w:rsidR="003C40B7" w:rsidRPr="003C40B7">
          <w:rPr>
            <w:rStyle w:val="Hyperlink"/>
            <w:highlight w:val="white"/>
          </w:rPr>
          <w:t>Huang et al., 2021</w:t>
        </w:r>
        <w:r w:rsidR="003C40B7" w:rsidRPr="003C40B7">
          <w:rPr>
            <w:rStyle w:val="Hyperlink"/>
            <w:highlight w:val="white"/>
          </w:rPr>
          <w:fldChar w:fldCharType="end"/>
        </w:r>
      </w:hyperlink>
    </w:p>
    <w:p w14:paraId="3593BDE8" w14:textId="77777777" w:rsidR="006F63E6" w:rsidRDefault="006F63E6" w:rsidP="006A597C">
      <w:pPr>
        <w:rPr>
          <w:highlight w:val="white"/>
        </w:rPr>
      </w:pPr>
    </w:p>
    <w:p w14:paraId="104A6724" w14:textId="7028AD65" w:rsidR="00C453B0" w:rsidRDefault="00C453B0" w:rsidP="00281055">
      <w:pPr>
        <w:pStyle w:val="NormalWeb"/>
        <w:jc w:val="both"/>
      </w:pPr>
      <w:r>
        <w:rPr>
          <w:rFonts w:ascii="MinionPro" w:hAnsi="MinionPro"/>
          <w:sz w:val="20"/>
          <w:szCs w:val="20"/>
        </w:rPr>
        <w:t>The variable selection step is important in constructing machine learning models. We used the random forest algorithm to select data variables (</w:t>
      </w:r>
      <w:r>
        <w:rPr>
          <w:rFonts w:ascii="MinionPro" w:hAnsi="MinionPro"/>
          <w:color w:val="4C4C4C"/>
          <w:sz w:val="20"/>
          <w:szCs w:val="20"/>
        </w:rPr>
        <w:t>Zeng et al., 2020</w:t>
      </w:r>
      <w:r>
        <w:rPr>
          <w:rFonts w:ascii="MinionPro" w:hAnsi="MinionPro"/>
          <w:sz w:val="20"/>
          <w:szCs w:val="20"/>
        </w:rPr>
        <w:t xml:space="preserve">). Normalized daily data were used to construct and train the random forest model and to calculate the model’s importance. The data preprocessing experiment was intended to verify the importance of variables in a given model and to analyze the impact of changes in the variables on the model’s predictive performance. The experiment proceeded as follows: </w:t>
      </w:r>
    </w:p>
    <w:p w14:paraId="11638C19" w14:textId="77777777" w:rsidR="00C453B0" w:rsidRDefault="00C453B0" w:rsidP="00C453B0">
      <w:pPr>
        <w:pStyle w:val="NormalWeb"/>
      </w:pPr>
      <w:r>
        <w:rPr>
          <w:rFonts w:ascii="MinionPro" w:hAnsi="MinionPro"/>
          <w:sz w:val="20"/>
          <w:szCs w:val="20"/>
        </w:rPr>
        <w:t xml:space="preserve">(1) divide the dataset into a training set and test set after completing the data quality control process; </w:t>
      </w:r>
    </w:p>
    <w:p w14:paraId="009315F1" w14:textId="3E6D4C2E" w:rsidR="004424D2" w:rsidRDefault="00C453B0" w:rsidP="004424D2">
      <w:pPr>
        <w:pStyle w:val="NormalWeb"/>
      </w:pPr>
      <w:r>
        <w:rPr>
          <w:rFonts w:ascii="MinionPro" w:hAnsi="MinionPro"/>
          <w:sz w:val="20"/>
          <w:szCs w:val="20"/>
        </w:rPr>
        <w:t>(2) use the training set to train and save the model, then calculate the correlation coefficient (</w:t>
      </w:r>
      <w:r>
        <w:rPr>
          <w:rFonts w:ascii="MinionPro" w:hAnsi="MinionPro"/>
          <w:i/>
          <w:iCs/>
          <w:sz w:val="20"/>
          <w:szCs w:val="20"/>
        </w:rPr>
        <w:t>R</w:t>
      </w:r>
      <w:r>
        <w:rPr>
          <w:rFonts w:ascii="MinionPro" w:hAnsi="MinionPro"/>
          <w:position w:val="6"/>
          <w:sz w:val="14"/>
          <w:szCs w:val="14"/>
        </w:rPr>
        <w:t>2</w:t>
      </w:r>
      <w:r>
        <w:rPr>
          <w:rFonts w:ascii="MinionPro" w:hAnsi="MinionPro"/>
          <w:sz w:val="20"/>
          <w:szCs w:val="20"/>
        </w:rPr>
        <w:t xml:space="preserve">) and the root mean square error (RMSE) of the saved model; </w:t>
      </w:r>
    </w:p>
    <w:p w14:paraId="43E9CC9E" w14:textId="5B5FF20F" w:rsidR="00C453B0" w:rsidRDefault="00C453B0" w:rsidP="004424D2">
      <w:pPr>
        <w:pStyle w:val="NormalWeb"/>
      </w:pPr>
      <w:r>
        <w:rPr>
          <w:rFonts w:ascii="MinionPro" w:hAnsi="MinionPro"/>
          <w:sz w:val="20"/>
          <w:szCs w:val="20"/>
        </w:rPr>
        <w:t xml:space="preserve">(3) based on the order of importance of the variables in the model, eliminate the least important variable; </w:t>
      </w:r>
    </w:p>
    <w:p w14:paraId="7B5BA602" w14:textId="7C8FD7E7" w:rsidR="00C453B0" w:rsidRDefault="00C453B0" w:rsidP="004424D2">
      <w:pPr>
        <w:pStyle w:val="NormalWeb"/>
      </w:pPr>
      <w:r>
        <w:rPr>
          <w:rFonts w:ascii="MinionPro" w:hAnsi="MinionPro"/>
          <w:sz w:val="20"/>
          <w:szCs w:val="20"/>
        </w:rPr>
        <w:t>(4) repeat</w:t>
      </w:r>
      <w:r w:rsidR="004424D2">
        <w:rPr>
          <w:rFonts w:ascii="MinionPro" w:hAnsi="MinionPro"/>
          <w:sz w:val="20"/>
          <w:szCs w:val="20"/>
        </w:rPr>
        <w:t xml:space="preserve"> </w:t>
      </w:r>
      <w:proofErr w:type="gramStart"/>
      <w:r>
        <w:rPr>
          <w:rFonts w:ascii="MinionPro" w:hAnsi="MinionPro"/>
          <w:sz w:val="20"/>
          <w:szCs w:val="20"/>
        </w:rPr>
        <w:t>steps(</w:t>
      </w:r>
      <w:proofErr w:type="gramEnd"/>
      <w:r>
        <w:rPr>
          <w:rFonts w:ascii="MinionPro" w:hAnsi="MinionPro"/>
          <w:sz w:val="20"/>
          <w:szCs w:val="20"/>
        </w:rPr>
        <w:t>2)</w:t>
      </w:r>
      <w:r w:rsidR="004424D2">
        <w:rPr>
          <w:rFonts w:ascii="MinionPro" w:hAnsi="MinionPro"/>
          <w:sz w:val="20"/>
          <w:szCs w:val="20"/>
        </w:rPr>
        <w:t xml:space="preserve"> </w:t>
      </w:r>
      <w:r>
        <w:rPr>
          <w:rFonts w:ascii="MinionPro" w:hAnsi="MinionPro"/>
          <w:sz w:val="20"/>
          <w:szCs w:val="20"/>
        </w:rPr>
        <w:t>and</w:t>
      </w:r>
      <w:r w:rsidR="004424D2">
        <w:rPr>
          <w:rFonts w:ascii="MinionPro" w:hAnsi="MinionPro"/>
          <w:sz w:val="20"/>
          <w:szCs w:val="20"/>
        </w:rPr>
        <w:t xml:space="preserve"> </w:t>
      </w:r>
      <w:r>
        <w:rPr>
          <w:rFonts w:ascii="MinionPro" w:hAnsi="MinionPro"/>
          <w:sz w:val="20"/>
          <w:szCs w:val="20"/>
        </w:rPr>
        <w:t>(3)</w:t>
      </w:r>
      <w:r w:rsidR="004424D2">
        <w:rPr>
          <w:rFonts w:ascii="MinionPro" w:hAnsi="MinionPro"/>
          <w:sz w:val="20"/>
          <w:szCs w:val="20"/>
        </w:rPr>
        <w:t xml:space="preserve"> </w:t>
      </w:r>
      <w:r>
        <w:rPr>
          <w:rFonts w:ascii="MinionPro" w:hAnsi="MinionPro"/>
          <w:sz w:val="20"/>
          <w:szCs w:val="20"/>
        </w:rPr>
        <w:t>until</w:t>
      </w:r>
      <w:r w:rsidR="004424D2">
        <w:rPr>
          <w:rFonts w:ascii="MinionPro" w:hAnsi="MinionPro"/>
          <w:sz w:val="20"/>
          <w:szCs w:val="20"/>
        </w:rPr>
        <w:t xml:space="preserve"> </w:t>
      </w:r>
      <w:r>
        <w:rPr>
          <w:rFonts w:ascii="MinionPro" w:hAnsi="MinionPro"/>
          <w:sz w:val="20"/>
          <w:szCs w:val="20"/>
        </w:rPr>
        <w:t>only</w:t>
      </w:r>
      <w:r w:rsidR="004424D2">
        <w:rPr>
          <w:rFonts w:ascii="MinionPro" w:hAnsi="MinionPro"/>
          <w:sz w:val="20"/>
          <w:szCs w:val="20"/>
        </w:rPr>
        <w:t xml:space="preserve"> </w:t>
      </w:r>
      <w:r>
        <w:rPr>
          <w:rFonts w:ascii="MinionPro" w:hAnsi="MinionPro"/>
          <w:sz w:val="20"/>
          <w:szCs w:val="20"/>
        </w:rPr>
        <w:t>two</w:t>
      </w:r>
      <w:r w:rsidR="004424D2">
        <w:rPr>
          <w:rFonts w:ascii="MinionPro" w:hAnsi="MinionPro"/>
          <w:sz w:val="20"/>
          <w:szCs w:val="20"/>
        </w:rPr>
        <w:t xml:space="preserve"> </w:t>
      </w:r>
      <w:r>
        <w:rPr>
          <w:rFonts w:ascii="MinionPro" w:hAnsi="MinionPro"/>
          <w:sz w:val="20"/>
          <w:szCs w:val="20"/>
        </w:rPr>
        <w:t>variables</w:t>
      </w:r>
      <w:r w:rsidR="004424D2">
        <w:rPr>
          <w:rFonts w:ascii="MinionPro" w:hAnsi="MinionPro"/>
          <w:sz w:val="20"/>
          <w:szCs w:val="20"/>
        </w:rPr>
        <w:t xml:space="preserve"> </w:t>
      </w:r>
      <w:r>
        <w:rPr>
          <w:rFonts w:ascii="MinionPro" w:hAnsi="MinionPro"/>
          <w:sz w:val="20"/>
          <w:szCs w:val="20"/>
        </w:rPr>
        <w:t>remain</w:t>
      </w:r>
      <w:r w:rsidR="004424D2">
        <w:rPr>
          <w:rFonts w:ascii="MinionPro" w:hAnsi="MinionPro"/>
          <w:sz w:val="20"/>
          <w:szCs w:val="20"/>
        </w:rPr>
        <w:t xml:space="preserve"> </w:t>
      </w:r>
      <w:r>
        <w:rPr>
          <w:rFonts w:ascii="MinionPro" w:hAnsi="MinionPro"/>
          <w:sz w:val="20"/>
          <w:szCs w:val="20"/>
        </w:rPr>
        <w:t xml:space="preserve">(the minimum required for calculation). </w:t>
      </w:r>
    </w:p>
    <w:p w14:paraId="05FC880D" w14:textId="77777777" w:rsidR="00C453B0" w:rsidRDefault="00C453B0" w:rsidP="00C453B0">
      <w:pPr>
        <w:pStyle w:val="NormalWeb"/>
      </w:pPr>
      <w:r>
        <w:rPr>
          <w:rFonts w:ascii="MinionPro" w:hAnsi="MinionPro"/>
          <w:b/>
          <w:bCs/>
          <w:sz w:val="20"/>
          <w:szCs w:val="20"/>
        </w:rPr>
        <w:t xml:space="preserve">Figure 4 </w:t>
      </w:r>
      <w:r>
        <w:rPr>
          <w:rFonts w:ascii="MinionPro" w:hAnsi="MinionPro"/>
          <w:sz w:val="20"/>
          <w:szCs w:val="20"/>
        </w:rPr>
        <w:t xml:space="preserve">shows that when the model contained </w:t>
      </w:r>
      <w:r>
        <w:rPr>
          <w:rFonts w:ascii="RBLMI" w:hAnsi="RBLMI"/>
          <w:sz w:val="20"/>
          <w:szCs w:val="20"/>
        </w:rPr>
        <w:t>&lt;</w:t>
      </w:r>
      <w:r>
        <w:rPr>
          <w:rFonts w:ascii="MinionPro" w:hAnsi="MinionPro"/>
          <w:sz w:val="20"/>
          <w:szCs w:val="20"/>
        </w:rPr>
        <w:t xml:space="preserve">10 variables, </w:t>
      </w:r>
      <w:r>
        <w:rPr>
          <w:rFonts w:ascii="MinionPro" w:hAnsi="MinionPro"/>
          <w:i/>
          <w:iCs/>
          <w:sz w:val="20"/>
          <w:szCs w:val="20"/>
        </w:rPr>
        <w:t>R</w:t>
      </w:r>
      <w:r>
        <w:rPr>
          <w:rFonts w:ascii="MinionPro" w:hAnsi="MinionPro"/>
          <w:position w:val="6"/>
          <w:sz w:val="14"/>
          <w:szCs w:val="14"/>
        </w:rPr>
        <w:t xml:space="preserve">2 </w:t>
      </w:r>
      <w:r>
        <w:rPr>
          <w:rFonts w:ascii="MinionPro" w:hAnsi="MinionPro"/>
          <w:sz w:val="20"/>
          <w:szCs w:val="20"/>
        </w:rPr>
        <w:t xml:space="preserve">tended to decrease and the RMSE tended to increase. Between 12 and 10 variables, </w:t>
      </w:r>
      <w:r>
        <w:rPr>
          <w:rFonts w:ascii="MinionPro" w:hAnsi="MinionPro"/>
          <w:i/>
          <w:iCs/>
          <w:sz w:val="20"/>
          <w:szCs w:val="20"/>
        </w:rPr>
        <w:t>R</w:t>
      </w:r>
      <w:r>
        <w:rPr>
          <w:rFonts w:ascii="MinionPro" w:hAnsi="MinionPro"/>
          <w:position w:val="6"/>
          <w:sz w:val="14"/>
          <w:szCs w:val="14"/>
        </w:rPr>
        <w:t xml:space="preserve">2 </w:t>
      </w:r>
      <w:r>
        <w:rPr>
          <w:rFonts w:ascii="MinionPro" w:hAnsi="MinionPro"/>
          <w:sz w:val="20"/>
          <w:szCs w:val="20"/>
        </w:rPr>
        <w:t>reached 0.921 and the RMSE was 2.042 MJ/m</w:t>
      </w:r>
      <w:r>
        <w:rPr>
          <w:rFonts w:ascii="MinionPro" w:hAnsi="MinionPro"/>
          <w:position w:val="6"/>
          <w:sz w:val="14"/>
          <w:szCs w:val="14"/>
        </w:rPr>
        <w:t>2</w:t>
      </w:r>
      <w:r>
        <w:rPr>
          <w:rFonts w:ascii="MinionPro" w:hAnsi="MinionPro"/>
          <w:sz w:val="20"/>
          <w:szCs w:val="20"/>
        </w:rPr>
        <w:t xml:space="preserve">. With four variables, </w:t>
      </w:r>
      <w:r>
        <w:rPr>
          <w:rFonts w:ascii="MinionPro" w:hAnsi="MinionPro"/>
          <w:i/>
          <w:iCs/>
          <w:sz w:val="20"/>
          <w:szCs w:val="20"/>
        </w:rPr>
        <w:t>R</w:t>
      </w:r>
      <w:r>
        <w:rPr>
          <w:rFonts w:ascii="MinionPro" w:hAnsi="MinionPro"/>
          <w:position w:val="6"/>
          <w:sz w:val="14"/>
          <w:szCs w:val="14"/>
        </w:rPr>
        <w:t xml:space="preserve">2 </w:t>
      </w:r>
      <w:r>
        <w:rPr>
          <w:rFonts w:ascii="MinionPro" w:hAnsi="MinionPro"/>
          <w:sz w:val="20"/>
          <w:szCs w:val="20"/>
        </w:rPr>
        <w:t>decreased sharply from 0.904 to 0.895 and the RMSE decreased from 2.19 to 2.28 MJ/m</w:t>
      </w:r>
      <w:r>
        <w:rPr>
          <w:rFonts w:ascii="MinionPro" w:hAnsi="MinionPro"/>
          <w:position w:val="6"/>
          <w:sz w:val="14"/>
          <w:szCs w:val="14"/>
        </w:rPr>
        <w:t>2</w:t>
      </w:r>
      <w:r>
        <w:rPr>
          <w:rFonts w:ascii="MinionPro" w:hAnsi="MinionPro"/>
          <w:sz w:val="20"/>
          <w:szCs w:val="20"/>
        </w:rPr>
        <w:t xml:space="preserve">. Therefore, the prediction of solar radiation can achieve the best performance when using 10 variables, then the subsequent model experiments were trained with these 10 variables. </w:t>
      </w:r>
    </w:p>
    <w:p w14:paraId="5FDEAB64" w14:textId="339C2F7F" w:rsidR="00C453B0" w:rsidRPr="00C453B0" w:rsidRDefault="003045EF" w:rsidP="006A597C">
      <w:pPr>
        <w:rPr>
          <w:highlight w:val="white"/>
        </w:rPr>
      </w:pPr>
      <w:r>
        <w:rPr>
          <w:rFonts w:hint="eastAsia"/>
          <w:noProof/>
        </w:rPr>
        <w:lastRenderedPageBreak/>
        <w:drawing>
          <wp:inline distT="0" distB="0" distL="0" distR="0" wp14:anchorId="09D6FAE6" wp14:editId="3D455B07">
            <wp:extent cx="6209665" cy="401256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9665" cy="4012565"/>
                    </a:xfrm>
                    <a:prstGeom prst="rect">
                      <a:avLst/>
                    </a:prstGeom>
                  </pic:spPr>
                </pic:pic>
              </a:graphicData>
            </a:graphic>
          </wp:inline>
        </w:drawing>
      </w:r>
    </w:p>
    <w:p w14:paraId="12DBE02E" w14:textId="77777777" w:rsidR="00233422" w:rsidRDefault="00233422" w:rsidP="006A597C">
      <w:pPr>
        <w:rPr>
          <w:highlight w:val="white"/>
        </w:rPr>
      </w:pPr>
    </w:p>
    <w:p w14:paraId="6D3928AA" w14:textId="77777777" w:rsidR="007653CF" w:rsidRPr="008A67A6" w:rsidRDefault="007653CF" w:rsidP="006A597C">
      <w:pPr>
        <w:rPr>
          <w:highlight w:val="white"/>
        </w:rPr>
      </w:pPr>
    </w:p>
    <w:p w14:paraId="7FF2412D" w14:textId="56867F8B" w:rsidR="008E41CB" w:rsidRPr="008A67A6" w:rsidRDefault="0082772A" w:rsidP="006A597C">
      <w:pPr>
        <w:rPr>
          <w:highlight w:val="white"/>
        </w:rPr>
      </w:pPr>
      <w:r w:rsidRPr="008A67A6">
        <w:t>The first model fitting with the XGBoost default parameter values returns a model with an overfitting issue. To overcome this problem, several tests were performed with different optimization methods such as Principal Component Analysis (</w:t>
      </w:r>
      <w:commentRangeStart w:id="95"/>
      <w:commentRangeStart w:id="96"/>
      <w:r w:rsidRPr="008A67A6">
        <w:t>PCA</w:t>
      </w:r>
      <w:commentRangeEnd w:id="95"/>
      <w:r w:rsidRPr="008A67A6">
        <w:commentReference w:id="95"/>
      </w:r>
      <w:commentRangeEnd w:id="96"/>
      <w:r w:rsidRPr="008A67A6">
        <w:commentReference w:id="96"/>
      </w:r>
      <w:r w:rsidRPr="008A67A6">
        <w:t xml:space="preserve">), Recursive Feature Elimination (RFE) and feature importance. Each applied method was followed by tuning of hyperparameters. Results after PCA are not satisfactory as the model performance degrades. In contrast, in the case of </w:t>
      </w:r>
      <w:r w:rsidR="00180D46" w:rsidRPr="008A67A6">
        <w:t>RFE, results</w:t>
      </w:r>
      <w:r w:rsidRPr="008A67A6">
        <w:t xml:space="preserve"> in three of the tests performed show an increase in the model’s performance. Finally, feature importance gives results similar to the best results with RFE. The figure (\ref3</w:t>
      </w:r>
      <w:r w:rsidR="00BB2A9B">
        <w:t>)</w:t>
      </w:r>
      <w:r w:rsidRPr="008A67A6">
        <w:t xml:space="preserve">) shows learning curves before and after tuning hyperparameters. </w:t>
      </w:r>
      <w:commentRangeStart w:id="97"/>
      <w:commentRangeStart w:id="98"/>
      <w:r w:rsidRPr="008A67A6">
        <w:rPr>
          <w:highlight w:val="white"/>
        </w:rPr>
        <w:t>And the table (\ref2</w:t>
      </w:r>
      <w:r w:rsidR="00BB2A9B">
        <w:rPr>
          <w:highlight w:val="white"/>
        </w:rPr>
        <w:t>)</w:t>
      </w:r>
      <w:r w:rsidRPr="008A67A6">
        <w:rPr>
          <w:highlight w:val="white"/>
        </w:rPr>
        <w:t>) shows optimal hyperparameters.</w:t>
      </w:r>
      <w:commentRangeEnd w:id="97"/>
      <w:r w:rsidRPr="008A67A6">
        <w:commentReference w:id="97"/>
      </w:r>
      <w:commentRangeEnd w:id="98"/>
      <w:r w:rsidRPr="008A67A6">
        <w:commentReference w:id="98"/>
      </w:r>
      <w:r w:rsidRPr="008A67A6">
        <w:rPr>
          <w:highlight w:val="white"/>
        </w:rPr>
        <w:t xml:space="preserve"> </w:t>
      </w:r>
    </w:p>
    <w:p w14:paraId="7FF2412E" w14:textId="77777777" w:rsidR="008E41CB" w:rsidRPr="008A67A6" w:rsidRDefault="008E41CB" w:rsidP="006A597C">
      <w:pPr>
        <w:rPr>
          <w:highlight w:val="white"/>
        </w:rPr>
      </w:pPr>
    </w:p>
    <w:p w14:paraId="7FF2412F" w14:textId="77777777" w:rsidR="008E41CB" w:rsidRPr="00942E30" w:rsidRDefault="0082772A" w:rsidP="006A597C">
      <w:pPr>
        <w:rPr>
          <w:sz w:val="16"/>
          <w:szCs w:val="16"/>
          <w:highlight w:val="white"/>
          <w:u w:val="single"/>
        </w:rPr>
      </w:pPr>
      <w:r w:rsidRPr="00942E30">
        <w:rPr>
          <w:sz w:val="16"/>
          <w:szCs w:val="16"/>
          <w:highlight w:val="white"/>
          <w:u w:val="single"/>
        </w:rPr>
        <w:t>Chao: I suppose in the table you will show the final optimized parameters. while the optimization is not ONLY to handle overfitting. The final purpose of ML is generalization, there should be other considerations when turning the hyperparameters. So better to make people think the turning is not only for overfitting.</w:t>
      </w:r>
    </w:p>
    <w:p w14:paraId="7FF24130" w14:textId="77777777" w:rsidR="008E41CB" w:rsidRPr="008A67A6" w:rsidRDefault="008E41CB" w:rsidP="006A597C">
      <w:pPr>
        <w:rPr>
          <w:highlight w:val="white"/>
        </w:rPr>
      </w:pPr>
    </w:p>
    <w:p w14:paraId="7FF24131" w14:textId="1FF5F2C7" w:rsidR="008E41CB" w:rsidRPr="008A67A6" w:rsidRDefault="0082772A" w:rsidP="006A597C">
      <w:pPr>
        <w:rPr>
          <w:color w:val="0000FF"/>
          <w:highlight w:val="white"/>
        </w:rPr>
      </w:pPr>
      <w:r w:rsidRPr="008A67A6">
        <w:t>After feature selections and model optimizations, a final score of 92.02% is achieved, which is comparable to the results from recent studies (</w:t>
      </w:r>
      <w:hyperlink w:anchor="_ENREF_8" w:tooltip="Dürr, 2004 #305"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3C40B7" w:rsidRPr="003C40B7">
          <w:rPr>
            <w:rStyle w:val="Hyperlink"/>
            <w:highlight w:val="white"/>
          </w:rPr>
          <w:fldChar w:fldCharType="separate"/>
        </w:r>
        <w:r w:rsidR="003C40B7" w:rsidRPr="003C40B7">
          <w:rPr>
            <w:rStyle w:val="Hyperlink"/>
            <w:highlight w:val="white"/>
          </w:rPr>
          <w:t>Dürr and Philipona, 2004</w:t>
        </w:r>
        <w:r w:rsidR="003C40B7" w:rsidRPr="003C40B7">
          <w:rPr>
            <w:rStyle w:val="Hyperlink"/>
            <w:highlight w:val="white"/>
          </w:rPr>
          <w:fldChar w:fldCharType="end"/>
        </w:r>
      </w:hyperlink>
      <w:r w:rsidR="00BB2A9B">
        <w:t>)</w:t>
      </w:r>
      <w:r w:rsidRPr="008A67A6">
        <w:t xml:space="preserve"> </w:t>
      </w:r>
      <w:commentRangeStart w:id="99"/>
      <w:r w:rsidRPr="008A67A6">
        <w:t>do we have other similar studies</w:t>
      </w:r>
      <w:commentRangeEnd w:id="99"/>
      <w:r w:rsidRPr="008A67A6">
        <w:commentReference w:id="99"/>
      </w:r>
      <w:r w:rsidRPr="008A67A6">
        <w:t>). Figure (\ref5</w:t>
      </w:r>
      <w:r w:rsidR="00BB2A9B">
        <w:t>)</w:t>
      </w:r>
      <w:r w:rsidRPr="008A67A6">
        <w:t>) shows CF estimated time series with observations, with RMSE and MAE of 0.12 and 0.08 respectively (Table(\ref2</w:t>
      </w:r>
      <w:r w:rsidR="00BB2A9B">
        <w:t>)</w:t>
      </w:r>
      <w:r w:rsidRPr="008A67A6">
        <w:t>)). We find that the surface pressure is not necessary for this application since it makes the XGBoost model more complex, Figure(\ref4</w:t>
      </w:r>
      <w:r w:rsidR="00BB2A9B">
        <w:t>)</w:t>
      </w:r>
      <w:r w:rsidRPr="008A67A6">
        <w:t>).</w:t>
      </w:r>
    </w:p>
    <w:p w14:paraId="7FF24132" w14:textId="77777777" w:rsidR="008E41CB" w:rsidRPr="008A67A6" w:rsidRDefault="008E41CB" w:rsidP="006A597C">
      <w:pPr>
        <w:rPr>
          <w:highlight w:val="white"/>
        </w:rPr>
      </w:pPr>
    </w:p>
    <w:p w14:paraId="7FF24133" w14:textId="77777777" w:rsidR="008E41CB" w:rsidRPr="008A67A6" w:rsidRDefault="0082772A" w:rsidP="006A597C">
      <w:pPr>
        <w:rPr>
          <w:highlight w:val="white"/>
        </w:rPr>
      </w:pPr>
      <w:r w:rsidRPr="008A67A6">
        <w:rPr>
          <w:noProof/>
          <w:highlight w:val="white"/>
        </w:rPr>
        <w:lastRenderedPageBreak/>
        <w:drawing>
          <wp:inline distT="114300" distB="114300" distL="114300" distR="114300" wp14:anchorId="7FF24298" wp14:editId="7FF24299">
            <wp:extent cx="6206775" cy="2946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6206775" cy="2946400"/>
                    </a:xfrm>
                    <a:prstGeom prst="rect">
                      <a:avLst/>
                    </a:prstGeom>
                    <a:ln/>
                  </pic:spPr>
                </pic:pic>
              </a:graphicData>
            </a:graphic>
          </wp:inline>
        </w:drawing>
      </w:r>
    </w:p>
    <w:p w14:paraId="7FF24134" w14:textId="2C7A46D2" w:rsidR="008E41CB" w:rsidRPr="008A67A6" w:rsidRDefault="0082772A" w:rsidP="006A597C">
      <w:pPr>
        <w:rPr>
          <w:highlight w:val="white"/>
        </w:rPr>
      </w:pPr>
      <w:r w:rsidRPr="008A67A6">
        <w:rPr>
          <w:highlight w:val="white"/>
        </w:rPr>
        <w:t xml:space="preserve">                                        </w:t>
      </w:r>
      <w:r w:rsidR="0043052C" w:rsidRPr="008A67A6">
        <w:rPr>
          <w:highlight w:val="white"/>
        </w:rPr>
        <w:t>(a</w:t>
      </w:r>
      <w:r w:rsidRPr="008A67A6">
        <w:rPr>
          <w:highlight w:val="white"/>
        </w:rPr>
        <w:t xml:space="preserve">)                                                                    </w:t>
      </w:r>
      <w:proofErr w:type="gramStart"/>
      <w:r w:rsidRPr="008A67A6">
        <w:rPr>
          <w:highlight w:val="white"/>
        </w:rPr>
        <w:t xml:space="preserve">   (</w:t>
      </w:r>
      <w:proofErr w:type="gramEnd"/>
      <w:r w:rsidRPr="008A67A6">
        <w:rPr>
          <w:highlight w:val="white"/>
        </w:rPr>
        <w:t xml:space="preserve">b)  </w:t>
      </w:r>
    </w:p>
    <w:p w14:paraId="7FF24135" w14:textId="77777777" w:rsidR="008E41CB" w:rsidRPr="008A67A6" w:rsidRDefault="008E41CB" w:rsidP="006A597C">
      <w:pPr>
        <w:rPr>
          <w:highlight w:val="white"/>
        </w:rPr>
      </w:pPr>
    </w:p>
    <w:p w14:paraId="7FF24136" w14:textId="24A13B49" w:rsidR="008E41CB" w:rsidRPr="008A67A6" w:rsidRDefault="0082772A" w:rsidP="006A597C">
      <w:pPr>
        <w:rPr>
          <w:ins w:id="100" w:author="Tina Andriantsalama" w:date="2022-05-16T19:40:00Z"/>
          <w:highlight w:val="white"/>
        </w:rPr>
      </w:pPr>
      <w:r w:rsidRPr="008A67A6">
        <w:rPr>
          <w:highlight w:val="white"/>
        </w:rPr>
        <w:t>Fig 3: Learning curve (RMSE) before (a) and (b) after tuning hyper-</w:t>
      </w:r>
      <w:r w:rsidR="007B06F7" w:rsidRPr="008A67A6">
        <w:rPr>
          <w:highlight w:val="white"/>
        </w:rPr>
        <w:t>parameters</w:t>
      </w:r>
      <w:r w:rsidRPr="008A67A6">
        <w:rPr>
          <w:highlight w:val="white"/>
        </w:rPr>
        <w:t xml:space="preserve"> of XGBoost model.</w:t>
      </w:r>
    </w:p>
    <w:p w14:paraId="7FF24137" w14:textId="77777777" w:rsidR="008E41CB" w:rsidRPr="008A67A6" w:rsidRDefault="008E41CB" w:rsidP="006A597C">
      <w:pPr>
        <w:rPr>
          <w:highlight w:val="white"/>
        </w:rPr>
      </w:pPr>
    </w:p>
    <w:p w14:paraId="7FF24138" w14:textId="77777777" w:rsidR="008E41CB" w:rsidRPr="008A67A6" w:rsidRDefault="008E41CB" w:rsidP="006A597C">
      <w:pPr>
        <w:rPr>
          <w:highlight w:val="white"/>
        </w:rPr>
      </w:pPr>
    </w:p>
    <w:p w14:paraId="7FF2413D" w14:textId="77777777" w:rsidR="008E41CB" w:rsidRPr="008A67A6" w:rsidRDefault="008E41CB" w:rsidP="006A597C">
      <w:pPr>
        <w:rPr>
          <w:highlight w:val="white"/>
        </w:rPr>
      </w:pPr>
    </w:p>
    <w:p w14:paraId="7FF2413E" w14:textId="77777777" w:rsidR="008E41CB" w:rsidRPr="008A67A6" w:rsidRDefault="008E41CB" w:rsidP="006A597C">
      <w:pPr>
        <w:rPr>
          <w:highlight w:val="white"/>
        </w:rPr>
      </w:pPr>
    </w:p>
    <w:p w14:paraId="7FF2413F" w14:textId="55B72E4C" w:rsidR="008E41CB" w:rsidRPr="008A67A6" w:rsidRDefault="0082772A" w:rsidP="006A597C">
      <w:pPr>
        <w:rPr>
          <w:highlight w:val="white"/>
        </w:rPr>
      </w:pPr>
      <w:r w:rsidRPr="008A67A6">
        <w:rPr>
          <w:highlight w:val="white"/>
        </w:rPr>
        <w:t xml:space="preserve">Table </w:t>
      </w:r>
      <w:ins w:id="101" w:author="Tina Andriantsalama" w:date="2022-05-16T19:40:00Z">
        <w:r w:rsidRPr="008A67A6">
          <w:rPr>
            <w:highlight w:val="white"/>
          </w:rPr>
          <w:t>2</w:t>
        </w:r>
      </w:ins>
      <w:r w:rsidRPr="008A67A6">
        <w:rPr>
          <w:highlight w:val="white"/>
        </w:rPr>
        <w:t>: XGBoost model optimized hyperparameters</w:t>
      </w:r>
    </w:p>
    <w:tbl>
      <w:tblPr>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75"/>
        <w:gridCol w:w="4215"/>
      </w:tblGrid>
      <w:tr w:rsidR="008E41CB" w:rsidRPr="008A67A6" w14:paraId="7FF24142" w14:textId="77777777">
        <w:tc>
          <w:tcPr>
            <w:tcW w:w="4875" w:type="dxa"/>
            <w:shd w:val="clear" w:color="auto" w:fill="auto"/>
            <w:tcMar>
              <w:top w:w="100" w:type="dxa"/>
              <w:left w:w="100" w:type="dxa"/>
              <w:bottom w:w="100" w:type="dxa"/>
              <w:right w:w="100" w:type="dxa"/>
            </w:tcMar>
          </w:tcPr>
          <w:p w14:paraId="7FF24140" w14:textId="77777777" w:rsidR="008E41CB" w:rsidRPr="008A67A6" w:rsidRDefault="0082772A" w:rsidP="006A597C">
            <w:pPr>
              <w:rPr>
                <w:highlight w:val="white"/>
              </w:rPr>
            </w:pPr>
            <w:r w:rsidRPr="008A67A6">
              <w:rPr>
                <w:highlight w:val="white"/>
              </w:rPr>
              <w:t xml:space="preserve">Hyper-parameter </w:t>
            </w:r>
          </w:p>
        </w:tc>
        <w:tc>
          <w:tcPr>
            <w:tcW w:w="4215" w:type="dxa"/>
            <w:shd w:val="clear" w:color="auto" w:fill="auto"/>
            <w:tcMar>
              <w:top w:w="100" w:type="dxa"/>
              <w:left w:w="100" w:type="dxa"/>
              <w:bottom w:w="100" w:type="dxa"/>
              <w:right w:w="100" w:type="dxa"/>
            </w:tcMar>
          </w:tcPr>
          <w:p w14:paraId="7FF24141" w14:textId="77777777" w:rsidR="008E41CB" w:rsidRPr="008A67A6" w:rsidRDefault="0082772A" w:rsidP="006A597C">
            <w:pPr>
              <w:rPr>
                <w:highlight w:val="white"/>
              </w:rPr>
            </w:pPr>
            <w:r w:rsidRPr="008A67A6">
              <w:rPr>
                <w:highlight w:val="white"/>
              </w:rPr>
              <w:t xml:space="preserve">Values </w:t>
            </w:r>
          </w:p>
        </w:tc>
      </w:tr>
      <w:tr w:rsidR="008E41CB" w:rsidRPr="008A67A6" w14:paraId="7FF24145" w14:textId="77777777">
        <w:tc>
          <w:tcPr>
            <w:tcW w:w="4875" w:type="dxa"/>
            <w:shd w:val="clear" w:color="auto" w:fill="auto"/>
            <w:tcMar>
              <w:top w:w="100" w:type="dxa"/>
              <w:left w:w="100" w:type="dxa"/>
              <w:bottom w:w="100" w:type="dxa"/>
              <w:right w:w="100" w:type="dxa"/>
            </w:tcMar>
          </w:tcPr>
          <w:p w14:paraId="7FF24143" w14:textId="77777777" w:rsidR="008E41CB" w:rsidRPr="008A67A6" w:rsidRDefault="0082772A" w:rsidP="006A597C">
            <w:pPr>
              <w:rPr>
                <w:highlight w:val="white"/>
              </w:rPr>
            </w:pPr>
            <w:r w:rsidRPr="008A67A6">
              <w:rPr>
                <w:highlight w:val="white"/>
              </w:rPr>
              <w:t xml:space="preserve">N estimators </w:t>
            </w:r>
          </w:p>
        </w:tc>
        <w:tc>
          <w:tcPr>
            <w:tcW w:w="4215" w:type="dxa"/>
            <w:shd w:val="clear" w:color="auto" w:fill="auto"/>
            <w:tcMar>
              <w:top w:w="100" w:type="dxa"/>
              <w:left w:w="100" w:type="dxa"/>
              <w:bottom w:w="100" w:type="dxa"/>
              <w:right w:w="100" w:type="dxa"/>
            </w:tcMar>
          </w:tcPr>
          <w:p w14:paraId="7FF24144" w14:textId="77777777" w:rsidR="008E41CB" w:rsidRPr="008A67A6" w:rsidRDefault="0082772A" w:rsidP="006A597C">
            <w:pPr>
              <w:rPr>
                <w:highlight w:val="white"/>
              </w:rPr>
            </w:pPr>
            <w:r w:rsidRPr="008A67A6">
              <w:rPr>
                <w:highlight w:val="white"/>
              </w:rPr>
              <w:t>100</w:t>
            </w:r>
          </w:p>
        </w:tc>
      </w:tr>
      <w:tr w:rsidR="008E41CB" w:rsidRPr="008A67A6" w14:paraId="7FF24148" w14:textId="77777777">
        <w:tc>
          <w:tcPr>
            <w:tcW w:w="4875" w:type="dxa"/>
            <w:shd w:val="clear" w:color="auto" w:fill="auto"/>
            <w:tcMar>
              <w:top w:w="100" w:type="dxa"/>
              <w:left w:w="100" w:type="dxa"/>
              <w:bottom w:w="100" w:type="dxa"/>
              <w:right w:w="100" w:type="dxa"/>
            </w:tcMar>
          </w:tcPr>
          <w:p w14:paraId="7FF24146" w14:textId="77777777" w:rsidR="008E41CB" w:rsidRPr="008A67A6" w:rsidRDefault="0082772A" w:rsidP="006A597C">
            <w:pPr>
              <w:rPr>
                <w:highlight w:val="white"/>
              </w:rPr>
            </w:pPr>
            <w:r w:rsidRPr="008A67A6">
              <w:rPr>
                <w:highlight w:val="white"/>
              </w:rPr>
              <w:t xml:space="preserve">Learning rate </w:t>
            </w:r>
          </w:p>
        </w:tc>
        <w:tc>
          <w:tcPr>
            <w:tcW w:w="4215" w:type="dxa"/>
            <w:shd w:val="clear" w:color="auto" w:fill="auto"/>
            <w:tcMar>
              <w:top w:w="100" w:type="dxa"/>
              <w:left w:w="100" w:type="dxa"/>
              <w:bottom w:w="100" w:type="dxa"/>
              <w:right w:w="100" w:type="dxa"/>
            </w:tcMar>
          </w:tcPr>
          <w:p w14:paraId="7FF24147" w14:textId="77777777" w:rsidR="008E41CB" w:rsidRPr="008A67A6" w:rsidRDefault="0082772A" w:rsidP="006A597C">
            <w:pPr>
              <w:rPr>
                <w:highlight w:val="white"/>
              </w:rPr>
            </w:pPr>
            <w:r w:rsidRPr="008A67A6">
              <w:rPr>
                <w:highlight w:val="white"/>
              </w:rPr>
              <w:t>0.05</w:t>
            </w:r>
          </w:p>
        </w:tc>
      </w:tr>
      <w:tr w:rsidR="008E41CB" w:rsidRPr="008A67A6" w14:paraId="7FF2414B" w14:textId="77777777">
        <w:tc>
          <w:tcPr>
            <w:tcW w:w="4875" w:type="dxa"/>
            <w:shd w:val="clear" w:color="auto" w:fill="auto"/>
            <w:tcMar>
              <w:top w:w="100" w:type="dxa"/>
              <w:left w:w="100" w:type="dxa"/>
              <w:bottom w:w="100" w:type="dxa"/>
              <w:right w:w="100" w:type="dxa"/>
            </w:tcMar>
          </w:tcPr>
          <w:p w14:paraId="7FF24149" w14:textId="77777777" w:rsidR="008E41CB" w:rsidRPr="008A67A6" w:rsidRDefault="0082772A" w:rsidP="006A597C">
            <w:pPr>
              <w:rPr>
                <w:highlight w:val="white"/>
              </w:rPr>
            </w:pPr>
            <w:r w:rsidRPr="008A67A6">
              <w:rPr>
                <w:highlight w:val="white"/>
              </w:rPr>
              <w:t xml:space="preserve">Max depth </w:t>
            </w:r>
          </w:p>
        </w:tc>
        <w:tc>
          <w:tcPr>
            <w:tcW w:w="4215" w:type="dxa"/>
            <w:shd w:val="clear" w:color="auto" w:fill="auto"/>
            <w:tcMar>
              <w:top w:w="100" w:type="dxa"/>
              <w:left w:w="100" w:type="dxa"/>
              <w:bottom w:w="100" w:type="dxa"/>
              <w:right w:w="100" w:type="dxa"/>
            </w:tcMar>
          </w:tcPr>
          <w:p w14:paraId="7FF2414A" w14:textId="77777777" w:rsidR="008E41CB" w:rsidRPr="008A67A6" w:rsidRDefault="0082772A" w:rsidP="006A597C">
            <w:pPr>
              <w:rPr>
                <w:highlight w:val="white"/>
              </w:rPr>
            </w:pPr>
            <w:r w:rsidRPr="008A67A6">
              <w:rPr>
                <w:highlight w:val="white"/>
              </w:rPr>
              <w:t>6</w:t>
            </w:r>
          </w:p>
        </w:tc>
      </w:tr>
      <w:tr w:rsidR="008E41CB" w:rsidRPr="008A67A6" w14:paraId="7FF2414E" w14:textId="77777777">
        <w:tc>
          <w:tcPr>
            <w:tcW w:w="4875" w:type="dxa"/>
            <w:shd w:val="clear" w:color="auto" w:fill="auto"/>
            <w:tcMar>
              <w:top w:w="100" w:type="dxa"/>
              <w:left w:w="100" w:type="dxa"/>
              <w:bottom w:w="100" w:type="dxa"/>
              <w:right w:w="100" w:type="dxa"/>
            </w:tcMar>
          </w:tcPr>
          <w:p w14:paraId="7FF2414C" w14:textId="77777777" w:rsidR="008E41CB" w:rsidRPr="008A67A6" w:rsidRDefault="0082772A" w:rsidP="006A597C">
            <w:pPr>
              <w:rPr>
                <w:highlight w:val="white"/>
              </w:rPr>
            </w:pPr>
            <w:r w:rsidRPr="008A67A6">
              <w:rPr>
                <w:highlight w:val="white"/>
              </w:rPr>
              <w:t xml:space="preserve">Subsample </w:t>
            </w:r>
          </w:p>
        </w:tc>
        <w:tc>
          <w:tcPr>
            <w:tcW w:w="4215" w:type="dxa"/>
            <w:shd w:val="clear" w:color="auto" w:fill="auto"/>
            <w:tcMar>
              <w:top w:w="100" w:type="dxa"/>
              <w:left w:w="100" w:type="dxa"/>
              <w:bottom w:w="100" w:type="dxa"/>
              <w:right w:w="100" w:type="dxa"/>
            </w:tcMar>
          </w:tcPr>
          <w:p w14:paraId="7FF2414D" w14:textId="77777777" w:rsidR="008E41CB" w:rsidRPr="008A67A6" w:rsidRDefault="0082772A" w:rsidP="006A597C">
            <w:pPr>
              <w:rPr>
                <w:highlight w:val="white"/>
              </w:rPr>
            </w:pPr>
            <w:r w:rsidRPr="008A67A6">
              <w:rPr>
                <w:highlight w:val="white"/>
              </w:rPr>
              <w:t>1</w:t>
            </w:r>
          </w:p>
        </w:tc>
      </w:tr>
      <w:tr w:rsidR="008E41CB" w:rsidRPr="008A67A6" w14:paraId="7FF24151" w14:textId="77777777">
        <w:tc>
          <w:tcPr>
            <w:tcW w:w="4875" w:type="dxa"/>
            <w:shd w:val="clear" w:color="auto" w:fill="auto"/>
            <w:tcMar>
              <w:top w:w="100" w:type="dxa"/>
              <w:left w:w="100" w:type="dxa"/>
              <w:bottom w:w="100" w:type="dxa"/>
              <w:right w:w="100" w:type="dxa"/>
            </w:tcMar>
          </w:tcPr>
          <w:p w14:paraId="7FF2414F" w14:textId="77777777" w:rsidR="008E41CB" w:rsidRPr="008A67A6" w:rsidRDefault="0082772A"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bylevel</w:t>
            </w:r>
            <w:proofErr w:type="spellEnd"/>
          </w:p>
        </w:tc>
        <w:tc>
          <w:tcPr>
            <w:tcW w:w="4215" w:type="dxa"/>
            <w:shd w:val="clear" w:color="auto" w:fill="auto"/>
            <w:tcMar>
              <w:top w:w="100" w:type="dxa"/>
              <w:left w:w="100" w:type="dxa"/>
              <w:bottom w:w="100" w:type="dxa"/>
              <w:right w:w="100" w:type="dxa"/>
            </w:tcMar>
          </w:tcPr>
          <w:p w14:paraId="7FF24150" w14:textId="77777777" w:rsidR="008E41CB" w:rsidRPr="008A67A6" w:rsidRDefault="0082772A" w:rsidP="006A597C">
            <w:pPr>
              <w:rPr>
                <w:highlight w:val="white"/>
              </w:rPr>
            </w:pPr>
            <w:r w:rsidRPr="008A67A6">
              <w:rPr>
                <w:highlight w:val="white"/>
              </w:rPr>
              <w:t>0.8</w:t>
            </w:r>
          </w:p>
        </w:tc>
      </w:tr>
      <w:tr w:rsidR="008E41CB" w:rsidRPr="008A67A6" w14:paraId="7FF24154" w14:textId="77777777">
        <w:tc>
          <w:tcPr>
            <w:tcW w:w="4875" w:type="dxa"/>
            <w:shd w:val="clear" w:color="auto" w:fill="auto"/>
            <w:tcMar>
              <w:top w:w="100" w:type="dxa"/>
              <w:left w:w="100" w:type="dxa"/>
              <w:bottom w:w="100" w:type="dxa"/>
              <w:right w:w="100" w:type="dxa"/>
            </w:tcMar>
          </w:tcPr>
          <w:p w14:paraId="7FF24152" w14:textId="77777777" w:rsidR="008E41CB" w:rsidRPr="008A67A6" w:rsidRDefault="0082772A"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bytree</w:t>
            </w:r>
            <w:proofErr w:type="spellEnd"/>
          </w:p>
        </w:tc>
        <w:tc>
          <w:tcPr>
            <w:tcW w:w="4215" w:type="dxa"/>
            <w:shd w:val="clear" w:color="auto" w:fill="auto"/>
            <w:tcMar>
              <w:top w:w="100" w:type="dxa"/>
              <w:left w:w="100" w:type="dxa"/>
              <w:bottom w:w="100" w:type="dxa"/>
              <w:right w:w="100" w:type="dxa"/>
            </w:tcMar>
          </w:tcPr>
          <w:p w14:paraId="7FF24153" w14:textId="77777777" w:rsidR="008E41CB" w:rsidRPr="008A67A6" w:rsidRDefault="0082772A" w:rsidP="006A597C">
            <w:pPr>
              <w:rPr>
                <w:highlight w:val="white"/>
              </w:rPr>
            </w:pPr>
            <w:r w:rsidRPr="008A67A6">
              <w:rPr>
                <w:highlight w:val="white"/>
              </w:rPr>
              <w:t>1.0</w:t>
            </w:r>
          </w:p>
        </w:tc>
      </w:tr>
      <w:tr w:rsidR="008E41CB" w:rsidRPr="008A67A6" w14:paraId="7FF24157" w14:textId="77777777">
        <w:tc>
          <w:tcPr>
            <w:tcW w:w="4875" w:type="dxa"/>
            <w:shd w:val="clear" w:color="auto" w:fill="auto"/>
            <w:tcMar>
              <w:top w:w="100" w:type="dxa"/>
              <w:left w:w="100" w:type="dxa"/>
              <w:bottom w:w="100" w:type="dxa"/>
              <w:right w:w="100" w:type="dxa"/>
            </w:tcMar>
          </w:tcPr>
          <w:p w14:paraId="7FF24155" w14:textId="77777777" w:rsidR="008E41CB" w:rsidRPr="008A67A6" w:rsidRDefault="0082772A"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bynodes</w:t>
            </w:r>
            <w:proofErr w:type="spellEnd"/>
          </w:p>
        </w:tc>
        <w:tc>
          <w:tcPr>
            <w:tcW w:w="4215" w:type="dxa"/>
            <w:shd w:val="clear" w:color="auto" w:fill="auto"/>
            <w:tcMar>
              <w:top w:w="100" w:type="dxa"/>
              <w:left w:w="100" w:type="dxa"/>
              <w:bottom w:w="100" w:type="dxa"/>
              <w:right w:w="100" w:type="dxa"/>
            </w:tcMar>
          </w:tcPr>
          <w:p w14:paraId="7FF24156" w14:textId="77777777" w:rsidR="008E41CB" w:rsidRPr="008A67A6" w:rsidRDefault="0082772A" w:rsidP="006A597C">
            <w:pPr>
              <w:rPr>
                <w:highlight w:val="white"/>
              </w:rPr>
            </w:pPr>
            <w:r w:rsidRPr="008A67A6">
              <w:rPr>
                <w:highlight w:val="white"/>
              </w:rPr>
              <w:t>0.8</w:t>
            </w:r>
          </w:p>
        </w:tc>
      </w:tr>
      <w:tr w:rsidR="008E41CB" w:rsidRPr="008A67A6" w14:paraId="7FF2415A" w14:textId="77777777">
        <w:tc>
          <w:tcPr>
            <w:tcW w:w="4875" w:type="dxa"/>
            <w:shd w:val="clear" w:color="auto" w:fill="auto"/>
            <w:tcMar>
              <w:top w:w="100" w:type="dxa"/>
              <w:left w:w="100" w:type="dxa"/>
              <w:bottom w:w="100" w:type="dxa"/>
              <w:right w:w="100" w:type="dxa"/>
            </w:tcMar>
          </w:tcPr>
          <w:p w14:paraId="7FF24158" w14:textId="77777777" w:rsidR="008E41CB" w:rsidRPr="008A67A6" w:rsidRDefault="0082772A" w:rsidP="006A597C">
            <w:pPr>
              <w:rPr>
                <w:highlight w:val="white"/>
              </w:rPr>
            </w:pPr>
            <w:r w:rsidRPr="008A67A6">
              <w:rPr>
                <w:highlight w:val="white"/>
              </w:rPr>
              <w:t xml:space="preserve">Min child weight </w:t>
            </w:r>
          </w:p>
        </w:tc>
        <w:tc>
          <w:tcPr>
            <w:tcW w:w="4215" w:type="dxa"/>
            <w:shd w:val="clear" w:color="auto" w:fill="auto"/>
            <w:tcMar>
              <w:top w:w="100" w:type="dxa"/>
              <w:left w:w="100" w:type="dxa"/>
              <w:bottom w:w="100" w:type="dxa"/>
              <w:right w:w="100" w:type="dxa"/>
            </w:tcMar>
          </w:tcPr>
          <w:p w14:paraId="7FF24159" w14:textId="77777777" w:rsidR="008E41CB" w:rsidRPr="008A67A6" w:rsidRDefault="0082772A" w:rsidP="006A597C">
            <w:pPr>
              <w:rPr>
                <w:highlight w:val="white"/>
              </w:rPr>
            </w:pPr>
            <w:r w:rsidRPr="008A67A6">
              <w:rPr>
                <w:highlight w:val="white"/>
              </w:rPr>
              <w:t>4</w:t>
            </w:r>
          </w:p>
        </w:tc>
      </w:tr>
    </w:tbl>
    <w:p w14:paraId="7FF2415B" w14:textId="77777777" w:rsidR="008E41CB" w:rsidRPr="008A67A6" w:rsidRDefault="008E41CB" w:rsidP="006A597C">
      <w:pPr>
        <w:rPr>
          <w:highlight w:val="white"/>
        </w:rPr>
      </w:pPr>
    </w:p>
    <w:p w14:paraId="7FF2415C" w14:textId="77777777" w:rsidR="008E41CB" w:rsidRPr="008A67A6" w:rsidRDefault="008E41CB" w:rsidP="006A597C">
      <w:pPr>
        <w:rPr>
          <w:highlight w:val="white"/>
        </w:rPr>
      </w:pPr>
    </w:p>
    <w:p w14:paraId="7FF2415D" w14:textId="77777777" w:rsidR="008E41CB" w:rsidRPr="008A67A6" w:rsidRDefault="008E41CB" w:rsidP="006A597C">
      <w:pPr>
        <w:rPr>
          <w:highlight w:val="white"/>
        </w:rPr>
      </w:pPr>
    </w:p>
    <w:p w14:paraId="7FF2415E" w14:textId="77777777" w:rsidR="008E41CB" w:rsidRPr="008A67A6" w:rsidRDefault="008E41CB" w:rsidP="006A597C">
      <w:pPr>
        <w:rPr>
          <w:highlight w:val="white"/>
        </w:rPr>
      </w:pPr>
    </w:p>
    <w:p w14:paraId="7FF2415F" w14:textId="77777777" w:rsidR="008E41CB" w:rsidRPr="008A67A6" w:rsidRDefault="0082772A" w:rsidP="006A597C">
      <w:pPr>
        <w:rPr>
          <w:highlight w:val="white"/>
        </w:rPr>
      </w:pPr>
      <w:r w:rsidRPr="008A67A6">
        <w:rPr>
          <w:noProof/>
          <w:highlight w:val="white"/>
        </w:rPr>
        <w:lastRenderedPageBreak/>
        <w:drawing>
          <wp:inline distT="114300" distB="114300" distL="114300" distR="114300" wp14:anchorId="7FF2429A" wp14:editId="7FF2429B">
            <wp:extent cx="3618140" cy="248965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t="1348" r="1361" b="2243"/>
                    <a:stretch>
                      <a:fillRect/>
                    </a:stretch>
                  </pic:blipFill>
                  <pic:spPr>
                    <a:xfrm>
                      <a:off x="0" y="0"/>
                      <a:ext cx="3618140" cy="2489653"/>
                    </a:xfrm>
                    <a:prstGeom prst="rect">
                      <a:avLst/>
                    </a:prstGeom>
                    <a:ln/>
                  </pic:spPr>
                </pic:pic>
              </a:graphicData>
            </a:graphic>
          </wp:inline>
        </w:drawing>
      </w:r>
    </w:p>
    <w:p w14:paraId="7FF24160" w14:textId="77777777" w:rsidR="008E41CB" w:rsidRDefault="0082772A" w:rsidP="006A597C">
      <w:pPr>
        <w:rPr>
          <w:highlight w:val="white"/>
        </w:rPr>
      </w:pPr>
      <w:r w:rsidRPr="008A67A6">
        <w:rPr>
          <w:highlight w:val="white"/>
        </w:rPr>
        <w:t xml:space="preserve">Fig 4: F-score of </w:t>
      </w:r>
      <w:commentRangeStart w:id="102"/>
      <w:commentRangeStart w:id="103"/>
      <w:r w:rsidRPr="008A67A6">
        <w:rPr>
          <w:highlight w:val="white"/>
        </w:rPr>
        <w:t>XGBoost model features</w:t>
      </w:r>
      <w:commentRangeEnd w:id="102"/>
      <w:r w:rsidRPr="008A67A6">
        <w:commentReference w:id="102"/>
      </w:r>
      <w:commentRangeEnd w:id="103"/>
      <w:r w:rsidRPr="008A67A6">
        <w:commentReference w:id="103"/>
      </w:r>
      <w:r w:rsidRPr="008A67A6">
        <w:rPr>
          <w:highlight w:val="white"/>
        </w:rPr>
        <w:t xml:space="preserve"> to CF estimation.</w:t>
      </w:r>
    </w:p>
    <w:p w14:paraId="772A8546" w14:textId="77777777" w:rsidR="006873AD" w:rsidRDefault="006873AD" w:rsidP="006A597C">
      <w:pPr>
        <w:rPr>
          <w:highlight w:val="white"/>
        </w:rPr>
      </w:pPr>
    </w:p>
    <w:p w14:paraId="176140DB" w14:textId="77777777" w:rsidR="006873AD" w:rsidRPr="008A67A6" w:rsidRDefault="006873AD" w:rsidP="006A597C">
      <w:pPr>
        <w:rPr>
          <w:ins w:id="104" w:author="Tina Andriantsalama" w:date="2022-05-16T18:51:00Z"/>
          <w:highlight w:val="white"/>
        </w:rPr>
      </w:pPr>
      <w:commentRangeStart w:id="105"/>
      <w:commentRangeStart w:id="106"/>
    </w:p>
    <w:commentRangeEnd w:id="105"/>
    <w:p w14:paraId="7FF24161" w14:textId="77777777" w:rsidR="008E41CB" w:rsidRPr="008A67A6" w:rsidRDefault="0082772A" w:rsidP="006A597C">
      <w:pPr>
        <w:rPr>
          <w:highlight w:val="white"/>
        </w:rPr>
      </w:pPr>
      <w:r w:rsidRPr="008A67A6">
        <w:commentReference w:id="105"/>
      </w:r>
      <w:commentRangeEnd w:id="106"/>
      <w:r w:rsidRPr="008A67A6">
        <w:commentReference w:id="106"/>
      </w:r>
      <w:r w:rsidRPr="008A67A6">
        <w:rPr>
          <w:noProof/>
          <w:highlight w:val="white"/>
        </w:rPr>
        <w:drawing>
          <wp:inline distT="114300" distB="114300" distL="114300" distR="114300" wp14:anchorId="7FF2429C" wp14:editId="7FF2429D">
            <wp:extent cx="7101263" cy="135436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7101263" cy="1354364"/>
                    </a:xfrm>
                    <a:prstGeom prst="rect">
                      <a:avLst/>
                    </a:prstGeom>
                    <a:ln/>
                  </pic:spPr>
                </pic:pic>
              </a:graphicData>
            </a:graphic>
          </wp:inline>
        </w:drawing>
      </w:r>
    </w:p>
    <w:p w14:paraId="7FF24162" w14:textId="7371F862" w:rsidR="008E41CB" w:rsidRPr="008A67A6" w:rsidRDefault="0082772A" w:rsidP="006A597C">
      <w:pPr>
        <w:rPr>
          <w:highlight w:val="white"/>
        </w:rPr>
      </w:pPr>
      <w:r w:rsidRPr="008A67A6">
        <w:rPr>
          <w:highlight w:val="white"/>
        </w:rPr>
        <w:t>Fig 5: XGBoost CF estimation and observations at Reunion for January 2021 - February 2021 period. (</w:t>
      </w:r>
      <w:commentRangeStart w:id="107"/>
      <w:commentRangeStart w:id="108"/>
      <w:r w:rsidRPr="008A67A6">
        <w:rPr>
          <w:highlight w:val="white"/>
        </w:rPr>
        <w:t xml:space="preserve">plot </w:t>
      </w:r>
      <w:r w:rsidR="007B06F7" w:rsidRPr="008A67A6">
        <w:rPr>
          <w:highlight w:val="white"/>
        </w:rPr>
        <w:t>modif</w:t>
      </w:r>
      <w:r w:rsidR="007B06F7">
        <w:rPr>
          <w:highlight w:val="white"/>
        </w:rPr>
        <w:t>i</w:t>
      </w:r>
      <w:r w:rsidRPr="008A67A6">
        <w:rPr>
          <w:highlight w:val="white"/>
        </w:rPr>
        <w:t>cation</w:t>
      </w:r>
      <w:commentRangeEnd w:id="107"/>
      <w:r w:rsidRPr="008A67A6">
        <w:commentReference w:id="107"/>
      </w:r>
      <w:commentRangeEnd w:id="108"/>
      <w:r w:rsidRPr="008A67A6">
        <w:commentReference w:id="108"/>
      </w:r>
      <w:r w:rsidRPr="008A67A6">
        <w:rPr>
          <w:highlight w:val="white"/>
        </w:rPr>
        <w:t>)</w:t>
      </w:r>
    </w:p>
    <w:p w14:paraId="7FF24163" w14:textId="77777777" w:rsidR="008E41CB" w:rsidRPr="008A67A6" w:rsidRDefault="008E41CB" w:rsidP="006A597C">
      <w:pPr>
        <w:rPr>
          <w:highlight w:val="white"/>
        </w:rPr>
      </w:pPr>
    </w:p>
    <w:p w14:paraId="7FF24164" w14:textId="77777777" w:rsidR="008E41CB" w:rsidRPr="008A67A6" w:rsidRDefault="008E41CB" w:rsidP="006A597C">
      <w:pPr>
        <w:rPr>
          <w:highlight w:val="white"/>
        </w:rPr>
      </w:pPr>
    </w:p>
    <w:p w14:paraId="7FF24165" w14:textId="77777777" w:rsidR="008E41CB" w:rsidRPr="008A67A6" w:rsidRDefault="008E41CB" w:rsidP="006A597C">
      <w:pPr>
        <w:rPr>
          <w:highlight w:val="white"/>
        </w:rPr>
      </w:pPr>
    </w:p>
    <w:p w14:paraId="7FF24166" w14:textId="77777777" w:rsidR="008E41CB" w:rsidRPr="008A67A6" w:rsidRDefault="0082772A" w:rsidP="006A597C">
      <w:pPr>
        <w:rPr>
          <w:ins w:id="109" w:author="Tina Andriantsalama" w:date="2022-05-16T19:04:00Z"/>
          <w:highlight w:val="white"/>
        </w:rPr>
      </w:pPr>
      <w:commentRangeStart w:id="110"/>
      <w:r w:rsidRPr="008A67A6">
        <w:rPr>
          <w:noProof/>
          <w:highlight w:val="white"/>
        </w:rPr>
        <w:drawing>
          <wp:inline distT="114300" distB="114300" distL="114300" distR="114300" wp14:anchorId="7FF2429E" wp14:editId="7FF2429F">
            <wp:extent cx="6937909" cy="322421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6937909" cy="3224213"/>
                    </a:xfrm>
                    <a:prstGeom prst="rect">
                      <a:avLst/>
                    </a:prstGeom>
                    <a:ln/>
                  </pic:spPr>
                </pic:pic>
              </a:graphicData>
            </a:graphic>
          </wp:inline>
        </w:drawing>
      </w:r>
      <w:commentRangeEnd w:id="110"/>
      <w:ins w:id="111" w:author="Tina Andriantsalama" w:date="2022-05-16T19:04:00Z">
        <w:r w:rsidRPr="008A67A6">
          <w:commentReference w:id="110"/>
        </w:r>
      </w:ins>
    </w:p>
    <w:p w14:paraId="7FF24167" w14:textId="77777777" w:rsidR="008E41CB" w:rsidRPr="008A67A6" w:rsidRDefault="0082772A" w:rsidP="006A597C">
      <w:pPr>
        <w:rPr>
          <w:highlight w:val="white"/>
        </w:rPr>
      </w:pPr>
      <w:r w:rsidRPr="008A67A6">
        <w:rPr>
          <w:highlight w:val="white"/>
        </w:rPr>
        <w:t xml:space="preserve">Fig 6: Comparison of observed and estimated CF, (a) observation, (b) XGBoost, and (c) APCADA together with CFI. </w:t>
      </w:r>
    </w:p>
    <w:p w14:paraId="7FF24168" w14:textId="77777777" w:rsidR="008E41CB" w:rsidRPr="008A67A6" w:rsidRDefault="008E41CB" w:rsidP="006A597C">
      <w:pPr>
        <w:rPr>
          <w:highlight w:val="white"/>
        </w:rPr>
      </w:pPr>
    </w:p>
    <w:p w14:paraId="7FF24169" w14:textId="77777777" w:rsidR="008E41CB" w:rsidRPr="006A597C" w:rsidRDefault="0082772A" w:rsidP="00EF09FE">
      <w:pPr>
        <w:pStyle w:val="Heading2"/>
        <w:rPr>
          <w:highlight w:val="white"/>
        </w:rPr>
      </w:pPr>
      <w:r w:rsidRPr="006A597C">
        <w:rPr>
          <w:highlight w:val="white"/>
        </w:rPr>
        <w:t xml:space="preserve">CF </w:t>
      </w:r>
      <w:commentRangeStart w:id="112"/>
      <w:r w:rsidRPr="006A597C">
        <w:rPr>
          <w:highlight w:val="white"/>
        </w:rPr>
        <w:t>estimations</w:t>
      </w:r>
      <w:commentRangeEnd w:id="112"/>
      <w:r w:rsidRPr="008A67A6">
        <w:commentReference w:id="112"/>
      </w:r>
    </w:p>
    <w:p w14:paraId="7FF2416A" w14:textId="77777777" w:rsidR="008E41CB" w:rsidRPr="008A67A6" w:rsidRDefault="008E41CB" w:rsidP="006A597C">
      <w:pPr>
        <w:rPr>
          <w:highlight w:val="white"/>
        </w:rPr>
      </w:pPr>
    </w:p>
    <w:p w14:paraId="7FF2416B" w14:textId="2BD81BCB" w:rsidR="008E41CB" w:rsidRPr="008A67A6" w:rsidRDefault="0082772A" w:rsidP="006A597C">
      <w:pPr>
        <w:rPr>
          <w:highlight w:val="white"/>
        </w:rPr>
      </w:pPr>
      <w:r w:rsidRPr="008A67A6">
        <w:rPr>
          <w:highlight w:val="white"/>
        </w:rPr>
        <w:t>Statistical and physical methods were compared, Table (\ref2</w:t>
      </w:r>
      <w:r w:rsidR="00BB2A9B">
        <w:rPr>
          <w:highlight w:val="white"/>
        </w:rPr>
        <w:t>)</w:t>
      </w:r>
      <w:r w:rsidRPr="008A67A6">
        <w:rPr>
          <w:highlight w:val="white"/>
        </w:rPr>
        <w:t>, and \ref3</w:t>
      </w:r>
      <w:r w:rsidR="00BB2A9B">
        <w:rPr>
          <w:highlight w:val="white"/>
        </w:rPr>
        <w:t>)</w:t>
      </w:r>
      <w:r w:rsidRPr="008A67A6">
        <w:rPr>
          <w:highlight w:val="white"/>
        </w:rPr>
        <w:t>). The correlation of 85.9% was observed between XGBoost and APCADA estimations. In addition, RMSE and MAE of 0.27 and 0.21 were observed between the two methods.</w:t>
      </w:r>
    </w:p>
    <w:p w14:paraId="7FF2416C" w14:textId="77777777" w:rsidR="008E41CB" w:rsidRPr="008A67A6" w:rsidRDefault="008E41CB" w:rsidP="006A597C">
      <w:pPr>
        <w:rPr>
          <w:highlight w:val="white"/>
        </w:rPr>
      </w:pPr>
    </w:p>
    <w:p w14:paraId="7FF2416D" w14:textId="613F33C9" w:rsidR="008E41CB" w:rsidRPr="008A67A6" w:rsidRDefault="0082772A" w:rsidP="006A597C">
      <w:pPr>
        <w:rPr>
          <w:highlight w:val="white"/>
        </w:rPr>
      </w:pPr>
      <w:r w:rsidRPr="008A67A6">
        <w:rPr>
          <w:highlight w:val="white"/>
        </w:rPr>
        <w:t xml:space="preserve">Chao: is the r Pearson </w:t>
      </w:r>
      <w:r w:rsidR="00A53437" w:rsidRPr="008A67A6">
        <w:rPr>
          <w:highlight w:val="white"/>
        </w:rPr>
        <w:t>correlation?</w:t>
      </w:r>
      <w:r w:rsidRPr="008A67A6">
        <w:rPr>
          <w:highlight w:val="white"/>
        </w:rPr>
        <w:t xml:space="preserve"> if yes, 1) usually, the correlation coefficient</w:t>
      </w:r>
      <w:commentRangeStart w:id="113"/>
      <w:r w:rsidRPr="008A67A6">
        <w:rPr>
          <w:highlight w:val="white"/>
        </w:rPr>
        <w:t xml:space="preserve"> varies between +1 and -1</w:t>
      </w:r>
      <w:commentRangeEnd w:id="113"/>
      <w:r w:rsidRPr="008A67A6">
        <w:commentReference w:id="113"/>
      </w:r>
      <w:r w:rsidRPr="008A67A6">
        <w:rPr>
          <w:highlight w:val="white"/>
        </w:rPr>
        <w:t xml:space="preserve">. 2) The Pearson correlation is less appreciated if the two variables (CF_APCADA, converted from octas for example) are not gaussian, and need to be checked. 3) it’s better that we keep the consistency of the precision of the matrix (r, RMSE, </w:t>
      </w:r>
      <w:proofErr w:type="spellStart"/>
      <w:r w:rsidRPr="008A67A6">
        <w:rPr>
          <w:highlight w:val="white"/>
        </w:rPr>
        <w:t>etc</w:t>
      </w:r>
      <w:proofErr w:type="spellEnd"/>
      <w:r w:rsidRPr="008A67A6">
        <w:rPr>
          <w:highlight w:val="white"/>
        </w:rPr>
        <w:t>) 1 -&gt; 1.00, 0.931 -&gt; 0.93, that’s important but not easy to explain by text here.</w:t>
      </w:r>
    </w:p>
    <w:p w14:paraId="7FF2416E" w14:textId="77777777" w:rsidR="008E41CB" w:rsidRPr="008A67A6" w:rsidRDefault="008E41CB" w:rsidP="006A597C">
      <w:pPr>
        <w:rPr>
          <w:highlight w:val="white"/>
        </w:rPr>
      </w:pPr>
    </w:p>
    <w:p w14:paraId="7FF2416F" w14:textId="77777777" w:rsidR="008E41CB" w:rsidRPr="008A67A6" w:rsidRDefault="0082772A" w:rsidP="006A597C">
      <w:pPr>
        <w:rPr>
          <w:highlight w:val="white"/>
        </w:rPr>
      </w:pPr>
      <w:r w:rsidRPr="008A67A6">
        <w:rPr>
          <w:highlight w:val="white"/>
        </w:rPr>
        <w:t xml:space="preserve">Table </w:t>
      </w:r>
      <w:ins w:id="114" w:author="Tina Andriantsalama" w:date="2022-05-16T19:40:00Z">
        <w:r w:rsidRPr="008A67A6">
          <w:rPr>
            <w:highlight w:val="white"/>
          </w:rPr>
          <w:t>3</w:t>
        </w:r>
      </w:ins>
      <w:del w:id="115" w:author="Tina Andriantsalama" w:date="2022-05-16T19:40:00Z">
        <w:r w:rsidRPr="008A67A6">
          <w:rPr>
            <w:highlight w:val="white"/>
          </w:rPr>
          <w:delText>2</w:delText>
        </w:r>
      </w:del>
      <w:r w:rsidRPr="008A67A6">
        <w:rPr>
          <w:highlight w:val="white"/>
        </w:rPr>
        <w:t>: Correlation matrix of the estimated CF by XGBoost, and APCADA with observed CF.</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74" w14:textId="77777777">
        <w:tc>
          <w:tcPr>
            <w:tcW w:w="2444" w:type="dxa"/>
            <w:shd w:val="clear" w:color="auto" w:fill="auto"/>
            <w:tcMar>
              <w:top w:w="100" w:type="dxa"/>
              <w:left w:w="100" w:type="dxa"/>
              <w:bottom w:w="100" w:type="dxa"/>
              <w:right w:w="100" w:type="dxa"/>
            </w:tcMar>
          </w:tcPr>
          <w:p w14:paraId="7FF24170" w14:textId="77777777" w:rsidR="008E41CB" w:rsidRPr="008A67A6" w:rsidRDefault="0082772A" w:rsidP="006A597C">
            <w:pPr>
              <w:rPr>
                <w:highlight w:val="white"/>
              </w:rPr>
            </w:pPr>
            <w:r w:rsidRPr="008A67A6">
              <w:rPr>
                <w:highlight w:val="white"/>
              </w:rPr>
              <w:t xml:space="preserve">               r</w:t>
            </w:r>
          </w:p>
        </w:tc>
        <w:tc>
          <w:tcPr>
            <w:tcW w:w="2444" w:type="dxa"/>
            <w:shd w:val="clear" w:color="auto" w:fill="auto"/>
            <w:tcMar>
              <w:top w:w="100" w:type="dxa"/>
              <w:left w:w="100" w:type="dxa"/>
              <w:bottom w:w="100" w:type="dxa"/>
              <w:right w:w="100" w:type="dxa"/>
            </w:tcMar>
          </w:tcPr>
          <w:p w14:paraId="7FF24171" w14:textId="77777777" w:rsidR="008E41CB" w:rsidRPr="008A67A6" w:rsidRDefault="0082772A" w:rsidP="006A597C">
            <w:pPr>
              <w:rPr>
                <w:highlight w:val="white"/>
              </w:rPr>
            </w:pPr>
            <w:r w:rsidRPr="008A67A6">
              <w:rPr>
                <w:highlight w:val="white"/>
              </w:rPr>
              <w:t>CF</w:t>
            </w:r>
          </w:p>
        </w:tc>
        <w:tc>
          <w:tcPr>
            <w:tcW w:w="2444" w:type="dxa"/>
            <w:shd w:val="clear" w:color="auto" w:fill="auto"/>
            <w:tcMar>
              <w:top w:w="100" w:type="dxa"/>
              <w:left w:w="100" w:type="dxa"/>
              <w:bottom w:w="100" w:type="dxa"/>
              <w:right w:w="100" w:type="dxa"/>
            </w:tcMar>
          </w:tcPr>
          <w:p w14:paraId="7FF24172" w14:textId="77777777" w:rsidR="008E41CB" w:rsidRPr="008A67A6" w:rsidRDefault="0082772A" w:rsidP="006A597C">
            <w:pPr>
              <w:rPr>
                <w:highlight w:val="white"/>
              </w:rPr>
            </w:pPr>
            <w:r w:rsidRPr="008A67A6">
              <w:rPr>
                <w:highlight w:val="white"/>
              </w:rPr>
              <w:t>CF_XGB</w:t>
            </w:r>
          </w:p>
        </w:tc>
        <w:tc>
          <w:tcPr>
            <w:tcW w:w="2444" w:type="dxa"/>
            <w:shd w:val="clear" w:color="auto" w:fill="auto"/>
            <w:tcMar>
              <w:top w:w="100" w:type="dxa"/>
              <w:left w:w="100" w:type="dxa"/>
              <w:bottom w:w="100" w:type="dxa"/>
              <w:right w:w="100" w:type="dxa"/>
            </w:tcMar>
          </w:tcPr>
          <w:p w14:paraId="7FF24173" w14:textId="77777777" w:rsidR="008E41CB" w:rsidRPr="008A67A6" w:rsidRDefault="0082772A" w:rsidP="006A597C">
            <w:pPr>
              <w:rPr>
                <w:highlight w:val="white"/>
              </w:rPr>
            </w:pPr>
            <w:r w:rsidRPr="008A67A6">
              <w:rPr>
                <w:highlight w:val="white"/>
              </w:rPr>
              <w:t>CF_APCADA</w:t>
            </w:r>
          </w:p>
        </w:tc>
      </w:tr>
      <w:tr w:rsidR="008E41CB" w:rsidRPr="008A67A6" w14:paraId="7FF24179" w14:textId="77777777">
        <w:tc>
          <w:tcPr>
            <w:tcW w:w="2444" w:type="dxa"/>
            <w:shd w:val="clear" w:color="auto" w:fill="auto"/>
            <w:tcMar>
              <w:top w:w="100" w:type="dxa"/>
              <w:left w:w="100" w:type="dxa"/>
              <w:bottom w:w="100" w:type="dxa"/>
              <w:right w:w="100" w:type="dxa"/>
            </w:tcMar>
          </w:tcPr>
          <w:p w14:paraId="7FF24175" w14:textId="77777777" w:rsidR="008E41CB" w:rsidRPr="008A67A6" w:rsidRDefault="0082772A" w:rsidP="006A597C">
            <w:pPr>
              <w:rPr>
                <w:highlight w:val="white"/>
              </w:rPr>
            </w:pPr>
            <w:r w:rsidRPr="008A67A6">
              <w:rPr>
                <w:highlight w:val="white"/>
              </w:rPr>
              <w:t>CF</w:t>
            </w:r>
          </w:p>
        </w:tc>
        <w:tc>
          <w:tcPr>
            <w:tcW w:w="2444" w:type="dxa"/>
            <w:shd w:val="clear" w:color="auto" w:fill="auto"/>
            <w:tcMar>
              <w:top w:w="100" w:type="dxa"/>
              <w:left w:w="100" w:type="dxa"/>
              <w:bottom w:w="100" w:type="dxa"/>
              <w:right w:w="100" w:type="dxa"/>
            </w:tcMar>
          </w:tcPr>
          <w:p w14:paraId="7FF24176" w14:textId="77777777" w:rsidR="008E41CB" w:rsidRPr="008A67A6" w:rsidRDefault="0082772A" w:rsidP="006A597C">
            <w:pPr>
              <w:rPr>
                <w:highlight w:val="white"/>
              </w:rPr>
            </w:pPr>
            <w:r w:rsidRPr="008A67A6">
              <w:rPr>
                <w:highlight w:val="white"/>
              </w:rPr>
              <w:t>1.00</w:t>
            </w:r>
          </w:p>
        </w:tc>
        <w:tc>
          <w:tcPr>
            <w:tcW w:w="2444" w:type="dxa"/>
            <w:shd w:val="clear" w:color="auto" w:fill="auto"/>
            <w:tcMar>
              <w:top w:w="100" w:type="dxa"/>
              <w:left w:w="100" w:type="dxa"/>
              <w:bottom w:w="100" w:type="dxa"/>
              <w:right w:w="100" w:type="dxa"/>
            </w:tcMar>
          </w:tcPr>
          <w:p w14:paraId="7FF24177" w14:textId="77777777" w:rsidR="008E41CB" w:rsidRPr="008A67A6" w:rsidRDefault="0082772A" w:rsidP="006A597C">
            <w:pPr>
              <w:rPr>
                <w:highlight w:val="white"/>
              </w:rPr>
            </w:pPr>
            <w:r w:rsidRPr="008A67A6">
              <w:rPr>
                <w:highlight w:val="white"/>
              </w:rPr>
              <w:t>0.93</w:t>
            </w:r>
          </w:p>
        </w:tc>
        <w:tc>
          <w:tcPr>
            <w:tcW w:w="2444" w:type="dxa"/>
            <w:shd w:val="clear" w:color="auto" w:fill="auto"/>
            <w:tcMar>
              <w:top w:w="100" w:type="dxa"/>
              <w:left w:w="100" w:type="dxa"/>
              <w:bottom w:w="100" w:type="dxa"/>
              <w:right w:w="100" w:type="dxa"/>
            </w:tcMar>
          </w:tcPr>
          <w:p w14:paraId="7FF24178" w14:textId="77777777" w:rsidR="008E41CB" w:rsidRPr="008A67A6" w:rsidRDefault="0082772A" w:rsidP="006A597C">
            <w:pPr>
              <w:rPr>
                <w:highlight w:val="white"/>
              </w:rPr>
            </w:pPr>
            <w:r w:rsidRPr="008A67A6">
              <w:rPr>
                <w:highlight w:val="white"/>
              </w:rPr>
              <w:t>0.84</w:t>
            </w:r>
          </w:p>
        </w:tc>
      </w:tr>
      <w:tr w:rsidR="008E41CB" w:rsidRPr="008A67A6" w14:paraId="7FF2417E" w14:textId="77777777">
        <w:tc>
          <w:tcPr>
            <w:tcW w:w="2444" w:type="dxa"/>
            <w:shd w:val="clear" w:color="auto" w:fill="auto"/>
            <w:tcMar>
              <w:top w:w="100" w:type="dxa"/>
              <w:left w:w="100" w:type="dxa"/>
              <w:bottom w:w="100" w:type="dxa"/>
              <w:right w:w="100" w:type="dxa"/>
            </w:tcMar>
          </w:tcPr>
          <w:p w14:paraId="7FF2417A" w14:textId="77777777" w:rsidR="008E41CB" w:rsidRPr="008A67A6" w:rsidRDefault="0082772A" w:rsidP="006A597C">
            <w:pPr>
              <w:rPr>
                <w:highlight w:val="white"/>
              </w:rPr>
            </w:pPr>
            <w:r w:rsidRPr="008A67A6">
              <w:rPr>
                <w:highlight w:val="white"/>
              </w:rPr>
              <w:t>CF_XGB</w:t>
            </w:r>
          </w:p>
        </w:tc>
        <w:tc>
          <w:tcPr>
            <w:tcW w:w="2444" w:type="dxa"/>
            <w:shd w:val="clear" w:color="auto" w:fill="auto"/>
            <w:tcMar>
              <w:top w:w="100" w:type="dxa"/>
              <w:left w:w="100" w:type="dxa"/>
              <w:bottom w:w="100" w:type="dxa"/>
              <w:right w:w="100" w:type="dxa"/>
            </w:tcMar>
          </w:tcPr>
          <w:p w14:paraId="7FF2417B" w14:textId="77777777" w:rsidR="008E41CB" w:rsidRPr="008A67A6" w:rsidRDefault="0082772A" w:rsidP="006A597C">
            <w:pPr>
              <w:rPr>
                <w:highlight w:val="white"/>
              </w:rPr>
            </w:pPr>
            <w:r w:rsidRPr="008A67A6">
              <w:rPr>
                <w:highlight w:val="white"/>
              </w:rPr>
              <w:t>0.93</w:t>
            </w:r>
          </w:p>
        </w:tc>
        <w:tc>
          <w:tcPr>
            <w:tcW w:w="2444" w:type="dxa"/>
            <w:shd w:val="clear" w:color="auto" w:fill="auto"/>
            <w:tcMar>
              <w:top w:w="100" w:type="dxa"/>
              <w:left w:w="100" w:type="dxa"/>
              <w:bottom w:w="100" w:type="dxa"/>
              <w:right w:w="100" w:type="dxa"/>
            </w:tcMar>
          </w:tcPr>
          <w:p w14:paraId="7FF2417C" w14:textId="77777777" w:rsidR="008E41CB" w:rsidRPr="008A67A6" w:rsidRDefault="0082772A" w:rsidP="006A597C">
            <w:pPr>
              <w:rPr>
                <w:highlight w:val="white"/>
              </w:rPr>
            </w:pPr>
            <w:r w:rsidRPr="008A67A6">
              <w:rPr>
                <w:highlight w:val="white"/>
              </w:rPr>
              <w:t>1.</w:t>
            </w:r>
          </w:p>
        </w:tc>
        <w:tc>
          <w:tcPr>
            <w:tcW w:w="2444" w:type="dxa"/>
            <w:shd w:val="clear" w:color="auto" w:fill="auto"/>
            <w:tcMar>
              <w:top w:w="100" w:type="dxa"/>
              <w:left w:w="100" w:type="dxa"/>
              <w:bottom w:w="100" w:type="dxa"/>
              <w:right w:w="100" w:type="dxa"/>
            </w:tcMar>
          </w:tcPr>
          <w:p w14:paraId="7FF2417D" w14:textId="77777777" w:rsidR="008E41CB" w:rsidRPr="008A67A6" w:rsidRDefault="0082772A" w:rsidP="006A597C">
            <w:pPr>
              <w:rPr>
                <w:highlight w:val="white"/>
              </w:rPr>
            </w:pPr>
            <w:r w:rsidRPr="008A67A6">
              <w:rPr>
                <w:highlight w:val="white"/>
              </w:rPr>
              <w:t>0.89</w:t>
            </w:r>
          </w:p>
        </w:tc>
      </w:tr>
      <w:tr w:rsidR="008E41CB" w:rsidRPr="008A67A6" w14:paraId="7FF24183" w14:textId="77777777">
        <w:tc>
          <w:tcPr>
            <w:tcW w:w="2444" w:type="dxa"/>
            <w:shd w:val="clear" w:color="auto" w:fill="auto"/>
            <w:tcMar>
              <w:top w:w="100" w:type="dxa"/>
              <w:left w:w="100" w:type="dxa"/>
              <w:bottom w:w="100" w:type="dxa"/>
              <w:right w:w="100" w:type="dxa"/>
            </w:tcMar>
          </w:tcPr>
          <w:p w14:paraId="7FF2417F" w14:textId="77777777" w:rsidR="008E41CB" w:rsidRPr="008A67A6" w:rsidRDefault="0082772A" w:rsidP="006A597C">
            <w:pPr>
              <w:rPr>
                <w:highlight w:val="white"/>
              </w:rPr>
            </w:pPr>
            <w:r w:rsidRPr="008A67A6">
              <w:rPr>
                <w:highlight w:val="white"/>
              </w:rPr>
              <w:t>CF_APCADA</w:t>
            </w:r>
          </w:p>
        </w:tc>
        <w:tc>
          <w:tcPr>
            <w:tcW w:w="2444" w:type="dxa"/>
            <w:shd w:val="clear" w:color="auto" w:fill="auto"/>
            <w:tcMar>
              <w:top w:w="100" w:type="dxa"/>
              <w:left w:w="100" w:type="dxa"/>
              <w:bottom w:w="100" w:type="dxa"/>
              <w:right w:w="100" w:type="dxa"/>
            </w:tcMar>
          </w:tcPr>
          <w:p w14:paraId="7FF24180" w14:textId="77777777" w:rsidR="008E41CB" w:rsidRPr="008A67A6" w:rsidRDefault="0082772A" w:rsidP="006A597C">
            <w:pPr>
              <w:rPr>
                <w:highlight w:val="white"/>
              </w:rPr>
            </w:pPr>
            <w:r w:rsidRPr="008A67A6">
              <w:rPr>
                <w:highlight w:val="white"/>
              </w:rPr>
              <w:t>0.84</w:t>
            </w:r>
          </w:p>
        </w:tc>
        <w:tc>
          <w:tcPr>
            <w:tcW w:w="2444" w:type="dxa"/>
            <w:shd w:val="clear" w:color="auto" w:fill="auto"/>
            <w:tcMar>
              <w:top w:w="100" w:type="dxa"/>
              <w:left w:w="100" w:type="dxa"/>
              <w:bottom w:w="100" w:type="dxa"/>
              <w:right w:w="100" w:type="dxa"/>
            </w:tcMar>
          </w:tcPr>
          <w:p w14:paraId="7FF24181" w14:textId="77777777" w:rsidR="008E41CB" w:rsidRPr="008A67A6" w:rsidRDefault="0082772A" w:rsidP="006A597C">
            <w:pPr>
              <w:rPr>
                <w:highlight w:val="white"/>
              </w:rPr>
            </w:pPr>
            <w:r w:rsidRPr="008A67A6">
              <w:rPr>
                <w:highlight w:val="white"/>
              </w:rPr>
              <w:t>0.89</w:t>
            </w:r>
          </w:p>
        </w:tc>
        <w:tc>
          <w:tcPr>
            <w:tcW w:w="2444" w:type="dxa"/>
            <w:shd w:val="clear" w:color="auto" w:fill="auto"/>
            <w:tcMar>
              <w:top w:w="100" w:type="dxa"/>
              <w:left w:w="100" w:type="dxa"/>
              <w:bottom w:w="100" w:type="dxa"/>
              <w:right w:w="100" w:type="dxa"/>
            </w:tcMar>
          </w:tcPr>
          <w:p w14:paraId="7FF24182" w14:textId="77777777" w:rsidR="008E41CB" w:rsidRPr="008A67A6" w:rsidRDefault="0082772A" w:rsidP="006A597C">
            <w:pPr>
              <w:rPr>
                <w:highlight w:val="white"/>
              </w:rPr>
            </w:pPr>
            <w:r w:rsidRPr="008A67A6">
              <w:rPr>
                <w:highlight w:val="white"/>
              </w:rPr>
              <w:t xml:space="preserve">1. </w:t>
            </w:r>
          </w:p>
        </w:tc>
      </w:tr>
    </w:tbl>
    <w:p w14:paraId="7FF24184" w14:textId="77777777" w:rsidR="008E41CB" w:rsidRPr="008A67A6" w:rsidRDefault="008E41CB" w:rsidP="006A597C">
      <w:pPr>
        <w:rPr>
          <w:highlight w:val="white"/>
        </w:rPr>
      </w:pPr>
    </w:p>
    <w:p w14:paraId="7FF24185" w14:textId="77777777" w:rsidR="008E41CB" w:rsidRPr="008A67A6" w:rsidRDefault="008E41CB" w:rsidP="006A597C">
      <w:pPr>
        <w:rPr>
          <w:highlight w:val="white"/>
        </w:rPr>
      </w:pPr>
    </w:p>
    <w:p w14:paraId="7FF24186" w14:textId="77777777" w:rsidR="008E41CB" w:rsidRPr="008A67A6" w:rsidRDefault="008E41CB" w:rsidP="006A597C">
      <w:pPr>
        <w:rPr>
          <w:highlight w:val="white"/>
        </w:rPr>
      </w:pPr>
    </w:p>
    <w:p w14:paraId="7FF24187" w14:textId="77777777" w:rsidR="008E41CB" w:rsidRPr="008A67A6" w:rsidRDefault="008E41CB" w:rsidP="006A597C">
      <w:pPr>
        <w:rPr>
          <w:highlight w:val="white"/>
        </w:rPr>
      </w:pPr>
    </w:p>
    <w:p w14:paraId="7FF24188" w14:textId="77777777" w:rsidR="008E41CB" w:rsidRPr="008A67A6" w:rsidRDefault="008E41CB" w:rsidP="006A597C">
      <w:pPr>
        <w:rPr>
          <w:highlight w:val="white"/>
        </w:rPr>
      </w:pPr>
    </w:p>
    <w:p w14:paraId="7FF24189" w14:textId="77777777" w:rsidR="008E41CB" w:rsidRPr="008A67A6" w:rsidRDefault="0082772A" w:rsidP="006A597C">
      <w:pPr>
        <w:rPr>
          <w:highlight w:val="white"/>
        </w:rPr>
      </w:pPr>
      <w:r w:rsidRPr="008A67A6">
        <w:rPr>
          <w:highlight w:val="white"/>
        </w:rPr>
        <w:t xml:space="preserve">Table </w:t>
      </w:r>
      <w:ins w:id="116" w:author="Tina Andriantsalama" w:date="2022-05-16T19:40:00Z">
        <w:r w:rsidRPr="008A67A6">
          <w:rPr>
            <w:highlight w:val="white"/>
          </w:rPr>
          <w:t>4</w:t>
        </w:r>
      </w:ins>
      <w:del w:id="117" w:author="Tina Andriantsalama" w:date="2022-05-16T19:40:00Z">
        <w:r w:rsidRPr="008A67A6">
          <w:rPr>
            <w:highlight w:val="white"/>
          </w:rPr>
          <w:delText>3</w:delText>
        </w:r>
      </w:del>
      <w:r w:rsidRPr="008A67A6">
        <w:rPr>
          <w:highlight w:val="white"/>
        </w:rPr>
        <w:t>: Error metrics between CF estimations and observation</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660"/>
        <w:gridCol w:w="3659"/>
        <w:gridCol w:w="2460"/>
      </w:tblGrid>
      <w:tr w:rsidR="008E41CB" w:rsidRPr="008A67A6" w14:paraId="7FF2418D" w14:textId="77777777">
        <w:tc>
          <w:tcPr>
            <w:tcW w:w="3659" w:type="dxa"/>
            <w:shd w:val="clear" w:color="auto" w:fill="auto"/>
            <w:tcMar>
              <w:top w:w="100" w:type="dxa"/>
              <w:left w:w="100" w:type="dxa"/>
              <w:bottom w:w="100" w:type="dxa"/>
              <w:right w:w="100" w:type="dxa"/>
            </w:tcMar>
          </w:tcPr>
          <w:p w14:paraId="7FF2418A" w14:textId="77777777" w:rsidR="008E41CB" w:rsidRPr="008A67A6" w:rsidRDefault="0082772A" w:rsidP="006A597C">
            <w:pPr>
              <w:rPr>
                <w:highlight w:val="white"/>
              </w:rPr>
            </w:pPr>
            <w:r w:rsidRPr="008A67A6">
              <w:rPr>
                <w:highlight w:val="white"/>
              </w:rPr>
              <w:t>Estimations</w:t>
            </w:r>
          </w:p>
        </w:tc>
        <w:tc>
          <w:tcPr>
            <w:tcW w:w="3659" w:type="dxa"/>
            <w:shd w:val="clear" w:color="auto" w:fill="auto"/>
            <w:tcMar>
              <w:top w:w="100" w:type="dxa"/>
              <w:left w:w="100" w:type="dxa"/>
              <w:bottom w:w="100" w:type="dxa"/>
              <w:right w:w="100" w:type="dxa"/>
            </w:tcMar>
          </w:tcPr>
          <w:p w14:paraId="7FF2418B" w14:textId="77777777" w:rsidR="008E41CB" w:rsidRPr="008A67A6" w:rsidRDefault="0082772A" w:rsidP="006A597C">
            <w:pPr>
              <w:rPr>
                <w:highlight w:val="white"/>
              </w:rPr>
            </w:pPr>
            <w:r w:rsidRPr="008A67A6">
              <w:rPr>
                <w:highlight w:val="white"/>
              </w:rPr>
              <w:t xml:space="preserve">RMSE </w:t>
            </w:r>
          </w:p>
        </w:tc>
        <w:tc>
          <w:tcPr>
            <w:tcW w:w="2460" w:type="dxa"/>
            <w:shd w:val="clear" w:color="auto" w:fill="auto"/>
            <w:tcMar>
              <w:top w:w="100" w:type="dxa"/>
              <w:left w:w="100" w:type="dxa"/>
              <w:bottom w:w="100" w:type="dxa"/>
              <w:right w:w="100" w:type="dxa"/>
            </w:tcMar>
          </w:tcPr>
          <w:p w14:paraId="7FF2418C" w14:textId="77777777" w:rsidR="008E41CB" w:rsidRPr="008A67A6" w:rsidRDefault="0082772A" w:rsidP="006A597C">
            <w:pPr>
              <w:rPr>
                <w:highlight w:val="white"/>
              </w:rPr>
            </w:pPr>
            <w:r w:rsidRPr="008A67A6">
              <w:rPr>
                <w:highlight w:val="white"/>
              </w:rPr>
              <w:t>MAE</w:t>
            </w:r>
          </w:p>
        </w:tc>
      </w:tr>
      <w:tr w:rsidR="008E41CB" w:rsidRPr="008A67A6" w14:paraId="7FF24191" w14:textId="77777777">
        <w:tc>
          <w:tcPr>
            <w:tcW w:w="3659" w:type="dxa"/>
            <w:shd w:val="clear" w:color="auto" w:fill="auto"/>
            <w:tcMar>
              <w:top w:w="100" w:type="dxa"/>
              <w:left w:w="100" w:type="dxa"/>
              <w:bottom w:w="100" w:type="dxa"/>
              <w:right w:w="100" w:type="dxa"/>
            </w:tcMar>
          </w:tcPr>
          <w:p w14:paraId="7FF2418E" w14:textId="77777777" w:rsidR="008E41CB" w:rsidRPr="008A67A6" w:rsidRDefault="0082772A" w:rsidP="006A597C">
            <w:pPr>
              <w:rPr>
                <w:highlight w:val="white"/>
              </w:rPr>
            </w:pPr>
            <w:r w:rsidRPr="008A67A6">
              <w:rPr>
                <w:highlight w:val="white"/>
              </w:rPr>
              <w:t>CF vs CF_XGB</w:t>
            </w:r>
          </w:p>
        </w:tc>
        <w:tc>
          <w:tcPr>
            <w:tcW w:w="3659" w:type="dxa"/>
            <w:shd w:val="clear" w:color="auto" w:fill="auto"/>
            <w:tcMar>
              <w:top w:w="100" w:type="dxa"/>
              <w:left w:w="100" w:type="dxa"/>
              <w:bottom w:w="100" w:type="dxa"/>
              <w:right w:w="100" w:type="dxa"/>
            </w:tcMar>
          </w:tcPr>
          <w:p w14:paraId="7FF2418F" w14:textId="77777777" w:rsidR="008E41CB" w:rsidRPr="008A67A6" w:rsidRDefault="0082772A" w:rsidP="006A597C">
            <w:pPr>
              <w:rPr>
                <w:highlight w:val="white"/>
              </w:rPr>
            </w:pPr>
            <w:r w:rsidRPr="008A67A6">
              <w:rPr>
                <w:highlight w:val="white"/>
              </w:rPr>
              <w:t>0.12</w:t>
            </w:r>
          </w:p>
        </w:tc>
        <w:tc>
          <w:tcPr>
            <w:tcW w:w="2460" w:type="dxa"/>
            <w:shd w:val="clear" w:color="auto" w:fill="auto"/>
            <w:tcMar>
              <w:top w:w="100" w:type="dxa"/>
              <w:left w:w="100" w:type="dxa"/>
              <w:bottom w:w="100" w:type="dxa"/>
              <w:right w:w="100" w:type="dxa"/>
            </w:tcMar>
          </w:tcPr>
          <w:p w14:paraId="7FF24190" w14:textId="77777777" w:rsidR="008E41CB" w:rsidRPr="008A67A6" w:rsidRDefault="0082772A" w:rsidP="006A597C">
            <w:pPr>
              <w:rPr>
                <w:highlight w:val="white"/>
              </w:rPr>
            </w:pPr>
            <w:r w:rsidRPr="008A67A6">
              <w:rPr>
                <w:highlight w:val="white"/>
              </w:rPr>
              <w:t>0.08</w:t>
            </w:r>
          </w:p>
        </w:tc>
      </w:tr>
      <w:tr w:rsidR="008E41CB" w:rsidRPr="008A67A6" w14:paraId="7FF24195" w14:textId="77777777">
        <w:tc>
          <w:tcPr>
            <w:tcW w:w="3659" w:type="dxa"/>
            <w:shd w:val="clear" w:color="auto" w:fill="auto"/>
            <w:tcMar>
              <w:top w:w="100" w:type="dxa"/>
              <w:left w:w="100" w:type="dxa"/>
              <w:bottom w:w="100" w:type="dxa"/>
              <w:right w:w="100" w:type="dxa"/>
            </w:tcMar>
          </w:tcPr>
          <w:p w14:paraId="7FF24192" w14:textId="77777777" w:rsidR="008E41CB" w:rsidRPr="008A67A6" w:rsidRDefault="0082772A" w:rsidP="006A597C">
            <w:pPr>
              <w:rPr>
                <w:highlight w:val="white"/>
              </w:rPr>
            </w:pPr>
            <w:r w:rsidRPr="008A67A6">
              <w:rPr>
                <w:highlight w:val="white"/>
              </w:rPr>
              <w:t xml:space="preserve">CF vs CF_APACADA </w:t>
            </w:r>
          </w:p>
        </w:tc>
        <w:tc>
          <w:tcPr>
            <w:tcW w:w="3659" w:type="dxa"/>
            <w:shd w:val="clear" w:color="auto" w:fill="auto"/>
            <w:tcMar>
              <w:top w:w="100" w:type="dxa"/>
              <w:left w:w="100" w:type="dxa"/>
              <w:bottom w:w="100" w:type="dxa"/>
              <w:right w:w="100" w:type="dxa"/>
            </w:tcMar>
          </w:tcPr>
          <w:p w14:paraId="7FF24193" w14:textId="77777777" w:rsidR="008E41CB" w:rsidRPr="008A67A6" w:rsidRDefault="0082772A" w:rsidP="006A597C">
            <w:pPr>
              <w:rPr>
                <w:highlight w:val="white"/>
              </w:rPr>
            </w:pPr>
            <w:r w:rsidRPr="008A67A6">
              <w:rPr>
                <w:highlight w:val="white"/>
              </w:rPr>
              <w:t>0.23</w:t>
            </w:r>
          </w:p>
        </w:tc>
        <w:tc>
          <w:tcPr>
            <w:tcW w:w="2460" w:type="dxa"/>
            <w:shd w:val="clear" w:color="auto" w:fill="auto"/>
            <w:tcMar>
              <w:top w:w="100" w:type="dxa"/>
              <w:left w:w="100" w:type="dxa"/>
              <w:bottom w:w="100" w:type="dxa"/>
              <w:right w:w="100" w:type="dxa"/>
            </w:tcMar>
          </w:tcPr>
          <w:p w14:paraId="7FF24194" w14:textId="77777777" w:rsidR="008E41CB" w:rsidRPr="008A67A6" w:rsidRDefault="0082772A" w:rsidP="006A597C">
            <w:pPr>
              <w:rPr>
                <w:highlight w:val="white"/>
              </w:rPr>
            </w:pPr>
            <w:r w:rsidRPr="008A67A6">
              <w:rPr>
                <w:highlight w:val="white"/>
              </w:rPr>
              <w:t>0.16</w:t>
            </w:r>
          </w:p>
        </w:tc>
      </w:tr>
      <w:tr w:rsidR="008E41CB" w:rsidRPr="008A67A6" w14:paraId="7FF24199" w14:textId="77777777">
        <w:tc>
          <w:tcPr>
            <w:tcW w:w="3659" w:type="dxa"/>
            <w:shd w:val="clear" w:color="auto" w:fill="auto"/>
            <w:tcMar>
              <w:top w:w="100" w:type="dxa"/>
              <w:left w:w="100" w:type="dxa"/>
              <w:bottom w:w="100" w:type="dxa"/>
              <w:right w:w="100" w:type="dxa"/>
            </w:tcMar>
          </w:tcPr>
          <w:p w14:paraId="7FF24196" w14:textId="77777777" w:rsidR="008E41CB" w:rsidRPr="008A67A6" w:rsidRDefault="0082772A" w:rsidP="006A597C">
            <w:pPr>
              <w:rPr>
                <w:highlight w:val="white"/>
              </w:rPr>
            </w:pPr>
            <w:r w:rsidRPr="008A67A6">
              <w:rPr>
                <w:highlight w:val="white"/>
              </w:rPr>
              <w:t>CF_XGB vs CF_APCADA</w:t>
            </w:r>
          </w:p>
        </w:tc>
        <w:tc>
          <w:tcPr>
            <w:tcW w:w="3659" w:type="dxa"/>
            <w:shd w:val="clear" w:color="auto" w:fill="auto"/>
            <w:tcMar>
              <w:top w:w="100" w:type="dxa"/>
              <w:left w:w="100" w:type="dxa"/>
              <w:bottom w:w="100" w:type="dxa"/>
              <w:right w:w="100" w:type="dxa"/>
            </w:tcMar>
          </w:tcPr>
          <w:p w14:paraId="7FF24197" w14:textId="77777777" w:rsidR="008E41CB" w:rsidRPr="008A67A6" w:rsidRDefault="0082772A" w:rsidP="006A597C">
            <w:pPr>
              <w:rPr>
                <w:highlight w:val="white"/>
              </w:rPr>
            </w:pPr>
            <w:r w:rsidRPr="008A67A6">
              <w:rPr>
                <w:highlight w:val="white"/>
              </w:rPr>
              <w:t>0.21</w:t>
            </w:r>
          </w:p>
        </w:tc>
        <w:tc>
          <w:tcPr>
            <w:tcW w:w="2460" w:type="dxa"/>
            <w:shd w:val="clear" w:color="auto" w:fill="auto"/>
            <w:tcMar>
              <w:top w:w="100" w:type="dxa"/>
              <w:left w:w="100" w:type="dxa"/>
              <w:bottom w:w="100" w:type="dxa"/>
              <w:right w:w="100" w:type="dxa"/>
            </w:tcMar>
          </w:tcPr>
          <w:p w14:paraId="7FF24198" w14:textId="77777777" w:rsidR="008E41CB" w:rsidRPr="008A67A6" w:rsidRDefault="0082772A" w:rsidP="006A597C">
            <w:pPr>
              <w:rPr>
                <w:highlight w:val="white"/>
              </w:rPr>
            </w:pPr>
            <w:r w:rsidRPr="008A67A6">
              <w:rPr>
                <w:highlight w:val="white"/>
              </w:rPr>
              <w:t>0.16</w:t>
            </w:r>
          </w:p>
        </w:tc>
      </w:tr>
    </w:tbl>
    <w:p w14:paraId="7FF2419A" w14:textId="77777777" w:rsidR="008E41CB" w:rsidRPr="008A67A6" w:rsidRDefault="008E41CB" w:rsidP="006A597C">
      <w:pPr>
        <w:rPr>
          <w:highlight w:val="white"/>
        </w:rPr>
      </w:pPr>
    </w:p>
    <w:p w14:paraId="7FF2419B" w14:textId="77777777" w:rsidR="008E41CB" w:rsidRPr="008A67A6" w:rsidRDefault="008E41CB" w:rsidP="006A597C">
      <w:pPr>
        <w:rPr>
          <w:highlight w:val="white"/>
        </w:rPr>
      </w:pPr>
    </w:p>
    <w:p w14:paraId="7FF2419C" w14:textId="77777777" w:rsidR="008E41CB" w:rsidRPr="008A67A6" w:rsidRDefault="0082772A" w:rsidP="006A597C">
      <w:pPr>
        <w:rPr>
          <w:highlight w:val="white"/>
        </w:rPr>
      </w:pPr>
      <w:r w:rsidRPr="008A67A6">
        <w:rPr>
          <w:highlight w:val="white"/>
        </w:rPr>
        <w:t>Discussion and perspectives</w:t>
      </w:r>
    </w:p>
    <w:p w14:paraId="7FF2419D" w14:textId="6391CCFC" w:rsidR="008E41CB" w:rsidRPr="008A67A6" w:rsidRDefault="0082772A" w:rsidP="006A597C">
      <w:r w:rsidRPr="008A67A6">
        <w:t>This study shows the possibility to estimate cloud fraction by a machine learning method from meteorological variables, where the longwave radiation plays a crucial role because of its strong relationship with clouds. The XGBoost model is successfully applied to estimate CF by LW radiation (along with other meteorological variables)</w:t>
      </w:r>
      <w:r w:rsidRPr="008A67A6">
        <w:rPr>
          <w:u w:val="single"/>
        </w:rPr>
        <w:t>. It could be better to highlight the role of LW for the XGBoost model, we could add this later</w:t>
      </w:r>
      <w:r w:rsidRPr="008A67A6">
        <w:t>. The performance of XGBoost is proven superior to the traditional physical empirical method (e.g., APCADA). While it is worth noting that, XGBoost estimates CF in continuous values, whereas APCADA produces discrete data, which may potentially impact the statistical comparison of these two methods. High-quality and abundant CF measurements is the key to apply a Machine Learning approach (e.g., XGBoost), a future application could benefit from the increasing availability of CF data.</w:t>
      </w:r>
    </w:p>
    <w:p w14:paraId="7FF2419E" w14:textId="77777777" w:rsidR="008E41CB" w:rsidRPr="008A67A6" w:rsidRDefault="008E41CB" w:rsidP="006A597C"/>
    <w:p w14:paraId="7FF2419F" w14:textId="77777777" w:rsidR="008E41CB" w:rsidRPr="008A67A6" w:rsidRDefault="0082772A" w:rsidP="006A597C">
      <w:r w:rsidRPr="008A67A6">
        <w:lastRenderedPageBreak/>
        <w:t xml:space="preserve">Only daytime CF, from the visible camera, is used to train the XGBoost model in this study. Similar experiments could be done during the night with nighttime CF measurement such as that from an infrared camera. With performed accuracy compared to traditional physical methods, the XGBoost model could be applied to extend the temporal coverage of existing CF </w:t>
      </w:r>
      <w:proofErr w:type="gramStart"/>
      <w:r w:rsidRPr="008A67A6">
        <w:t>observations  from</w:t>
      </w:r>
      <w:proofErr w:type="gramEnd"/>
      <w:r w:rsidRPr="008A67A6">
        <w:t xml:space="preserve"> about 1.5 year in this study to more than 2.5 years with available meteorological variables. </w:t>
      </w:r>
    </w:p>
    <w:p w14:paraId="7FF241A0" w14:textId="77777777" w:rsidR="008E41CB" w:rsidRPr="008A67A6" w:rsidRDefault="0082772A" w:rsidP="006A597C">
      <w:pPr>
        <w:rPr>
          <w:highlight w:val="white"/>
        </w:rPr>
      </w:pPr>
      <w:r w:rsidRPr="008A67A6">
        <w:rPr>
          <w:highlight w:val="white"/>
        </w:rPr>
        <w:t xml:space="preserve"> </w:t>
      </w:r>
    </w:p>
    <w:p w14:paraId="7FF241A1" w14:textId="77777777" w:rsidR="008E41CB" w:rsidRPr="008A67A6" w:rsidRDefault="008E41CB" w:rsidP="006A597C">
      <w:pPr>
        <w:rPr>
          <w:highlight w:val="white"/>
        </w:rPr>
      </w:pPr>
    </w:p>
    <w:p w14:paraId="7FF241A2" w14:textId="77777777" w:rsidR="008E41CB" w:rsidRPr="006A597C" w:rsidRDefault="0082772A" w:rsidP="00EF09FE">
      <w:pPr>
        <w:pStyle w:val="Heading2"/>
        <w:rPr>
          <w:highlight w:val="white"/>
        </w:rPr>
      </w:pPr>
      <w:r w:rsidRPr="006A597C">
        <w:rPr>
          <w:highlight w:val="white"/>
        </w:rPr>
        <w:t>Limitations of APCADA at Reunion</w:t>
      </w:r>
    </w:p>
    <w:p w14:paraId="7FF241A3" w14:textId="77777777" w:rsidR="008E41CB" w:rsidRPr="008A67A6" w:rsidRDefault="0082772A" w:rsidP="006A597C">
      <w:r w:rsidRPr="008A67A6">
        <w:rPr>
          <w:highlight w:val="white"/>
        </w:rPr>
        <w:t xml:space="preserve"> </w:t>
      </w:r>
    </w:p>
    <w:p w14:paraId="7FF241A4" w14:textId="0090B461" w:rsidR="008E41CB" w:rsidRPr="008A67A6" w:rsidRDefault="0082772A" w:rsidP="006A597C">
      <w:pPr>
        <w:rPr>
          <w:color w:val="0000FF"/>
          <w:highlight w:val="white"/>
        </w:rPr>
      </w:pPr>
      <w:r w:rsidRPr="008A67A6">
        <w:t xml:space="preserve">Presence of dynamic </w:t>
      </w:r>
      <w:r w:rsidR="00F818A1" w:rsidRPr="008A67A6">
        <w:t>low-level</w:t>
      </w:r>
      <w:r w:rsidRPr="008A67A6">
        <w:t xml:space="preserve"> clouds in ocean regions mainly from the near surface moisture hindered the performance of APCADA. For the same reason, a correlation of below 70% was observed at </w:t>
      </w:r>
      <w:r w:rsidRPr="008A67A6">
        <w:rPr>
          <w:highlight w:val="white"/>
        </w:rPr>
        <w:t>Kwajalein (8.43°N, 167.44°E) (durr2004automatic</w:t>
      </w:r>
      <w:r w:rsidR="00BB2A9B">
        <w:rPr>
          <w:highlight w:val="white"/>
        </w:rPr>
        <w:t>)</w:t>
      </w:r>
      <w:r w:rsidRPr="008A67A6">
        <w:rPr>
          <w:highlight w:val="white"/>
        </w:rPr>
        <w:t xml:space="preserve">). </w:t>
      </w:r>
      <w:commentRangeStart w:id="118"/>
      <w:r w:rsidRPr="008A67A6">
        <w:rPr>
          <w:color w:val="0000FF"/>
          <w:highlight w:val="white"/>
        </w:rPr>
        <w:t>other information on this?</w:t>
      </w:r>
      <w:commentRangeEnd w:id="118"/>
      <w:r w:rsidRPr="008A67A6">
        <w:commentReference w:id="118"/>
      </w:r>
    </w:p>
    <w:p w14:paraId="7FF241A5" w14:textId="77777777" w:rsidR="008E41CB" w:rsidRPr="008A67A6" w:rsidRDefault="008E41CB" w:rsidP="006A597C">
      <w:pPr>
        <w:rPr>
          <w:highlight w:val="white"/>
        </w:rPr>
      </w:pPr>
    </w:p>
    <w:p w14:paraId="7FF241A6" w14:textId="77777777" w:rsidR="008E41CB" w:rsidRPr="008A67A6" w:rsidRDefault="008E41CB" w:rsidP="006A597C">
      <w:pPr>
        <w:rPr>
          <w:highlight w:val="white"/>
        </w:rPr>
      </w:pPr>
    </w:p>
    <w:p w14:paraId="7FF241A7" w14:textId="77777777" w:rsidR="008E41CB" w:rsidRPr="006A597C" w:rsidRDefault="0082772A" w:rsidP="006A597C">
      <w:pPr>
        <w:pStyle w:val="ListParagraph"/>
        <w:numPr>
          <w:ilvl w:val="0"/>
          <w:numId w:val="1"/>
        </w:numPr>
        <w:ind w:firstLineChars="0"/>
        <w:rPr>
          <w:highlight w:val="white"/>
        </w:rPr>
      </w:pPr>
      <w:r w:rsidRPr="006A597C">
        <w:rPr>
          <w:highlight w:val="white"/>
        </w:rPr>
        <w:t>Underestimation of lower cloud fraction</w:t>
      </w:r>
    </w:p>
    <w:p w14:paraId="7FF241A8" w14:textId="77777777" w:rsidR="008E41CB" w:rsidRPr="006A597C" w:rsidRDefault="0082772A" w:rsidP="006A597C">
      <w:pPr>
        <w:pStyle w:val="ListParagraph"/>
        <w:numPr>
          <w:ilvl w:val="0"/>
          <w:numId w:val="1"/>
        </w:numPr>
        <w:ind w:firstLineChars="0"/>
        <w:rPr>
          <w:highlight w:val="white"/>
        </w:rPr>
      </w:pPr>
      <w:r w:rsidRPr="006A597C">
        <w:rPr>
          <w:rFonts w:eastAsia="Cardo"/>
          <w:highlight w:val="white"/>
        </w:rPr>
        <w:t>few clear sky days over the region → dynamics of cloud formation over oceanic region</w:t>
      </w:r>
    </w:p>
    <w:p w14:paraId="7FF241A9" w14:textId="77777777" w:rsidR="008E41CB" w:rsidRPr="006A597C" w:rsidRDefault="0082772A" w:rsidP="006A597C">
      <w:pPr>
        <w:pStyle w:val="ListParagraph"/>
        <w:numPr>
          <w:ilvl w:val="0"/>
          <w:numId w:val="1"/>
        </w:numPr>
        <w:ind w:firstLineChars="0"/>
        <w:rPr>
          <w:highlight w:val="white"/>
        </w:rPr>
      </w:pPr>
      <w:r w:rsidRPr="006A597C">
        <w:rPr>
          <w:highlight w:val="white"/>
        </w:rPr>
        <w:t xml:space="preserve">number of clear sky days tends to decrease from morning to </w:t>
      </w:r>
      <w:proofErr w:type="gramStart"/>
      <w:r w:rsidRPr="006A597C">
        <w:rPr>
          <w:highlight w:val="white"/>
        </w:rPr>
        <w:t>evening</w:t>
      </w:r>
      <w:proofErr w:type="gramEnd"/>
    </w:p>
    <w:p w14:paraId="7FF241AA" w14:textId="77777777" w:rsidR="008E41CB" w:rsidRPr="006A597C" w:rsidRDefault="0082772A" w:rsidP="006A597C">
      <w:pPr>
        <w:pStyle w:val="ListParagraph"/>
        <w:numPr>
          <w:ilvl w:val="0"/>
          <w:numId w:val="1"/>
        </w:numPr>
        <w:ind w:firstLineChars="0"/>
        <w:rPr>
          <w:highlight w:val="white"/>
        </w:rPr>
      </w:pPr>
      <w:r w:rsidRPr="006A597C">
        <w:rPr>
          <w:highlight w:val="white"/>
        </w:rPr>
        <w:t>data dependence estimation</w:t>
      </w:r>
    </w:p>
    <w:p w14:paraId="7FF241AB" w14:textId="77777777" w:rsidR="008E41CB" w:rsidRPr="006A597C" w:rsidRDefault="008E41CB" w:rsidP="006A597C">
      <w:pPr>
        <w:pStyle w:val="ListParagraph"/>
        <w:numPr>
          <w:ilvl w:val="0"/>
          <w:numId w:val="1"/>
        </w:numPr>
        <w:ind w:firstLineChars="0"/>
        <w:rPr>
          <w:highlight w:val="white"/>
        </w:rPr>
      </w:pPr>
    </w:p>
    <w:p w14:paraId="7FF241AC" w14:textId="77777777" w:rsidR="008E41CB" w:rsidRPr="008A67A6" w:rsidRDefault="008E41CB" w:rsidP="006A597C">
      <w:pPr>
        <w:rPr>
          <w:highlight w:val="white"/>
        </w:rPr>
      </w:pPr>
    </w:p>
    <w:p w14:paraId="7FF241AD" w14:textId="77777777" w:rsidR="008E41CB" w:rsidRPr="006A597C" w:rsidRDefault="0082772A" w:rsidP="00EF09FE">
      <w:pPr>
        <w:pStyle w:val="Heading2"/>
        <w:rPr>
          <w:highlight w:val="white"/>
        </w:rPr>
      </w:pPr>
      <w:r w:rsidRPr="006A597C">
        <w:rPr>
          <w:highlight w:val="white"/>
        </w:rPr>
        <w:t>Limitation of XGBoost model</w:t>
      </w:r>
    </w:p>
    <w:p w14:paraId="7FF241AE" w14:textId="77777777" w:rsidR="008E41CB" w:rsidRPr="008A67A6" w:rsidRDefault="008E41CB" w:rsidP="006A597C">
      <w:pPr>
        <w:rPr>
          <w:highlight w:val="white"/>
        </w:rPr>
      </w:pPr>
    </w:p>
    <w:p w14:paraId="7FF241AF" w14:textId="77777777" w:rsidR="008E41CB" w:rsidRPr="008A67A6" w:rsidRDefault="0082772A" w:rsidP="006A597C">
      <w:pPr>
        <w:rPr>
          <w:highlight w:val="white"/>
        </w:rPr>
      </w:pPr>
      <w:commentRangeStart w:id="119"/>
      <w:r w:rsidRPr="008A67A6">
        <w:rPr>
          <w:highlight w:val="white"/>
        </w:rPr>
        <w:t>Chao, I don’t have an idea on this part</w:t>
      </w:r>
      <w:commentRangeEnd w:id="119"/>
      <w:r w:rsidRPr="008A67A6">
        <w:commentReference w:id="119"/>
      </w:r>
    </w:p>
    <w:p w14:paraId="7FF241B0" w14:textId="77777777" w:rsidR="008E41CB" w:rsidRPr="008A67A6" w:rsidRDefault="008E41CB" w:rsidP="006A597C">
      <w:pPr>
        <w:rPr>
          <w:highlight w:val="white"/>
        </w:rPr>
      </w:pPr>
    </w:p>
    <w:p w14:paraId="7FF241B1" w14:textId="77777777" w:rsidR="008E41CB" w:rsidRPr="006A597C" w:rsidRDefault="0082772A" w:rsidP="006A597C">
      <w:pPr>
        <w:pStyle w:val="ListParagraph"/>
        <w:numPr>
          <w:ilvl w:val="0"/>
          <w:numId w:val="3"/>
        </w:numPr>
        <w:ind w:firstLineChars="0"/>
        <w:rPr>
          <w:highlight w:val="white"/>
        </w:rPr>
      </w:pPr>
      <w:commentRangeStart w:id="120"/>
      <w:r w:rsidRPr="006A597C">
        <w:rPr>
          <w:highlight w:val="white"/>
        </w:rPr>
        <w:t xml:space="preserve">underestimating high values, </w:t>
      </w:r>
      <w:hyperlink r:id="rId24">
        <w:r w:rsidRPr="006A597C">
          <w:rPr>
            <w:color w:val="1155CC"/>
            <w:highlight w:val="white"/>
            <w:u w:val="single"/>
          </w:rPr>
          <w:t>link</w:t>
        </w:r>
      </w:hyperlink>
      <w:commentRangeEnd w:id="120"/>
      <w:r w:rsidRPr="008A67A6">
        <w:commentReference w:id="120"/>
      </w:r>
    </w:p>
    <w:p w14:paraId="7FF241B2" w14:textId="77777777" w:rsidR="008E41CB" w:rsidRPr="006A597C" w:rsidRDefault="0082772A" w:rsidP="006A597C">
      <w:pPr>
        <w:pStyle w:val="ListParagraph"/>
        <w:numPr>
          <w:ilvl w:val="0"/>
          <w:numId w:val="3"/>
        </w:numPr>
        <w:ind w:firstLineChars="0"/>
        <w:rPr>
          <w:highlight w:val="white"/>
        </w:rPr>
      </w:pPr>
      <w:commentRangeStart w:id="121"/>
      <w:r w:rsidRPr="006A597C">
        <w:rPr>
          <w:highlight w:val="white"/>
        </w:rPr>
        <w:t>Overestimation?</w:t>
      </w:r>
      <w:commentRangeEnd w:id="121"/>
      <w:r w:rsidRPr="008A67A6">
        <w:commentReference w:id="121"/>
      </w:r>
    </w:p>
    <w:p w14:paraId="7FF241B3" w14:textId="77777777" w:rsidR="008E41CB" w:rsidRPr="006A597C" w:rsidRDefault="0082772A" w:rsidP="006A597C">
      <w:pPr>
        <w:pStyle w:val="ListParagraph"/>
        <w:numPr>
          <w:ilvl w:val="0"/>
          <w:numId w:val="3"/>
        </w:numPr>
        <w:ind w:firstLineChars="0"/>
        <w:rPr>
          <w:highlight w:val="white"/>
        </w:rPr>
      </w:pPr>
      <w:commentRangeStart w:id="122"/>
      <w:commentRangeStart w:id="123"/>
      <w:commentRangeStart w:id="124"/>
      <w:r w:rsidRPr="006A597C">
        <w:rPr>
          <w:highlight w:val="white"/>
        </w:rPr>
        <w:t>huge amount of data dependence</w:t>
      </w:r>
      <w:commentRangeEnd w:id="122"/>
      <w:r w:rsidRPr="008A67A6">
        <w:commentReference w:id="122"/>
      </w:r>
      <w:commentRangeEnd w:id="123"/>
      <w:r w:rsidRPr="008A67A6">
        <w:commentReference w:id="123"/>
      </w:r>
      <w:commentRangeEnd w:id="124"/>
      <w:r w:rsidRPr="008A67A6">
        <w:commentReference w:id="124"/>
      </w:r>
    </w:p>
    <w:p w14:paraId="7FF241B4" w14:textId="77777777" w:rsidR="008E41CB" w:rsidRPr="006A597C" w:rsidRDefault="008E41CB" w:rsidP="006A597C">
      <w:pPr>
        <w:pStyle w:val="ListParagraph"/>
        <w:numPr>
          <w:ilvl w:val="0"/>
          <w:numId w:val="3"/>
        </w:numPr>
        <w:ind w:firstLineChars="0"/>
        <w:rPr>
          <w:highlight w:val="white"/>
        </w:rPr>
      </w:pPr>
    </w:p>
    <w:p w14:paraId="7FF241B5" w14:textId="77777777" w:rsidR="008E41CB" w:rsidRPr="008A67A6" w:rsidRDefault="008E41CB" w:rsidP="006A597C">
      <w:pPr>
        <w:rPr>
          <w:highlight w:val="white"/>
        </w:rPr>
      </w:pPr>
    </w:p>
    <w:p w14:paraId="7FF241B6" w14:textId="77777777" w:rsidR="008E41CB" w:rsidRPr="008A67A6" w:rsidRDefault="008E41CB" w:rsidP="006A597C">
      <w:pPr>
        <w:rPr>
          <w:highlight w:val="white"/>
        </w:rPr>
      </w:pPr>
    </w:p>
    <w:p w14:paraId="7FF241B7" w14:textId="77777777" w:rsidR="008E41CB" w:rsidRPr="008A67A6" w:rsidRDefault="0082772A" w:rsidP="00EF09FE">
      <w:pPr>
        <w:pStyle w:val="Heading1"/>
        <w:rPr>
          <w:highlight w:val="white"/>
        </w:rPr>
      </w:pPr>
      <w:r w:rsidRPr="008A67A6">
        <w:rPr>
          <w:highlight w:val="white"/>
        </w:rPr>
        <w:t>Conclusion</w:t>
      </w:r>
    </w:p>
    <w:p w14:paraId="7FF241B8" w14:textId="77777777" w:rsidR="008E41CB" w:rsidRPr="008A67A6" w:rsidRDefault="008E41CB" w:rsidP="006A597C">
      <w:pPr>
        <w:rPr>
          <w:highlight w:val="white"/>
        </w:rPr>
      </w:pPr>
    </w:p>
    <w:p w14:paraId="7FF241C0" w14:textId="77777777" w:rsidR="008E41CB" w:rsidRPr="008A67A6" w:rsidRDefault="008E41CB" w:rsidP="006A597C">
      <w:pPr>
        <w:rPr>
          <w:highlight w:val="white"/>
        </w:rPr>
      </w:pPr>
    </w:p>
    <w:p w14:paraId="7FF241C2" w14:textId="77777777" w:rsidR="008E41CB" w:rsidRPr="008A67A6" w:rsidRDefault="008E41CB" w:rsidP="006A597C">
      <w:pPr>
        <w:rPr>
          <w:highlight w:val="white"/>
        </w:rPr>
      </w:pPr>
    </w:p>
    <w:p w14:paraId="7FF241C3" w14:textId="6C1DF443" w:rsidR="008E41CB" w:rsidRPr="008A67A6" w:rsidRDefault="0082772A" w:rsidP="006A597C">
      <w:commentRangeStart w:id="125"/>
      <w:proofErr w:type="spellStart"/>
      <w:r w:rsidRPr="008A67A6">
        <w:t>nd</w:t>
      </w:r>
      <w:proofErr w:type="spellEnd"/>
      <w:r w:rsidRPr="008A67A6">
        <w:t xml:space="preserve"> its representation in Numerical Weather Prediction (NWP) models still has a long way to go (heidinger1996finite</w:t>
      </w:r>
      <w:r w:rsidR="00BB2A9B">
        <w:t>)</w:t>
      </w:r>
      <w:r w:rsidRPr="008A67A6">
        <w:t xml:space="preserve">). </w:t>
      </w:r>
      <w:commentRangeEnd w:id="125"/>
      <w:r w:rsidRPr="008A67A6">
        <w:commentReference w:id="125"/>
      </w:r>
      <w:r w:rsidRPr="008A67A6">
        <w:t xml:space="preserve">The current uncertainties lie from misrepresentation of </w:t>
      </w:r>
      <w:commentRangeStart w:id="126"/>
      <w:r w:rsidRPr="008A67A6">
        <w:t>brokenness (inhomogeneity)</w:t>
      </w:r>
      <w:commentRangeEnd w:id="126"/>
      <w:r w:rsidRPr="008A67A6">
        <w:commentReference w:id="126"/>
      </w:r>
      <w:r w:rsidRPr="008A67A6">
        <w:t xml:space="preserve"> of clouds in atmospheric radiative transfer calculations, which has been studied over 20 years for solar radiation in general and longwave radiation in particular (aida1977reflection</w:t>
      </w:r>
      <w:r w:rsidR="00BB2A9B">
        <w:t>)</w:t>
      </w:r>
      <w:r w:rsidRPr="008A67A6">
        <w:t>, and ellingson1982effects</w:t>
      </w:r>
      <w:r w:rsidR="00BB2A9B">
        <w:t>)</w:t>
      </w:r>
      <w:r w:rsidRPr="008A67A6">
        <w:t xml:space="preserve">). </w:t>
      </w:r>
    </w:p>
    <w:p w14:paraId="7FF241C4" w14:textId="574C3095" w:rsidR="008E41CB" w:rsidRPr="008A67A6" w:rsidRDefault="0082772A" w:rsidP="006A597C">
      <w:pPr>
        <w:rPr>
          <w:highlight w:val="white"/>
        </w:rPr>
      </w:pPr>
      <w:commentRangeStart w:id="127"/>
      <w:r w:rsidRPr="008A67A6">
        <w:t xml:space="preserve">In addition to emissions, cloud brokenness effects to longwave radiation consider the side face </w:t>
      </w:r>
      <w:r w:rsidR="00C04104" w:rsidRPr="008A67A6">
        <w:t>shading of</w:t>
      </w:r>
      <w:r w:rsidRPr="008A67A6">
        <w:t xml:space="preserve"> the broken cloud blocks.</w:t>
      </w:r>
      <w:commentRangeEnd w:id="127"/>
      <w:r w:rsidRPr="008A67A6">
        <w:commentReference w:id="127"/>
      </w:r>
      <w:r w:rsidRPr="008A67A6">
        <w:t xml:space="preserve"> (more information on CF in NWP *11 May*) </w:t>
      </w:r>
    </w:p>
    <w:p w14:paraId="7FF241C5" w14:textId="77777777" w:rsidR="008E41CB" w:rsidRPr="008A67A6" w:rsidRDefault="0082772A" w:rsidP="006A597C">
      <w:pPr>
        <w:rPr>
          <w:highlight w:val="white"/>
        </w:rPr>
      </w:pPr>
      <w:r w:rsidRPr="008A67A6">
        <w:rPr>
          <w:highlight w:val="white"/>
        </w:rPr>
        <w:t xml:space="preserve"> </w:t>
      </w:r>
    </w:p>
    <w:p w14:paraId="7FF241C6" w14:textId="34E4F7F0" w:rsidR="008E41CB" w:rsidRPr="008A67A6" w:rsidRDefault="0082772A" w:rsidP="006A597C">
      <w:r w:rsidRPr="008A67A6">
        <w:t xml:space="preserve">Even though clouds play a key role in the Earth's radiation budget, there is still a gap in cloud fraction (CF) estimation </w:t>
      </w:r>
      <w:r w:rsidR="00C04104" w:rsidRPr="008A67A6">
        <w:t>for renewable</w:t>
      </w:r>
      <w:r w:rsidRPr="008A67A6">
        <w:t xml:space="preserve"> energy (RE), photovoltaic (PV) production in particular. Different studies showed a strong radiative cooling effect from low level clouds, and negligible effect from the </w:t>
      </w:r>
      <w:r w:rsidRPr="008A67A6">
        <w:lastRenderedPageBreak/>
        <w:t>high clouds corresponding to the distance and emittance temperature (</w:t>
      </w:r>
      <w:hyperlink w:anchor="_ENREF_8" w:tooltip="Dürr, 2004 #305"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3C40B7" w:rsidRPr="003C40B7">
          <w:rPr>
            <w:rStyle w:val="Hyperlink"/>
            <w:highlight w:val="white"/>
          </w:rPr>
          <w:fldChar w:fldCharType="separate"/>
        </w:r>
        <w:r w:rsidR="003C40B7" w:rsidRPr="003C40B7">
          <w:rPr>
            <w:rStyle w:val="Hyperlink"/>
            <w:highlight w:val="white"/>
          </w:rPr>
          <w:t>Dürr and Philipona, 2004</w:t>
        </w:r>
        <w:r w:rsidR="003C40B7" w:rsidRPr="003C40B7">
          <w:rPr>
            <w:rStyle w:val="Hyperlink"/>
            <w:highlight w:val="white"/>
          </w:rPr>
          <w:fldChar w:fldCharType="end"/>
        </w:r>
      </w:hyperlink>
      <w:r w:rsidRPr="008A67A6">
        <w:t xml:space="preserve">, </w:t>
      </w:r>
      <w:hyperlink w:anchor="_ENREF_21" w:tooltip="Park, 2019 #302"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&lt;EndNote&gt;&lt;Cite&gt;&lt;Author&gt;Park&lt;/Author&gt;&lt;Year&gt;2019&lt;/Year&gt;&lt;RecNum&gt;302&lt;/RecNum&gt;&lt;DisplayText&gt;Park and Shin, 2019&lt;/DisplayText&gt;&lt;record&gt;&lt;rec-number&gt;302&lt;/rec-number&gt;&lt;foreign-keys&gt;&lt;key app="EN" db-id="ap2s0vva2tfapsexxan50rrawfdrerr00v90" timestamp="1661952293"&gt;302&lt;/key&gt;&lt;/foreign-keys&gt;&lt;ref-type name="Journal Article"&gt;17&lt;/ref-type&gt;&lt;contributors&gt;&lt;authors&gt;&lt;author&gt;Park, S.&lt;/author&gt;&lt;author&gt;Shin, J.&lt;/author&gt;&lt;/authors&gt;&lt;/contributors&gt;&lt;titles&gt;&lt;title&gt;Heuristic estimation of low-level cloud fraction over the globe based on a decoupling parameterization&lt;/title&gt;&lt;secondary-title&gt;Atmos. Chem. Phys.&lt;/secondary-title&gt;&lt;/titles&gt;&lt;periodical&gt;&lt;full-title&gt;Atmos. Chem. Phys.&lt;/full-title&gt;&lt;/periodical&gt;&lt;pages&gt;5635-5660&lt;/pages&gt;&lt;volume&gt;19&lt;/volume&gt;&lt;number&gt;8&lt;/number&gt;&lt;dates&gt;&lt;year&gt;2019&lt;/year&gt;&lt;/dates&gt;&lt;publisher&gt;Copernicus Publications&lt;/publisher&gt;&lt;isbn&gt;1680-7324&lt;/isbn&gt;&lt;urls&gt;&lt;related-urls&gt;&lt;url&gt;https://acp.copernicus.org/articles/19/5635/2019/&lt;/url&gt;&lt;/related-urls&gt;&lt;/urls&gt;&lt;electronic-resource-num&gt;10.5194/acp-19-5635-2019&lt;/electronic-resource-num&gt;&lt;/record&gt;&lt;/Cite&gt;&lt;/EndNote&gt;</w:instrText>
        </w:r>
        <w:r w:rsidR="003C40B7" w:rsidRPr="003C40B7">
          <w:rPr>
            <w:rStyle w:val="Hyperlink"/>
            <w:highlight w:val="white"/>
          </w:rPr>
          <w:fldChar w:fldCharType="separate"/>
        </w:r>
        <w:r w:rsidR="003C40B7" w:rsidRPr="003C40B7">
          <w:rPr>
            <w:rStyle w:val="Hyperlink"/>
            <w:highlight w:val="white"/>
          </w:rPr>
          <w:t>Park and Shin, 2019</w:t>
        </w:r>
        <w:r w:rsidR="003C40B7" w:rsidRPr="003C40B7">
          <w:rPr>
            <w:rStyle w:val="Hyperlink"/>
            <w:highlight w:val="white"/>
          </w:rPr>
          <w:fldChar w:fldCharType="end"/>
        </w:r>
      </w:hyperlink>
      <w:r w:rsidRPr="008A67A6">
        <w:t xml:space="preserve">). Presence of these </w:t>
      </w:r>
      <w:r w:rsidR="00C04104" w:rsidRPr="008A67A6">
        <w:t>low-level</w:t>
      </w:r>
      <w:r w:rsidRPr="008A67A6">
        <w:t xml:space="preserve"> clouds, with abundant water droplets, is high in ocean regions mainly from near surface moisture. In addition to cloud vertical structure, and cloud optical depth, CF as a fraction of cloud occupied area has been used as a measure of cloud quantification and in the Earth’s energy budget (</w:t>
      </w:r>
      <w:hyperlink w:anchor="_ENREF_22" w:tooltip="Qian, 2012 #308"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3C40B7" w:rsidRPr="003C40B7">
          <w:rPr>
            <w:rStyle w:val="Hyperlink"/>
            <w:highlight w:val="white"/>
          </w:rPr>
          <w:fldChar w:fldCharType="separate"/>
        </w:r>
        <w:r w:rsidR="003C40B7" w:rsidRPr="003C40B7">
          <w:rPr>
            <w:rStyle w:val="Hyperlink"/>
            <w:highlight w:val="white"/>
          </w:rPr>
          <w:t>Qian et al., 2012</w:t>
        </w:r>
        <w:r w:rsidR="003C40B7" w:rsidRPr="003C40B7">
          <w:rPr>
            <w:rStyle w:val="Hyperlink"/>
            <w:highlight w:val="white"/>
          </w:rPr>
          <w:fldChar w:fldCharType="end"/>
        </w:r>
      </w:hyperlink>
      <w:r w:rsidR="00BB2A9B">
        <w:t>)</w:t>
      </w:r>
      <w:r w:rsidRPr="008A67A6">
        <w:t xml:space="preserve">, and </w:t>
      </w:r>
      <w:hyperlink w:anchor="_ENREF_29" w:tooltip="Zhang, 2011 #309"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&lt;EndNote&gt;&lt;Cite&gt;&lt;Author&gt;Zhang&lt;/Author&gt;&lt;Year&gt;2011&lt;/Year&gt;&lt;RecNum&gt;309&lt;/RecNum&gt;&lt;DisplayText&gt;Zhang et al., 2011&lt;/DisplayText&gt;&lt;record&gt;&lt;rec-number&gt;309&lt;/rec-number&gt;&lt;foreign-keys&gt;&lt;key app="EN" db-id="ap2s0vva2tfapsexxan50rrawfdrerr00v90" timestamp="1661953880"&gt;309&lt;/key&gt;&lt;/foreign-keys&gt;&lt;ref-type name="Conference Paper"&gt;47&lt;/ref-type&gt;&lt;contributors&gt;&lt;authors&gt;&lt;author&gt;Zhang, T.&lt;/author&gt;&lt;author&gt;Stackhouse, P. W.&lt;/author&gt;&lt;author&gt;Gupta, S. K.&lt;/author&gt;&lt;author&gt;Cox, S. J.&lt;/author&gt;&lt;author&gt;Mikovitz, J. C.&lt;/author&gt;&lt;author&gt;Nasa Gewex Srb&lt;/author&gt;&lt;/authors&gt;&lt;/contributors&gt;&lt;auth-address&gt;AA(NASA Langley Research Center), AB(NASA Langley Research Center), AC(NASA Langley Research Center), AD(NASA Langley Research Center), AF(NASA Langley Research Center)&lt;/auth-address&gt;&lt;titles&gt;&lt;title&gt;THE EFFECT OF CLOUD FRACTION ON THE RADIATIVE ENERGY BUDGET: The Satellite-Based GEWEX-SRB Data vs. the Ground-Based BSRN Measurements&lt;/title&gt;&lt;/titles&gt;&lt;pages&gt;A13B-0261&lt;/pages&gt;&lt;volume&gt;2011&lt;/volume&gt;&lt;keywords&gt;&lt;keyword&gt;0480 BIOGEOSCIENCES / Remote sensing&lt;/keyword&gt;&lt;keyword&gt;1626 GLOBAL CHANGE / Global&lt;/keyword&gt;&lt;keyword&gt;climate models&lt;/keyword&gt;&lt;keyword&gt;3314 ATMOSPHERIC PROCESSES / Convective processes&lt;/keyword&gt;&lt;keyword&gt;3319&lt;/keyword&gt;&lt;keyword&gt;ATMOSPHERIC PROCESSES / General circulation&lt;/keyword&gt;&lt;/keywords&gt;&lt;dates&gt;&lt;year&gt;2011&lt;/year&gt;&lt;pub-dates&gt;&lt;date&gt;December 01, 2011&lt;/date&gt;&lt;/pub-dates&gt;&lt;/dates&gt;&lt;urls&gt;&lt;related-urls&gt;&lt;url&gt;https://ui.adsabs.harvard.edu/abs/2011AGUFM.A13B0261Z&lt;/url&gt;&lt;/related-urls&gt;&lt;/urls&gt;&lt;/record&gt;&lt;/Cite&gt;&lt;/EndNote&gt;</w:instrText>
        </w:r>
        <w:r w:rsidR="003C40B7" w:rsidRPr="003C40B7">
          <w:rPr>
            <w:rStyle w:val="Hyperlink"/>
            <w:highlight w:val="white"/>
          </w:rPr>
          <w:fldChar w:fldCharType="separate"/>
        </w:r>
        <w:r w:rsidR="003C40B7" w:rsidRPr="003C40B7">
          <w:rPr>
            <w:rStyle w:val="Hyperlink"/>
            <w:highlight w:val="white"/>
          </w:rPr>
          <w:t>Zhang et al., 2011</w:t>
        </w:r>
        <w:r w:rsidR="003C40B7" w:rsidRPr="003C40B7">
          <w:rPr>
            <w:rStyle w:val="Hyperlink"/>
            <w:highlight w:val="white"/>
          </w:rPr>
          <w:fldChar w:fldCharType="end"/>
        </w:r>
      </w:hyperlink>
      <w:r w:rsidRPr="008A67A6">
        <w:t xml:space="preserve">). With the rise of CF measurement, different CF estimation methodologies have been developed. </w:t>
      </w:r>
    </w:p>
    <w:p w14:paraId="7FF241C7" w14:textId="77777777" w:rsidR="008E41CB" w:rsidRPr="008A67A6" w:rsidRDefault="008E41CB" w:rsidP="006A597C"/>
    <w:p w14:paraId="7FF241C8" w14:textId="77777777" w:rsidR="008E41CB" w:rsidRPr="008A67A6" w:rsidRDefault="008E41CB" w:rsidP="006A597C"/>
    <w:p w14:paraId="7FF241C9" w14:textId="6DD29F1D" w:rsidR="008E41CB" w:rsidRPr="008A67A6" w:rsidRDefault="0082772A" w:rsidP="006A597C">
      <w:r w:rsidRPr="008A67A6">
        <w:t>As CF ground-based measurement is getting to maturity stage, radiation transfer uncertainties in general circulation models (GCMs), and physical models have started being addressed. Accuracy of long-term ground-based measurements have been hindering CF simulation and estimation with GCMs and physical models (</w:t>
      </w:r>
      <w:r w:rsidRPr="008A67A6">
        <w:rPr>
          <w:highlight w:val="white"/>
        </w:rPr>
        <w:t>qian2012evaluation</w:t>
      </w:r>
      <w:r w:rsidR="00BB2A9B">
        <w:t>)</w:t>
      </w:r>
      <w:r w:rsidRPr="008A67A6">
        <w:t>). In different regions of the world, use of both ground-based cameras and aircraft measurements produces 1-D cloud snapshots. For global observations, with remote sensing, global cloud properties and cloud cover parameters have been developed over years from visible and infrared radiations (</w:t>
      </w:r>
      <w:hyperlink w:anchor="_ENREF_22" w:tooltip="Qian, 2012 #308" w:history="1">
        <w:r w:rsidR="003C40B7" w:rsidRPr="003C40B7">
          <w:rPr>
            <w:rStyle w:val="Hyperlink"/>
            <w:highlight w:val="white"/>
          </w:rPr>
          <w:fldChar w:fldCharType="begin"/>
        </w:r>
        <w:r w:rsidR="003C40B7" w:rsidRPr="003C40B7">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3C40B7" w:rsidRPr="003C40B7">
          <w:rPr>
            <w:rStyle w:val="Hyperlink"/>
            <w:highlight w:val="white"/>
          </w:rPr>
          <w:fldChar w:fldCharType="separate"/>
        </w:r>
        <w:r w:rsidR="003C40B7" w:rsidRPr="003C40B7">
          <w:rPr>
            <w:rStyle w:val="Hyperlink"/>
            <w:highlight w:val="white"/>
          </w:rPr>
          <w:t>Qian et al., 2012</w:t>
        </w:r>
        <w:r w:rsidR="003C40B7" w:rsidRPr="003C40B7">
          <w:rPr>
            <w:rStyle w:val="Hyperlink"/>
            <w:highlight w:val="white"/>
          </w:rPr>
          <w:fldChar w:fldCharType="end"/>
        </w:r>
      </w:hyperlink>
      <w:r w:rsidRPr="008A67A6">
        <w:t xml:space="preserve">). With increase of data, statistical studies have been conducted and found significant correlations of CF with precipitation, air temperature, and </w:t>
      </w:r>
    </w:p>
    <w:p w14:paraId="7FF241CA" w14:textId="77777777" w:rsidR="008E41CB" w:rsidRPr="008A67A6" w:rsidRDefault="0082772A" w:rsidP="006A597C">
      <w:r w:rsidRPr="008A67A6">
        <w:t>With recent technology of using aerosol lidar and thermographic cameras, continuous valuable cloud datasets are being produced and welcoming machine learning methods.</w:t>
      </w:r>
    </w:p>
    <w:p w14:paraId="7FF241CB" w14:textId="77777777" w:rsidR="008E41CB" w:rsidRPr="008A67A6" w:rsidRDefault="008E41CB" w:rsidP="006A597C">
      <w:pPr>
        <w:rPr>
          <w:highlight w:val="white"/>
        </w:rPr>
      </w:pPr>
    </w:p>
    <w:p w14:paraId="7FF241CC" w14:textId="3D17C493" w:rsidR="008E41CB" w:rsidRPr="008A67A6" w:rsidRDefault="0082772A" w:rsidP="006A597C">
      <w:pPr>
        <w:rPr>
          <w:highlight w:val="white"/>
        </w:rPr>
      </w:pPr>
      <w:r w:rsidRPr="008A67A6">
        <w:t xml:space="preserve">Estimation of the cloud brokenness has been using different approximation methods, which requires a significant computational effort. Statistical methods - correlation analysis </w:t>
      </w:r>
      <w:proofErr w:type="gramStart"/>
      <w:r w:rsidRPr="008A67A6">
        <w:t>-  have</w:t>
      </w:r>
      <w:proofErr w:type="gramEnd"/>
      <w:r w:rsidRPr="008A67A6">
        <w:t xml:space="preserve"> been used on a large amount </w:t>
      </w:r>
      <w:commentRangeStart w:id="128"/>
      <w:r w:rsidRPr="008A67A6">
        <w:t>whereas</w:t>
      </w:r>
      <w:commentRangeEnd w:id="128"/>
      <w:r w:rsidRPr="008A67A6">
        <w:commentReference w:id="128"/>
      </w:r>
      <w:r w:rsidRPr="008A67A6">
        <w:t xml:space="preserve">  significant correlations have been found between cloud fraction and precipitation, air temperature, and topography (didier2015comparison</w:t>
      </w:r>
      <w:r w:rsidR="00BB2A9B">
        <w:t>)</w:t>
      </w:r>
      <w:r w:rsidRPr="008A67A6">
        <w:t>, and forsythe2015detailed</w:t>
      </w:r>
      <w:r w:rsidR="00BB2A9B">
        <w:t>)</w:t>
      </w:r>
      <w:r w:rsidRPr="008A67A6">
        <w:t>). With the recent rise of machine learning and availability of data, different studies showed a large correlation between cloud fraction and longwave radiation while estimating the downward longwave (ref). (more information on relationship of CF with other variables -physically and statistically *12 May*)</w:t>
      </w:r>
    </w:p>
    <w:p w14:paraId="7FF241CD" w14:textId="77777777" w:rsidR="008E41CB" w:rsidRPr="008A67A6" w:rsidRDefault="008E41CB" w:rsidP="006A597C">
      <w:pPr>
        <w:rPr>
          <w:highlight w:val="white"/>
        </w:rPr>
      </w:pPr>
    </w:p>
    <w:p w14:paraId="7FF241CE" w14:textId="77777777" w:rsidR="008E41CB" w:rsidRPr="008A67A6" w:rsidRDefault="0082772A" w:rsidP="006A597C">
      <w:pPr>
        <w:rPr>
          <w:highlight w:val="white"/>
        </w:rPr>
      </w:pPr>
      <w:r w:rsidRPr="008A67A6">
        <w:rPr>
          <w:highlight w:val="white"/>
        </w:rPr>
        <w:t>have been used to evaluate the results, and comparison of the longwave data with Clouds and the Earth’s Radiant Energy System</w:t>
      </w:r>
      <w:r w:rsidRPr="008A67A6">
        <w:t xml:space="preserve"> (</w:t>
      </w:r>
      <w:r w:rsidRPr="008A67A6">
        <w:rPr>
          <w:highlight w:val="white"/>
        </w:rPr>
        <w:t>CERES) data. And to evaluate the machine learning models, learning curves were used.</w:t>
      </w:r>
    </w:p>
    <w:p w14:paraId="7FF241CF" w14:textId="77777777" w:rsidR="008E41CB" w:rsidRPr="008A67A6" w:rsidRDefault="008E41CB" w:rsidP="006A597C">
      <w:pPr>
        <w:rPr>
          <w:highlight w:val="white"/>
        </w:rPr>
      </w:pPr>
    </w:p>
    <w:p w14:paraId="7FF241D0" w14:textId="77777777" w:rsidR="008E41CB" w:rsidRPr="008A67A6" w:rsidRDefault="0082772A" w:rsidP="006A597C">
      <w:pPr>
        <w:rPr>
          <w:highlight w:val="white"/>
        </w:rPr>
      </w:pPr>
      <w:r w:rsidRPr="008A67A6">
        <w:rPr>
          <w:highlight w:val="white"/>
        </w:rPr>
        <w:t xml:space="preserve">Before using the model, we need to check if the model work well. By using </w:t>
      </w:r>
      <w:proofErr w:type="spellStart"/>
      <w:r w:rsidRPr="008A67A6">
        <w:rPr>
          <w:highlight w:val="white"/>
        </w:rPr>
        <w:t>leaning</w:t>
      </w:r>
      <w:proofErr w:type="spellEnd"/>
      <w:r w:rsidRPr="008A67A6">
        <w:rPr>
          <w:highlight w:val="white"/>
        </w:rPr>
        <w:t xml:space="preserve"> </w:t>
      </w:r>
      <w:proofErr w:type="gramStart"/>
      <w:r w:rsidRPr="008A67A6">
        <w:rPr>
          <w:highlight w:val="white"/>
        </w:rPr>
        <w:t>curve</w:t>
      </w:r>
      <w:proofErr w:type="gramEnd"/>
      <w:r w:rsidRPr="008A67A6">
        <w:rPr>
          <w:highlight w:val="white"/>
        </w:rPr>
        <w:t xml:space="preserve"> we can evaluate the performance of the model. Learning curve show 2 curves, one is for training and the other for validation. Overall, during the training both curves are supposed to decrease together and the generalization gap between both curves is necessary low. Generalization gap is the difference between both curves. Three cases can be </w:t>
      </w:r>
      <w:proofErr w:type="gramStart"/>
      <w:r w:rsidRPr="008A67A6">
        <w:rPr>
          <w:highlight w:val="white"/>
        </w:rPr>
        <w:t>appears</w:t>
      </w:r>
      <w:proofErr w:type="gramEnd"/>
      <w:r w:rsidRPr="008A67A6">
        <w:rPr>
          <w:highlight w:val="white"/>
        </w:rPr>
        <w:t>: over-fitting, under-fitting and good fitting. Over-fitting mean when the model is good during the training, but bad for the validation. Under-fitting mean the model doing great for the validation and bad for the training. Good fitting when the generalization gap is lower and both curves are nearly overlapping. The tuning hyper-parameters are necessary to solve over-fitting or under-fitting issues.</w:t>
      </w:r>
    </w:p>
    <w:p w14:paraId="7FF241D1" w14:textId="77777777" w:rsidR="008E41CB" w:rsidRPr="008A67A6" w:rsidRDefault="0082772A" w:rsidP="006A597C">
      <w:pPr>
        <w:rPr>
          <w:highlight w:val="white"/>
        </w:rPr>
      </w:pPr>
      <w:r w:rsidRPr="008A67A6">
        <w:rPr>
          <w:highlight w:val="white"/>
        </w:rPr>
        <w:t>The next figures show the learning curves of the model before and after tuning hyper-</w:t>
      </w:r>
      <w:proofErr w:type="spellStart"/>
      <w:r w:rsidRPr="008A67A6">
        <w:rPr>
          <w:highlight w:val="white"/>
        </w:rPr>
        <w:t>parameteres</w:t>
      </w:r>
      <w:proofErr w:type="spellEnd"/>
      <w:r w:rsidRPr="008A67A6">
        <w:rPr>
          <w:highlight w:val="white"/>
        </w:rPr>
        <w:t xml:space="preserve">: </w:t>
      </w:r>
    </w:p>
    <w:p w14:paraId="7FF241D2" w14:textId="77777777" w:rsidR="008E41CB" w:rsidRPr="008A67A6" w:rsidRDefault="008E41CB" w:rsidP="006A597C">
      <w:pPr>
        <w:rPr>
          <w:highlight w:val="white"/>
        </w:rPr>
      </w:pPr>
    </w:p>
    <w:p w14:paraId="7FF241D3" w14:textId="77777777" w:rsidR="008E41CB" w:rsidRPr="008A67A6" w:rsidRDefault="008E41CB" w:rsidP="006A597C">
      <w:pPr>
        <w:rPr>
          <w:highlight w:val="white"/>
        </w:rPr>
      </w:pPr>
    </w:p>
    <w:p w14:paraId="7FF241D4" w14:textId="77777777" w:rsidR="008E41CB" w:rsidRPr="008A67A6" w:rsidRDefault="0082772A" w:rsidP="006A597C">
      <w:pPr>
        <w:rPr>
          <w:highlight w:val="white"/>
        </w:rPr>
      </w:pPr>
      <w:r w:rsidRPr="008A67A6">
        <w:rPr>
          <w:highlight w:val="white"/>
        </w:rPr>
        <w:t xml:space="preserve">Feature importance is an </w:t>
      </w:r>
      <w:proofErr w:type="spellStart"/>
      <w:r w:rsidRPr="008A67A6">
        <w:rPr>
          <w:highlight w:val="white"/>
        </w:rPr>
        <w:t>usefull</w:t>
      </w:r>
      <w:proofErr w:type="spellEnd"/>
      <w:r w:rsidRPr="008A67A6">
        <w:rPr>
          <w:highlight w:val="white"/>
        </w:rPr>
        <w:t xml:space="preserve"> method used to </w:t>
      </w:r>
      <w:proofErr w:type="spellStart"/>
      <w:r w:rsidRPr="008A67A6">
        <w:rPr>
          <w:highlight w:val="white"/>
        </w:rPr>
        <w:t>enhence</w:t>
      </w:r>
      <w:proofErr w:type="spellEnd"/>
      <w:r w:rsidRPr="008A67A6">
        <w:rPr>
          <w:highlight w:val="white"/>
        </w:rPr>
        <w:t xml:space="preserve"> a model machine </w:t>
      </w:r>
      <w:proofErr w:type="gramStart"/>
      <w:r w:rsidRPr="008A67A6">
        <w:rPr>
          <w:highlight w:val="white"/>
        </w:rPr>
        <w:t>learning,</w:t>
      </w:r>
      <w:proofErr w:type="gramEnd"/>
      <w:r w:rsidRPr="008A67A6">
        <w:rPr>
          <w:highlight w:val="white"/>
        </w:rPr>
        <w:t xml:space="preserve"> it allows to select the most important feature to the model. The feature importance result is presented to the following </w:t>
      </w:r>
      <w:proofErr w:type="gramStart"/>
      <w:r w:rsidRPr="008A67A6">
        <w:rPr>
          <w:highlight w:val="white"/>
        </w:rPr>
        <w:t>figure :</w:t>
      </w:r>
      <w:proofErr w:type="gramEnd"/>
      <w:r w:rsidRPr="008A67A6">
        <w:rPr>
          <w:highlight w:val="white"/>
        </w:rPr>
        <w:t xml:space="preserve"> </w:t>
      </w:r>
    </w:p>
    <w:p w14:paraId="7FF241D5" w14:textId="77777777" w:rsidR="008E41CB" w:rsidRPr="008A67A6" w:rsidRDefault="008E41CB" w:rsidP="006A597C">
      <w:pPr>
        <w:rPr>
          <w:highlight w:val="white"/>
        </w:rPr>
      </w:pPr>
    </w:p>
    <w:p w14:paraId="7FF241D6" w14:textId="77777777" w:rsidR="008E41CB" w:rsidRPr="008A67A6" w:rsidRDefault="0082772A" w:rsidP="006A597C">
      <w:pPr>
        <w:rPr>
          <w:highlight w:val="white"/>
        </w:rPr>
      </w:pPr>
      <w:r w:rsidRPr="008A67A6">
        <w:rPr>
          <w:highlight w:val="white"/>
        </w:rPr>
        <w:t xml:space="preserve">Taking into account the result of </w:t>
      </w:r>
      <w:proofErr w:type="spellStart"/>
      <w:r w:rsidRPr="008A67A6">
        <w:rPr>
          <w:highlight w:val="white"/>
        </w:rPr>
        <w:t>feture</w:t>
      </w:r>
      <w:proofErr w:type="spellEnd"/>
      <w:r w:rsidRPr="008A67A6">
        <w:rPr>
          <w:highlight w:val="white"/>
        </w:rPr>
        <w:t xml:space="preserve"> </w:t>
      </w:r>
      <w:proofErr w:type="spellStart"/>
      <w:r w:rsidRPr="008A67A6">
        <w:rPr>
          <w:highlight w:val="white"/>
        </w:rPr>
        <w:t>iumportance</w:t>
      </w:r>
      <w:proofErr w:type="spellEnd"/>
      <w:r w:rsidRPr="008A67A6">
        <w:rPr>
          <w:highlight w:val="white"/>
        </w:rPr>
        <w:t xml:space="preserve">, several </w:t>
      </w:r>
      <w:proofErr w:type="gramStart"/>
      <w:r w:rsidRPr="008A67A6">
        <w:rPr>
          <w:highlight w:val="white"/>
        </w:rPr>
        <w:t>test</w:t>
      </w:r>
      <w:proofErr w:type="gramEnd"/>
      <w:r w:rsidRPr="008A67A6">
        <w:rPr>
          <w:highlight w:val="white"/>
        </w:rPr>
        <w:t xml:space="preserve"> have been carried out to improve the performance of the model. The results are shown in the following </w:t>
      </w:r>
      <w:proofErr w:type="gramStart"/>
      <w:r w:rsidRPr="008A67A6">
        <w:rPr>
          <w:highlight w:val="white"/>
        </w:rPr>
        <w:t>figures :</w:t>
      </w:r>
      <w:proofErr w:type="gramEnd"/>
      <w:r w:rsidRPr="008A67A6">
        <w:rPr>
          <w:highlight w:val="white"/>
        </w:rPr>
        <w:t xml:space="preserve"> </w:t>
      </w:r>
    </w:p>
    <w:p w14:paraId="7FF241D7" w14:textId="77777777" w:rsidR="008E41CB" w:rsidRPr="008A67A6" w:rsidRDefault="008E41CB" w:rsidP="006A597C">
      <w:pPr>
        <w:rPr>
          <w:highlight w:val="white"/>
        </w:rPr>
      </w:pPr>
    </w:p>
    <w:p w14:paraId="7FF241D8" w14:textId="77777777" w:rsidR="008E41CB" w:rsidRPr="008A67A6" w:rsidRDefault="0082772A" w:rsidP="006A597C">
      <w:pPr>
        <w:rPr>
          <w:highlight w:val="white"/>
        </w:rPr>
      </w:pPr>
      <w:r w:rsidRPr="008A67A6">
        <w:rPr>
          <w:highlight w:val="white"/>
        </w:rPr>
        <w:lastRenderedPageBreak/>
        <w:t xml:space="preserve">Result about CF estimation with XGBoost </w:t>
      </w:r>
    </w:p>
    <w:p w14:paraId="7FF241D9" w14:textId="77777777" w:rsidR="008E41CB" w:rsidRPr="008A67A6" w:rsidRDefault="0082772A" w:rsidP="006A597C">
      <w:pPr>
        <w:rPr>
          <w:highlight w:val="white"/>
        </w:rPr>
      </w:pPr>
      <w:r w:rsidRPr="008A67A6">
        <w:rPr>
          <w:highlight w:val="white"/>
        </w:rPr>
        <w:t xml:space="preserve">An estimation of the cloud fraction was made after selecting the best characteristics for the model and the following figure is a sample of the result: </w:t>
      </w:r>
    </w:p>
    <w:p w14:paraId="7FF241DA" w14:textId="77777777" w:rsidR="008E41CB" w:rsidRPr="008A67A6" w:rsidRDefault="008E41CB" w:rsidP="006A597C">
      <w:pPr>
        <w:rPr>
          <w:highlight w:val="white"/>
        </w:rPr>
      </w:pPr>
    </w:p>
    <w:p w14:paraId="7FF241DB" w14:textId="77777777" w:rsidR="008E41CB" w:rsidRPr="008A67A6" w:rsidRDefault="0082772A" w:rsidP="006A597C">
      <w:pPr>
        <w:rPr>
          <w:highlight w:val="white"/>
        </w:rPr>
      </w:pPr>
      <w:r w:rsidRPr="008A67A6">
        <w:rPr>
          <w:highlight w:val="white"/>
        </w:rPr>
        <w:t xml:space="preserve">APCADA </w:t>
      </w:r>
      <w:proofErr w:type="gramStart"/>
      <w:r w:rsidRPr="008A67A6">
        <w:rPr>
          <w:highlight w:val="white"/>
        </w:rPr>
        <w:t>results :</w:t>
      </w:r>
      <w:proofErr w:type="gramEnd"/>
      <w:r w:rsidRPr="008A67A6">
        <w:rPr>
          <w:highlight w:val="white"/>
        </w:rPr>
        <w:t xml:space="preserve"> </w:t>
      </w:r>
    </w:p>
    <w:p w14:paraId="7FF241DC" w14:textId="77777777" w:rsidR="008E41CB" w:rsidRPr="008A67A6" w:rsidRDefault="0082772A" w:rsidP="006A597C">
      <w:pPr>
        <w:rPr>
          <w:highlight w:val="white"/>
        </w:rPr>
      </w:pPr>
      <w:r w:rsidRPr="008A67A6">
        <w:rPr>
          <w:highlight w:val="white"/>
        </w:rPr>
        <w:t xml:space="preserve">Physical model called APCADA was used as a reference to assess the results obtained with the model XGBoost. In the following figure, </w:t>
      </w:r>
      <w:proofErr w:type="spellStart"/>
      <w:r w:rsidRPr="008A67A6">
        <w:rPr>
          <w:highlight w:val="white"/>
        </w:rPr>
        <w:t>CF_octat</w:t>
      </w:r>
      <w:proofErr w:type="spellEnd"/>
      <w:r w:rsidRPr="008A67A6">
        <w:rPr>
          <w:highlight w:val="white"/>
        </w:rPr>
        <w:t xml:space="preserve"> is the real observation, </w:t>
      </w:r>
      <w:proofErr w:type="spellStart"/>
      <w:r w:rsidRPr="008A67A6">
        <w:rPr>
          <w:highlight w:val="white"/>
        </w:rPr>
        <w:t>CF_XGB_octat</w:t>
      </w:r>
      <w:proofErr w:type="spellEnd"/>
      <w:r w:rsidRPr="008A67A6">
        <w:rPr>
          <w:highlight w:val="white"/>
        </w:rPr>
        <w:t xml:space="preserve"> represent the result from the model XGBoost, PCA is the partial cloud amount in </w:t>
      </w:r>
      <w:proofErr w:type="spellStart"/>
      <w:r w:rsidRPr="008A67A6">
        <w:rPr>
          <w:highlight w:val="white"/>
        </w:rPr>
        <w:t>octat</w:t>
      </w:r>
      <w:proofErr w:type="spellEnd"/>
      <w:r w:rsidRPr="008A67A6">
        <w:rPr>
          <w:highlight w:val="white"/>
        </w:rPr>
        <w:t xml:space="preserve"> from APCADA, PCA/8 </w:t>
      </w:r>
      <w:proofErr w:type="spellStart"/>
      <w:r w:rsidRPr="008A67A6">
        <w:rPr>
          <w:highlight w:val="white"/>
        </w:rPr>
        <w:t>represente</w:t>
      </w:r>
      <w:proofErr w:type="spellEnd"/>
      <w:r w:rsidRPr="008A67A6">
        <w:rPr>
          <w:highlight w:val="white"/>
        </w:rPr>
        <w:t xml:space="preserve"> the result from the model physique, CFI cloud fraction index, CF_XGB represent the cloud fraction </w:t>
      </w:r>
      <w:proofErr w:type="spellStart"/>
      <w:r w:rsidRPr="008A67A6">
        <w:rPr>
          <w:highlight w:val="white"/>
        </w:rPr>
        <w:t>fom</w:t>
      </w:r>
      <w:proofErr w:type="spellEnd"/>
      <w:r w:rsidRPr="008A67A6">
        <w:rPr>
          <w:highlight w:val="white"/>
        </w:rPr>
        <w:t xml:space="preserve"> XGBoost model and CF is the real observation. </w:t>
      </w:r>
    </w:p>
    <w:p w14:paraId="7FF241DD" w14:textId="77777777" w:rsidR="008E41CB" w:rsidRPr="008A67A6" w:rsidRDefault="008E41CB" w:rsidP="006A597C">
      <w:pPr>
        <w:rPr>
          <w:highlight w:val="white"/>
        </w:rPr>
      </w:pPr>
    </w:p>
    <w:p w14:paraId="7FF241DE" w14:textId="77777777" w:rsidR="008E41CB" w:rsidRPr="008A67A6" w:rsidRDefault="008E41CB" w:rsidP="006A597C">
      <w:pPr>
        <w:rPr>
          <w:highlight w:val="white"/>
        </w:rPr>
      </w:pP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E3" w14:textId="77777777">
        <w:tc>
          <w:tcPr>
            <w:tcW w:w="2444" w:type="dxa"/>
            <w:shd w:val="clear" w:color="auto" w:fill="auto"/>
            <w:tcMar>
              <w:top w:w="100" w:type="dxa"/>
              <w:left w:w="100" w:type="dxa"/>
              <w:bottom w:w="100" w:type="dxa"/>
              <w:right w:w="100" w:type="dxa"/>
            </w:tcMar>
          </w:tcPr>
          <w:p w14:paraId="7FF241DF" w14:textId="77777777" w:rsidR="008E41CB" w:rsidRPr="008A67A6" w:rsidRDefault="0082772A" w:rsidP="006A597C">
            <w:pPr>
              <w:rPr>
                <w:highlight w:val="white"/>
              </w:rPr>
            </w:pPr>
            <w:r w:rsidRPr="008A67A6">
              <w:rPr>
                <w:highlight w:val="white"/>
              </w:rPr>
              <w:t xml:space="preserve">                 r</w:t>
            </w:r>
          </w:p>
        </w:tc>
        <w:tc>
          <w:tcPr>
            <w:tcW w:w="2444" w:type="dxa"/>
            <w:shd w:val="clear" w:color="auto" w:fill="auto"/>
            <w:tcMar>
              <w:top w:w="100" w:type="dxa"/>
              <w:left w:w="100" w:type="dxa"/>
              <w:bottom w:w="100" w:type="dxa"/>
              <w:right w:w="100" w:type="dxa"/>
            </w:tcMar>
          </w:tcPr>
          <w:p w14:paraId="7FF241E0" w14:textId="77777777" w:rsidR="008E41CB" w:rsidRPr="008A67A6" w:rsidRDefault="0082772A" w:rsidP="006A597C">
            <w:pPr>
              <w:rPr>
                <w:highlight w:val="white"/>
              </w:rPr>
            </w:pPr>
            <w:r w:rsidRPr="008A67A6">
              <w:rPr>
                <w:highlight w:val="white"/>
              </w:rPr>
              <w:t xml:space="preserve">RMSE </w:t>
            </w:r>
          </w:p>
        </w:tc>
        <w:tc>
          <w:tcPr>
            <w:tcW w:w="2444" w:type="dxa"/>
            <w:shd w:val="clear" w:color="auto" w:fill="auto"/>
            <w:tcMar>
              <w:top w:w="100" w:type="dxa"/>
              <w:left w:w="100" w:type="dxa"/>
              <w:bottom w:w="100" w:type="dxa"/>
              <w:right w:w="100" w:type="dxa"/>
            </w:tcMar>
          </w:tcPr>
          <w:p w14:paraId="7FF241E1" w14:textId="77777777" w:rsidR="008E41CB" w:rsidRPr="008A67A6" w:rsidRDefault="0082772A" w:rsidP="006A597C">
            <w:pPr>
              <w:rPr>
                <w:highlight w:val="white"/>
              </w:rPr>
            </w:pPr>
            <w:r w:rsidRPr="008A67A6">
              <w:rPr>
                <w:highlight w:val="white"/>
              </w:rPr>
              <w:t>MAE</w:t>
            </w:r>
          </w:p>
        </w:tc>
        <w:tc>
          <w:tcPr>
            <w:tcW w:w="2444" w:type="dxa"/>
            <w:shd w:val="clear" w:color="auto" w:fill="auto"/>
            <w:tcMar>
              <w:top w:w="100" w:type="dxa"/>
              <w:left w:w="100" w:type="dxa"/>
              <w:bottom w:w="100" w:type="dxa"/>
              <w:right w:w="100" w:type="dxa"/>
            </w:tcMar>
          </w:tcPr>
          <w:p w14:paraId="7FF241E2" w14:textId="77777777" w:rsidR="008E41CB" w:rsidRPr="008A67A6" w:rsidRDefault="0082772A" w:rsidP="006A597C">
            <w:pPr>
              <w:rPr>
                <w:highlight w:val="white"/>
              </w:rPr>
            </w:pPr>
            <w:proofErr w:type="spellStart"/>
            <w:r w:rsidRPr="008A67A6">
              <w:rPr>
                <w:highlight w:val="white"/>
              </w:rPr>
              <w:t>Corr</w:t>
            </w:r>
            <w:proofErr w:type="spellEnd"/>
          </w:p>
        </w:tc>
      </w:tr>
      <w:tr w:rsidR="008E41CB" w:rsidRPr="008A67A6" w14:paraId="7FF241E8" w14:textId="77777777">
        <w:tc>
          <w:tcPr>
            <w:tcW w:w="2444" w:type="dxa"/>
            <w:shd w:val="clear" w:color="auto" w:fill="auto"/>
            <w:tcMar>
              <w:top w:w="100" w:type="dxa"/>
              <w:left w:w="100" w:type="dxa"/>
              <w:bottom w:w="100" w:type="dxa"/>
              <w:right w:w="100" w:type="dxa"/>
            </w:tcMar>
          </w:tcPr>
          <w:p w14:paraId="7FF241E4" w14:textId="77777777" w:rsidR="008E41CB" w:rsidRPr="008A67A6" w:rsidRDefault="0082772A" w:rsidP="006A597C">
            <w:pPr>
              <w:rPr>
                <w:highlight w:val="white"/>
              </w:rPr>
            </w:pPr>
            <w:proofErr w:type="spellStart"/>
            <w:r w:rsidRPr="008A67A6">
              <w:rPr>
                <w:highlight w:val="white"/>
              </w:rPr>
              <w:t>CF_octat</w:t>
            </w:r>
            <w:proofErr w:type="spellEnd"/>
            <w:r w:rsidRPr="008A67A6">
              <w:rPr>
                <w:highlight w:val="white"/>
              </w:rPr>
              <w:t xml:space="preserve"> vs PCA</w:t>
            </w:r>
          </w:p>
        </w:tc>
        <w:tc>
          <w:tcPr>
            <w:tcW w:w="2444" w:type="dxa"/>
            <w:shd w:val="clear" w:color="auto" w:fill="auto"/>
            <w:tcMar>
              <w:top w:w="100" w:type="dxa"/>
              <w:left w:w="100" w:type="dxa"/>
              <w:bottom w:w="100" w:type="dxa"/>
              <w:right w:w="100" w:type="dxa"/>
            </w:tcMar>
          </w:tcPr>
          <w:p w14:paraId="7FF241E5" w14:textId="77777777" w:rsidR="008E41CB" w:rsidRPr="008A67A6" w:rsidRDefault="0082772A" w:rsidP="006A597C">
            <w:pPr>
              <w:rPr>
                <w:highlight w:val="white"/>
              </w:rPr>
            </w:pPr>
            <w:r w:rsidRPr="008A67A6">
              <w:rPr>
                <w:highlight w:val="white"/>
              </w:rPr>
              <w:t>2.47</w:t>
            </w:r>
          </w:p>
        </w:tc>
        <w:tc>
          <w:tcPr>
            <w:tcW w:w="2444" w:type="dxa"/>
            <w:shd w:val="clear" w:color="auto" w:fill="auto"/>
            <w:tcMar>
              <w:top w:w="100" w:type="dxa"/>
              <w:left w:w="100" w:type="dxa"/>
              <w:bottom w:w="100" w:type="dxa"/>
              <w:right w:w="100" w:type="dxa"/>
            </w:tcMar>
          </w:tcPr>
          <w:p w14:paraId="7FF241E6" w14:textId="77777777" w:rsidR="008E41CB" w:rsidRPr="008A67A6" w:rsidRDefault="0082772A" w:rsidP="006A597C">
            <w:pPr>
              <w:rPr>
                <w:highlight w:val="white"/>
              </w:rPr>
            </w:pPr>
            <w:r w:rsidRPr="008A67A6">
              <w:rPr>
                <w:highlight w:val="white"/>
              </w:rPr>
              <w:t>1.77</w:t>
            </w:r>
          </w:p>
        </w:tc>
        <w:tc>
          <w:tcPr>
            <w:tcW w:w="2444" w:type="dxa"/>
            <w:shd w:val="clear" w:color="auto" w:fill="auto"/>
            <w:tcMar>
              <w:top w:w="100" w:type="dxa"/>
              <w:left w:w="100" w:type="dxa"/>
              <w:bottom w:w="100" w:type="dxa"/>
              <w:right w:w="100" w:type="dxa"/>
            </w:tcMar>
          </w:tcPr>
          <w:p w14:paraId="7FF241E7" w14:textId="77777777" w:rsidR="008E41CB" w:rsidRPr="008A67A6" w:rsidRDefault="0082772A" w:rsidP="006A597C">
            <w:pPr>
              <w:rPr>
                <w:highlight w:val="white"/>
              </w:rPr>
            </w:pPr>
            <w:r w:rsidRPr="008A67A6">
              <w:rPr>
                <w:highlight w:val="white"/>
              </w:rPr>
              <w:t>0.77</w:t>
            </w:r>
          </w:p>
        </w:tc>
      </w:tr>
      <w:tr w:rsidR="008E41CB" w:rsidRPr="008A67A6" w14:paraId="7FF241ED" w14:textId="77777777">
        <w:tc>
          <w:tcPr>
            <w:tcW w:w="2444" w:type="dxa"/>
            <w:shd w:val="clear" w:color="auto" w:fill="auto"/>
            <w:tcMar>
              <w:top w:w="100" w:type="dxa"/>
              <w:left w:w="100" w:type="dxa"/>
              <w:bottom w:w="100" w:type="dxa"/>
              <w:right w:w="100" w:type="dxa"/>
            </w:tcMar>
          </w:tcPr>
          <w:p w14:paraId="7FF241E9" w14:textId="77777777" w:rsidR="008E41CB" w:rsidRPr="008A67A6" w:rsidRDefault="0082772A" w:rsidP="006A597C">
            <w:pPr>
              <w:rPr>
                <w:highlight w:val="white"/>
              </w:rPr>
            </w:pPr>
            <w:proofErr w:type="spellStart"/>
            <w:r w:rsidRPr="008A67A6">
              <w:rPr>
                <w:highlight w:val="white"/>
              </w:rPr>
              <w:t>CF_octat</w:t>
            </w:r>
            <w:proofErr w:type="spellEnd"/>
            <w:r w:rsidRPr="008A67A6">
              <w:rPr>
                <w:highlight w:val="white"/>
              </w:rPr>
              <w:t xml:space="preserve"> vs </w:t>
            </w:r>
            <w:proofErr w:type="spellStart"/>
            <w:r w:rsidRPr="008A67A6">
              <w:rPr>
                <w:highlight w:val="white"/>
              </w:rPr>
              <w:t>CF_XGB_octat</w:t>
            </w:r>
            <w:proofErr w:type="spellEnd"/>
            <w:r w:rsidRPr="008A67A6">
              <w:rPr>
                <w:highlight w:val="white"/>
              </w:rPr>
              <w:t xml:space="preserve"> </w:t>
            </w:r>
          </w:p>
        </w:tc>
        <w:tc>
          <w:tcPr>
            <w:tcW w:w="2444" w:type="dxa"/>
            <w:shd w:val="clear" w:color="auto" w:fill="auto"/>
            <w:tcMar>
              <w:top w:w="100" w:type="dxa"/>
              <w:left w:w="100" w:type="dxa"/>
              <w:bottom w:w="100" w:type="dxa"/>
              <w:right w:w="100" w:type="dxa"/>
            </w:tcMar>
          </w:tcPr>
          <w:p w14:paraId="7FF241EA" w14:textId="77777777" w:rsidR="008E41CB" w:rsidRPr="008A67A6" w:rsidRDefault="0082772A" w:rsidP="006A597C">
            <w:pPr>
              <w:rPr>
                <w:highlight w:val="white"/>
              </w:rPr>
            </w:pPr>
            <w:r w:rsidRPr="008A67A6">
              <w:rPr>
                <w:highlight w:val="white"/>
              </w:rPr>
              <w:t>1.06</w:t>
            </w:r>
          </w:p>
        </w:tc>
        <w:tc>
          <w:tcPr>
            <w:tcW w:w="2444" w:type="dxa"/>
            <w:shd w:val="clear" w:color="auto" w:fill="auto"/>
            <w:tcMar>
              <w:top w:w="100" w:type="dxa"/>
              <w:left w:w="100" w:type="dxa"/>
              <w:bottom w:w="100" w:type="dxa"/>
              <w:right w:w="100" w:type="dxa"/>
            </w:tcMar>
          </w:tcPr>
          <w:p w14:paraId="7FF241EB" w14:textId="77777777" w:rsidR="008E41CB" w:rsidRPr="008A67A6" w:rsidRDefault="0082772A" w:rsidP="006A597C">
            <w:pPr>
              <w:rPr>
                <w:highlight w:val="white"/>
              </w:rPr>
            </w:pPr>
            <w:r w:rsidRPr="008A67A6">
              <w:rPr>
                <w:highlight w:val="white"/>
              </w:rPr>
              <w:t>0.66</w:t>
            </w:r>
          </w:p>
        </w:tc>
        <w:tc>
          <w:tcPr>
            <w:tcW w:w="2444" w:type="dxa"/>
            <w:shd w:val="clear" w:color="auto" w:fill="auto"/>
            <w:tcMar>
              <w:top w:w="100" w:type="dxa"/>
              <w:left w:w="100" w:type="dxa"/>
              <w:bottom w:w="100" w:type="dxa"/>
              <w:right w:w="100" w:type="dxa"/>
            </w:tcMar>
          </w:tcPr>
          <w:p w14:paraId="7FF241EC" w14:textId="77777777" w:rsidR="008E41CB" w:rsidRPr="008A67A6" w:rsidRDefault="0082772A" w:rsidP="006A597C">
            <w:pPr>
              <w:rPr>
                <w:highlight w:val="white"/>
              </w:rPr>
            </w:pPr>
            <w:r w:rsidRPr="008A67A6">
              <w:rPr>
                <w:highlight w:val="white"/>
              </w:rPr>
              <w:t>0.92</w:t>
            </w:r>
          </w:p>
        </w:tc>
      </w:tr>
      <w:tr w:rsidR="008E41CB" w:rsidRPr="008A67A6" w14:paraId="7FF241F2" w14:textId="77777777">
        <w:tc>
          <w:tcPr>
            <w:tcW w:w="2444" w:type="dxa"/>
            <w:shd w:val="clear" w:color="auto" w:fill="auto"/>
            <w:tcMar>
              <w:top w:w="100" w:type="dxa"/>
              <w:left w:w="100" w:type="dxa"/>
              <w:bottom w:w="100" w:type="dxa"/>
              <w:right w:w="100" w:type="dxa"/>
            </w:tcMar>
          </w:tcPr>
          <w:p w14:paraId="7FF241EE" w14:textId="77777777" w:rsidR="008E41CB" w:rsidRPr="008A67A6" w:rsidRDefault="0082772A" w:rsidP="006A597C">
            <w:pPr>
              <w:rPr>
                <w:highlight w:val="white"/>
              </w:rPr>
            </w:pPr>
            <w:r w:rsidRPr="008A67A6">
              <w:rPr>
                <w:highlight w:val="white"/>
              </w:rPr>
              <w:t xml:space="preserve">PCA vs </w:t>
            </w:r>
            <w:proofErr w:type="spellStart"/>
            <w:r w:rsidRPr="008A67A6">
              <w:rPr>
                <w:highlight w:val="white"/>
              </w:rPr>
              <w:t>CF_XGB_octat</w:t>
            </w:r>
            <w:proofErr w:type="spellEnd"/>
            <w:r w:rsidRPr="008A67A6">
              <w:rPr>
                <w:highlight w:val="white"/>
              </w:rPr>
              <w:t xml:space="preserve"> </w:t>
            </w:r>
          </w:p>
        </w:tc>
        <w:tc>
          <w:tcPr>
            <w:tcW w:w="2444" w:type="dxa"/>
            <w:shd w:val="clear" w:color="auto" w:fill="auto"/>
            <w:tcMar>
              <w:top w:w="100" w:type="dxa"/>
              <w:left w:w="100" w:type="dxa"/>
              <w:bottom w:w="100" w:type="dxa"/>
              <w:right w:w="100" w:type="dxa"/>
            </w:tcMar>
          </w:tcPr>
          <w:p w14:paraId="7FF241EF" w14:textId="77777777" w:rsidR="008E41CB" w:rsidRPr="008A67A6" w:rsidRDefault="0082772A" w:rsidP="006A597C">
            <w:pPr>
              <w:rPr>
                <w:highlight w:val="white"/>
              </w:rPr>
            </w:pPr>
            <w:r w:rsidRPr="008A67A6">
              <w:rPr>
                <w:highlight w:val="white"/>
              </w:rPr>
              <w:t>2.13</w:t>
            </w:r>
          </w:p>
        </w:tc>
        <w:tc>
          <w:tcPr>
            <w:tcW w:w="2444" w:type="dxa"/>
            <w:shd w:val="clear" w:color="auto" w:fill="auto"/>
            <w:tcMar>
              <w:top w:w="100" w:type="dxa"/>
              <w:left w:w="100" w:type="dxa"/>
              <w:bottom w:w="100" w:type="dxa"/>
              <w:right w:w="100" w:type="dxa"/>
            </w:tcMar>
          </w:tcPr>
          <w:p w14:paraId="7FF241F0" w14:textId="77777777" w:rsidR="008E41CB" w:rsidRPr="008A67A6" w:rsidRDefault="0082772A" w:rsidP="006A597C">
            <w:pPr>
              <w:rPr>
                <w:highlight w:val="white"/>
              </w:rPr>
            </w:pPr>
            <w:r w:rsidRPr="008A67A6">
              <w:rPr>
                <w:highlight w:val="white"/>
              </w:rPr>
              <w:t>1.65</w:t>
            </w:r>
          </w:p>
        </w:tc>
        <w:tc>
          <w:tcPr>
            <w:tcW w:w="2444" w:type="dxa"/>
            <w:shd w:val="clear" w:color="auto" w:fill="auto"/>
            <w:tcMar>
              <w:top w:w="100" w:type="dxa"/>
              <w:left w:w="100" w:type="dxa"/>
              <w:bottom w:w="100" w:type="dxa"/>
              <w:right w:w="100" w:type="dxa"/>
            </w:tcMar>
          </w:tcPr>
          <w:p w14:paraId="7FF241F1" w14:textId="77777777" w:rsidR="008E41CB" w:rsidRPr="008A67A6" w:rsidRDefault="0082772A" w:rsidP="006A597C">
            <w:pPr>
              <w:rPr>
                <w:highlight w:val="white"/>
              </w:rPr>
            </w:pPr>
            <w:r w:rsidRPr="008A67A6">
              <w:rPr>
                <w:highlight w:val="white"/>
              </w:rPr>
              <w:t>0.84</w:t>
            </w:r>
          </w:p>
        </w:tc>
      </w:tr>
    </w:tbl>
    <w:p w14:paraId="7FF241F3" w14:textId="77777777" w:rsidR="008E41CB" w:rsidRPr="008A67A6" w:rsidRDefault="008E41CB" w:rsidP="006A597C">
      <w:pPr>
        <w:rPr>
          <w:highlight w:val="white"/>
        </w:rPr>
      </w:pPr>
    </w:p>
    <w:p w14:paraId="7FF241F4" w14:textId="77777777" w:rsidR="008E41CB" w:rsidRPr="008A67A6" w:rsidRDefault="008E41CB" w:rsidP="006A597C">
      <w:pPr>
        <w:rPr>
          <w:highlight w:val="white"/>
        </w:rPr>
      </w:pPr>
    </w:p>
    <w:p w14:paraId="7FF241F5" w14:textId="77777777" w:rsidR="008E41CB" w:rsidRPr="008A67A6" w:rsidRDefault="008E41CB" w:rsidP="006A597C"/>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F7" w14:textId="77777777">
        <w:trPr>
          <w:trHeight w:val="420"/>
        </w:trPr>
        <w:tc>
          <w:tcPr>
            <w:tcW w:w="9776" w:type="dxa"/>
            <w:gridSpan w:val="4"/>
            <w:shd w:val="clear" w:color="auto" w:fill="auto"/>
            <w:tcMar>
              <w:top w:w="100" w:type="dxa"/>
              <w:left w:w="100" w:type="dxa"/>
              <w:bottom w:w="100" w:type="dxa"/>
              <w:right w:w="100" w:type="dxa"/>
            </w:tcMar>
          </w:tcPr>
          <w:p w14:paraId="7FF241F6" w14:textId="77777777" w:rsidR="008E41CB" w:rsidRPr="008A67A6" w:rsidRDefault="0082772A" w:rsidP="006A597C">
            <w:r w:rsidRPr="008A67A6">
              <w:t>Model XGBoost</w:t>
            </w:r>
          </w:p>
        </w:tc>
      </w:tr>
      <w:tr w:rsidR="008E41CB" w:rsidRPr="008A67A6" w14:paraId="7FF241FC" w14:textId="77777777">
        <w:tc>
          <w:tcPr>
            <w:tcW w:w="2444" w:type="dxa"/>
            <w:shd w:val="clear" w:color="auto" w:fill="auto"/>
            <w:tcMar>
              <w:top w:w="100" w:type="dxa"/>
              <w:left w:w="100" w:type="dxa"/>
              <w:bottom w:w="100" w:type="dxa"/>
              <w:right w:w="100" w:type="dxa"/>
            </w:tcMar>
          </w:tcPr>
          <w:p w14:paraId="7FF241F8" w14:textId="77777777" w:rsidR="008E41CB" w:rsidRPr="008A67A6" w:rsidRDefault="0082772A" w:rsidP="006A597C">
            <w:r w:rsidRPr="008A67A6">
              <w:t>Data source</w:t>
            </w:r>
          </w:p>
        </w:tc>
        <w:tc>
          <w:tcPr>
            <w:tcW w:w="2444" w:type="dxa"/>
            <w:shd w:val="clear" w:color="auto" w:fill="auto"/>
            <w:tcMar>
              <w:top w:w="100" w:type="dxa"/>
              <w:left w:w="100" w:type="dxa"/>
              <w:bottom w:w="100" w:type="dxa"/>
              <w:right w:w="100" w:type="dxa"/>
            </w:tcMar>
          </w:tcPr>
          <w:p w14:paraId="7FF241F9" w14:textId="77777777" w:rsidR="008E41CB" w:rsidRPr="008A67A6" w:rsidRDefault="0082772A" w:rsidP="006A597C">
            <w:r w:rsidRPr="008A67A6">
              <w:t>Input</w:t>
            </w:r>
          </w:p>
        </w:tc>
        <w:tc>
          <w:tcPr>
            <w:tcW w:w="2444" w:type="dxa"/>
            <w:shd w:val="clear" w:color="auto" w:fill="auto"/>
            <w:tcMar>
              <w:top w:w="100" w:type="dxa"/>
              <w:left w:w="100" w:type="dxa"/>
              <w:bottom w:w="100" w:type="dxa"/>
              <w:right w:w="100" w:type="dxa"/>
            </w:tcMar>
          </w:tcPr>
          <w:p w14:paraId="7FF241FA" w14:textId="77777777" w:rsidR="008E41CB" w:rsidRPr="008A67A6" w:rsidRDefault="0082772A" w:rsidP="006A597C">
            <w:r w:rsidRPr="008A67A6">
              <w:t xml:space="preserve">Output </w:t>
            </w:r>
          </w:p>
        </w:tc>
        <w:tc>
          <w:tcPr>
            <w:tcW w:w="2444" w:type="dxa"/>
            <w:shd w:val="clear" w:color="auto" w:fill="auto"/>
            <w:tcMar>
              <w:top w:w="100" w:type="dxa"/>
              <w:left w:w="100" w:type="dxa"/>
              <w:bottom w:w="100" w:type="dxa"/>
              <w:right w:w="100" w:type="dxa"/>
            </w:tcMar>
          </w:tcPr>
          <w:p w14:paraId="7FF241FB" w14:textId="77777777" w:rsidR="008E41CB" w:rsidRPr="008A67A6" w:rsidRDefault="0082772A" w:rsidP="006A597C">
            <w:r w:rsidRPr="008A67A6">
              <w:t>Period</w:t>
            </w:r>
          </w:p>
        </w:tc>
      </w:tr>
      <w:tr w:rsidR="008E41CB" w:rsidRPr="008A67A6" w14:paraId="7FF24201" w14:textId="77777777">
        <w:tc>
          <w:tcPr>
            <w:tcW w:w="2444" w:type="dxa"/>
            <w:shd w:val="clear" w:color="auto" w:fill="auto"/>
            <w:tcMar>
              <w:top w:w="100" w:type="dxa"/>
              <w:left w:w="100" w:type="dxa"/>
              <w:bottom w:w="100" w:type="dxa"/>
              <w:right w:w="100" w:type="dxa"/>
            </w:tcMar>
          </w:tcPr>
          <w:p w14:paraId="7FF241FD" w14:textId="77777777" w:rsidR="008E41CB" w:rsidRPr="008A67A6" w:rsidRDefault="0082772A" w:rsidP="006A597C">
            <w:r w:rsidRPr="008A67A6">
              <w:t xml:space="preserve">BSRN </w:t>
            </w:r>
            <w:proofErr w:type="gramStart"/>
            <w:r w:rsidRPr="008A67A6">
              <w:t>and  UV</w:t>
            </w:r>
            <w:proofErr w:type="gramEnd"/>
            <w:r w:rsidRPr="008A67A6">
              <w:t>-Indien network</w:t>
            </w:r>
          </w:p>
        </w:tc>
        <w:tc>
          <w:tcPr>
            <w:tcW w:w="2444" w:type="dxa"/>
            <w:shd w:val="clear" w:color="auto" w:fill="auto"/>
            <w:tcMar>
              <w:top w:w="100" w:type="dxa"/>
              <w:left w:w="100" w:type="dxa"/>
              <w:bottom w:w="100" w:type="dxa"/>
              <w:right w:w="100" w:type="dxa"/>
            </w:tcMar>
          </w:tcPr>
          <w:p w14:paraId="7FF241FE" w14:textId="77777777" w:rsidR="008E41CB" w:rsidRPr="008A67A6" w:rsidRDefault="0082772A" w:rsidP="006A597C">
            <w:r w:rsidRPr="008A67A6">
              <w:t xml:space="preserve">GSW, SWDif, SWDir, LWD, T, RH, P </w:t>
            </w:r>
          </w:p>
        </w:tc>
        <w:tc>
          <w:tcPr>
            <w:tcW w:w="2444" w:type="dxa"/>
            <w:shd w:val="clear" w:color="auto" w:fill="auto"/>
            <w:tcMar>
              <w:top w:w="100" w:type="dxa"/>
              <w:left w:w="100" w:type="dxa"/>
              <w:bottom w:w="100" w:type="dxa"/>
              <w:right w:w="100" w:type="dxa"/>
            </w:tcMar>
          </w:tcPr>
          <w:p w14:paraId="7FF241FF" w14:textId="77777777" w:rsidR="008E41CB" w:rsidRPr="008A67A6" w:rsidRDefault="0082772A" w:rsidP="006A597C">
            <w:r w:rsidRPr="008A67A6">
              <w:t>CF_XGB, CF</w:t>
            </w:r>
          </w:p>
        </w:tc>
        <w:tc>
          <w:tcPr>
            <w:tcW w:w="2444" w:type="dxa"/>
            <w:shd w:val="clear" w:color="auto" w:fill="auto"/>
            <w:tcMar>
              <w:top w:w="100" w:type="dxa"/>
              <w:left w:w="100" w:type="dxa"/>
              <w:bottom w:w="100" w:type="dxa"/>
              <w:right w:w="100" w:type="dxa"/>
            </w:tcMar>
          </w:tcPr>
          <w:p w14:paraId="7FF24200" w14:textId="77777777" w:rsidR="008E41CB" w:rsidRPr="008A67A6" w:rsidRDefault="0082772A" w:rsidP="006A597C">
            <w:r w:rsidRPr="008A67A6">
              <w:t>2019-09-01 to 2021-03-01</w:t>
            </w:r>
          </w:p>
        </w:tc>
      </w:tr>
      <w:tr w:rsidR="008E41CB" w:rsidRPr="008A67A6" w14:paraId="7FF24203" w14:textId="77777777">
        <w:trPr>
          <w:trHeight w:val="420"/>
        </w:trPr>
        <w:tc>
          <w:tcPr>
            <w:tcW w:w="9776" w:type="dxa"/>
            <w:gridSpan w:val="4"/>
            <w:shd w:val="clear" w:color="auto" w:fill="auto"/>
            <w:tcMar>
              <w:top w:w="100" w:type="dxa"/>
              <w:left w:w="100" w:type="dxa"/>
              <w:bottom w:w="100" w:type="dxa"/>
              <w:right w:w="100" w:type="dxa"/>
            </w:tcMar>
          </w:tcPr>
          <w:p w14:paraId="7FF24202" w14:textId="77777777" w:rsidR="008E41CB" w:rsidRPr="008A67A6" w:rsidRDefault="0082772A" w:rsidP="006A597C">
            <w:r w:rsidRPr="008A67A6">
              <w:t xml:space="preserve">Model APCADA </w:t>
            </w:r>
          </w:p>
        </w:tc>
      </w:tr>
      <w:tr w:rsidR="008E41CB" w:rsidRPr="008A67A6" w14:paraId="7FF24208" w14:textId="77777777">
        <w:tc>
          <w:tcPr>
            <w:tcW w:w="2444" w:type="dxa"/>
            <w:shd w:val="clear" w:color="auto" w:fill="auto"/>
            <w:tcMar>
              <w:top w:w="100" w:type="dxa"/>
              <w:left w:w="100" w:type="dxa"/>
              <w:bottom w:w="100" w:type="dxa"/>
              <w:right w:w="100" w:type="dxa"/>
            </w:tcMar>
          </w:tcPr>
          <w:p w14:paraId="7FF24204" w14:textId="77777777" w:rsidR="008E41CB" w:rsidRPr="008A67A6" w:rsidRDefault="0082772A" w:rsidP="006A597C">
            <w:r w:rsidRPr="008A67A6">
              <w:t>Data source</w:t>
            </w:r>
          </w:p>
        </w:tc>
        <w:tc>
          <w:tcPr>
            <w:tcW w:w="2444" w:type="dxa"/>
            <w:shd w:val="clear" w:color="auto" w:fill="auto"/>
            <w:tcMar>
              <w:top w:w="100" w:type="dxa"/>
              <w:left w:w="100" w:type="dxa"/>
              <w:bottom w:w="100" w:type="dxa"/>
              <w:right w:w="100" w:type="dxa"/>
            </w:tcMar>
          </w:tcPr>
          <w:p w14:paraId="7FF24205" w14:textId="77777777" w:rsidR="008E41CB" w:rsidRPr="008A67A6" w:rsidRDefault="0082772A" w:rsidP="006A597C">
            <w:r w:rsidRPr="008A67A6">
              <w:t>Input</w:t>
            </w:r>
          </w:p>
        </w:tc>
        <w:tc>
          <w:tcPr>
            <w:tcW w:w="2444" w:type="dxa"/>
            <w:shd w:val="clear" w:color="auto" w:fill="auto"/>
            <w:tcMar>
              <w:top w:w="100" w:type="dxa"/>
              <w:left w:w="100" w:type="dxa"/>
              <w:bottom w:w="100" w:type="dxa"/>
              <w:right w:w="100" w:type="dxa"/>
            </w:tcMar>
          </w:tcPr>
          <w:p w14:paraId="7FF24206" w14:textId="77777777" w:rsidR="008E41CB" w:rsidRPr="008A67A6" w:rsidRDefault="0082772A" w:rsidP="006A597C">
            <w:r w:rsidRPr="008A67A6">
              <w:t>Output</w:t>
            </w:r>
          </w:p>
        </w:tc>
        <w:tc>
          <w:tcPr>
            <w:tcW w:w="2444" w:type="dxa"/>
            <w:shd w:val="clear" w:color="auto" w:fill="auto"/>
            <w:tcMar>
              <w:top w:w="100" w:type="dxa"/>
              <w:left w:w="100" w:type="dxa"/>
              <w:bottom w:w="100" w:type="dxa"/>
              <w:right w:w="100" w:type="dxa"/>
            </w:tcMar>
          </w:tcPr>
          <w:p w14:paraId="7FF24207" w14:textId="77777777" w:rsidR="008E41CB" w:rsidRPr="008A67A6" w:rsidRDefault="0082772A" w:rsidP="006A597C">
            <w:r w:rsidRPr="008A67A6">
              <w:t>Period</w:t>
            </w:r>
          </w:p>
        </w:tc>
      </w:tr>
      <w:tr w:rsidR="008E41CB" w:rsidRPr="008A67A6" w14:paraId="7FF2420D" w14:textId="77777777">
        <w:tc>
          <w:tcPr>
            <w:tcW w:w="2444" w:type="dxa"/>
            <w:shd w:val="clear" w:color="auto" w:fill="auto"/>
            <w:tcMar>
              <w:top w:w="100" w:type="dxa"/>
              <w:left w:w="100" w:type="dxa"/>
              <w:bottom w:w="100" w:type="dxa"/>
              <w:right w:w="100" w:type="dxa"/>
            </w:tcMar>
          </w:tcPr>
          <w:p w14:paraId="7FF24209" w14:textId="77777777" w:rsidR="008E41CB" w:rsidRPr="008A67A6" w:rsidRDefault="0082772A" w:rsidP="006A597C">
            <w:r w:rsidRPr="008A67A6">
              <w:t>BSRN Reunion, LACy</w:t>
            </w:r>
          </w:p>
        </w:tc>
        <w:tc>
          <w:tcPr>
            <w:tcW w:w="2444" w:type="dxa"/>
            <w:shd w:val="clear" w:color="auto" w:fill="auto"/>
            <w:tcMar>
              <w:top w:w="100" w:type="dxa"/>
              <w:left w:w="100" w:type="dxa"/>
              <w:bottom w:w="100" w:type="dxa"/>
              <w:right w:w="100" w:type="dxa"/>
            </w:tcMar>
          </w:tcPr>
          <w:p w14:paraId="7FF2420A" w14:textId="77777777" w:rsidR="008E41CB" w:rsidRPr="008A67A6" w:rsidRDefault="0082772A" w:rsidP="006A597C">
            <w:r w:rsidRPr="008A67A6">
              <w:t>LWD, T, RH</w:t>
            </w:r>
          </w:p>
        </w:tc>
        <w:tc>
          <w:tcPr>
            <w:tcW w:w="2444" w:type="dxa"/>
            <w:shd w:val="clear" w:color="auto" w:fill="auto"/>
            <w:tcMar>
              <w:top w:w="100" w:type="dxa"/>
              <w:left w:w="100" w:type="dxa"/>
              <w:bottom w:w="100" w:type="dxa"/>
              <w:right w:w="100" w:type="dxa"/>
            </w:tcMar>
          </w:tcPr>
          <w:p w14:paraId="7FF2420B" w14:textId="77777777" w:rsidR="008E41CB" w:rsidRPr="008A67A6" w:rsidRDefault="0082772A" w:rsidP="006A597C">
            <w:r w:rsidRPr="008A67A6">
              <w:t>CF_APCADA, CF</w:t>
            </w:r>
          </w:p>
        </w:tc>
        <w:tc>
          <w:tcPr>
            <w:tcW w:w="2444" w:type="dxa"/>
            <w:shd w:val="clear" w:color="auto" w:fill="auto"/>
            <w:tcMar>
              <w:top w:w="100" w:type="dxa"/>
              <w:left w:w="100" w:type="dxa"/>
              <w:bottom w:w="100" w:type="dxa"/>
              <w:right w:w="100" w:type="dxa"/>
            </w:tcMar>
          </w:tcPr>
          <w:p w14:paraId="7FF2420C" w14:textId="77777777" w:rsidR="008E41CB" w:rsidRPr="008A67A6" w:rsidRDefault="0082772A" w:rsidP="006A597C">
            <w:r w:rsidRPr="008A67A6">
              <w:t>2019-11-01 to 2021-05-31</w:t>
            </w:r>
          </w:p>
        </w:tc>
      </w:tr>
    </w:tbl>
    <w:p w14:paraId="7FF2420E" w14:textId="77777777" w:rsidR="008E41CB" w:rsidRPr="008A67A6" w:rsidRDefault="008E41CB" w:rsidP="006A597C">
      <w:pPr>
        <w:rPr>
          <w:highlight w:val="white"/>
        </w:rPr>
      </w:pPr>
    </w:p>
    <w:p w14:paraId="7FF2420F" w14:textId="77777777" w:rsidR="008E41CB" w:rsidRPr="008A67A6" w:rsidRDefault="008E41CB" w:rsidP="006A597C">
      <w:pPr>
        <w:rPr>
          <w:highlight w:val="white"/>
        </w:rPr>
      </w:pPr>
    </w:p>
    <w:p w14:paraId="7FF24210" w14:textId="77777777" w:rsidR="008E41CB" w:rsidRPr="008A67A6" w:rsidRDefault="008E41CB" w:rsidP="006A597C">
      <w:pPr>
        <w:rPr>
          <w:highlight w:val="white"/>
        </w:rPr>
      </w:pPr>
    </w:p>
    <w:p w14:paraId="7FF24211" w14:textId="77777777" w:rsidR="008E41CB" w:rsidRPr="008A67A6" w:rsidRDefault="0082772A" w:rsidP="006A597C">
      <w:pPr>
        <w:rPr>
          <w:highlight w:val="white"/>
        </w:rPr>
      </w:pPr>
      <w:r w:rsidRPr="008A67A6">
        <w:rPr>
          <w:noProof/>
          <w:highlight w:val="white"/>
        </w:rPr>
        <w:lastRenderedPageBreak/>
        <w:drawing>
          <wp:inline distT="114300" distB="114300" distL="114300" distR="114300" wp14:anchorId="7FF242A0" wp14:editId="7FF242A1">
            <wp:extent cx="6206775" cy="42926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6206775" cy="4292600"/>
                    </a:xfrm>
                    <a:prstGeom prst="rect">
                      <a:avLst/>
                    </a:prstGeom>
                    <a:ln/>
                  </pic:spPr>
                </pic:pic>
              </a:graphicData>
            </a:graphic>
          </wp:inline>
        </w:drawing>
      </w:r>
    </w:p>
    <w:p w14:paraId="7FF24212" w14:textId="77777777" w:rsidR="008E41CB" w:rsidRPr="008A67A6" w:rsidRDefault="008E41CB" w:rsidP="006A597C">
      <w:pPr>
        <w:rPr>
          <w:highlight w:val="white"/>
        </w:rPr>
      </w:pPr>
    </w:p>
    <w:p w14:paraId="7FF24213" w14:textId="77777777" w:rsidR="008E41CB" w:rsidRPr="008A67A6" w:rsidRDefault="008E41CB" w:rsidP="006A597C">
      <w:pPr>
        <w:rPr>
          <w:highlight w:val="white"/>
        </w:rPr>
      </w:pPr>
    </w:p>
    <w:p w14:paraId="7FF24214" w14:textId="77777777" w:rsidR="008E41CB" w:rsidRPr="008A67A6" w:rsidRDefault="0082772A" w:rsidP="006A597C">
      <w:pPr>
        <w:rPr>
          <w:highlight w:val="white"/>
        </w:rPr>
      </w:pPr>
      <w:r w:rsidRPr="008A67A6">
        <w:rPr>
          <w:noProof/>
          <w:highlight w:val="white"/>
        </w:rPr>
        <w:drawing>
          <wp:inline distT="114300" distB="114300" distL="114300" distR="114300" wp14:anchorId="7FF242A2" wp14:editId="7FF242A3">
            <wp:extent cx="6072188" cy="319460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l="8637" t="7305" r="8637" b="5651"/>
                    <a:stretch>
                      <a:fillRect/>
                    </a:stretch>
                  </pic:blipFill>
                  <pic:spPr>
                    <a:xfrm>
                      <a:off x="0" y="0"/>
                      <a:ext cx="6072188" cy="3194605"/>
                    </a:xfrm>
                    <a:prstGeom prst="rect">
                      <a:avLst/>
                    </a:prstGeom>
                    <a:ln/>
                  </pic:spPr>
                </pic:pic>
              </a:graphicData>
            </a:graphic>
          </wp:inline>
        </w:drawing>
      </w:r>
    </w:p>
    <w:p w14:paraId="7FF24215" w14:textId="77777777" w:rsidR="008E41CB" w:rsidRPr="008A67A6" w:rsidRDefault="008E41CB" w:rsidP="006A597C">
      <w:pPr>
        <w:rPr>
          <w:highlight w:val="white"/>
        </w:rPr>
      </w:pPr>
    </w:p>
    <w:p w14:paraId="6F378479" w14:textId="77777777" w:rsidR="00314DED" w:rsidRDefault="00314DED" w:rsidP="006A597C">
      <w:pPr>
        <w:rPr>
          <w:highlight w:val="white"/>
        </w:rPr>
        <w:sectPr w:rsidR="00314DED" w:rsidSect="002E2222">
          <w:pgSz w:w="11909" w:h="16834"/>
          <w:pgMar w:top="1440" w:right="855" w:bottom="1440" w:left="1275" w:header="720" w:footer="720" w:gutter="0"/>
          <w:lnNumType w:countBy="1" w:restart="continuous"/>
          <w:pgNumType w:start="1"/>
          <w:cols w:space="720"/>
          <w:docGrid w:linePitch="326"/>
        </w:sectPr>
      </w:pPr>
    </w:p>
    <w:p w14:paraId="7FF24216" w14:textId="77777777" w:rsidR="008E41CB" w:rsidRPr="008A67A6" w:rsidRDefault="008E41CB" w:rsidP="006A597C">
      <w:pPr>
        <w:rPr>
          <w:highlight w:val="white"/>
        </w:rPr>
      </w:pPr>
    </w:p>
    <w:p w14:paraId="35211651" w14:textId="2D1D2C58" w:rsidR="00947D12" w:rsidRDefault="0048301A" w:rsidP="0048301A">
      <w:pPr>
        <w:pStyle w:val="Heading1"/>
        <w:rPr>
          <w:highlight w:val="white"/>
        </w:rPr>
      </w:pPr>
      <w:r>
        <w:rPr>
          <w:highlight w:val="white"/>
        </w:rPr>
        <w:t>References</w:t>
      </w:r>
    </w:p>
    <w:p w14:paraId="34730E16" w14:textId="77777777" w:rsidR="00947D12" w:rsidRDefault="00947D12" w:rsidP="006A597C">
      <w:pPr>
        <w:rPr>
          <w:highlight w:val="white"/>
        </w:rPr>
      </w:pPr>
    </w:p>
    <w:p w14:paraId="1E282E75" w14:textId="77777777" w:rsidR="003C40B7" w:rsidRPr="003C40B7" w:rsidRDefault="00947D12" w:rsidP="003C40B7">
      <w:pPr>
        <w:pStyle w:val="EndNoteBibliography"/>
        <w:spacing w:after="240"/>
        <w:rPr>
          <w:noProof/>
        </w:rPr>
      </w:pPr>
      <w:r>
        <w:rPr>
          <w:highlight w:val="white"/>
        </w:rPr>
        <w:fldChar w:fldCharType="begin"/>
      </w:r>
      <w:r w:rsidRPr="00400132">
        <w:rPr>
          <w:highlight w:val="white"/>
          <w:lang w:val="de-DE"/>
        </w:rPr>
        <w:instrText xml:space="preserve"> ADDIN EN.REFLIST </w:instrText>
      </w:r>
      <w:r>
        <w:rPr>
          <w:highlight w:val="white"/>
        </w:rPr>
        <w:fldChar w:fldCharType="separate"/>
      </w:r>
      <w:bookmarkStart w:id="129" w:name="_ENREF_1"/>
      <w:r w:rsidR="003C40B7" w:rsidRPr="003C40B7">
        <w:rPr>
          <w:noProof/>
        </w:rPr>
        <w:t>ASTER, 2019. ASTER Global Digital Elevation Model V003.</w:t>
      </w:r>
      <w:bookmarkEnd w:id="129"/>
    </w:p>
    <w:p w14:paraId="1FD8C929" w14:textId="77777777" w:rsidR="003C40B7" w:rsidRPr="003C40B7" w:rsidRDefault="003C40B7" w:rsidP="003C40B7">
      <w:pPr>
        <w:pStyle w:val="EndNoteBibliography"/>
        <w:spacing w:after="240"/>
        <w:rPr>
          <w:noProof/>
        </w:rPr>
      </w:pPr>
      <w:bookmarkStart w:id="130" w:name="_ENREF_2"/>
      <w:r w:rsidRPr="003C40B7">
        <w:rPr>
          <w:noProof/>
          <w:lang w:val="de-DE"/>
        </w:rPr>
        <w:t xml:space="preserve">Badosa, J., Haeffelin, M., Chepfer, H., 2013. </w:t>
      </w:r>
      <w:r w:rsidRPr="003C40B7">
        <w:rPr>
          <w:noProof/>
        </w:rPr>
        <w:t>Scales of spatial and temporal variation of solar irradiance on Reunion tropical island. Solar Energy 88, 42-56.</w:t>
      </w:r>
      <w:bookmarkEnd w:id="130"/>
    </w:p>
    <w:p w14:paraId="05E2C1B4" w14:textId="77777777" w:rsidR="003C40B7" w:rsidRPr="003C40B7" w:rsidRDefault="003C40B7" w:rsidP="003C40B7">
      <w:pPr>
        <w:pStyle w:val="EndNoteBibliography"/>
        <w:spacing w:after="240"/>
        <w:rPr>
          <w:noProof/>
        </w:rPr>
      </w:pPr>
      <w:bookmarkStart w:id="131" w:name="_ENREF_3"/>
      <w:r w:rsidRPr="003C40B7">
        <w:rPr>
          <w:noProof/>
        </w:rPr>
        <w:t>Cadet, J.-M., Portafaix, T., Bencherif, H., Lamy, K., Brogniez, C., Auriol, F., Metzger, J.-M., Boudreault, L.-E., Wright, C.Y., 2020. Inter-Comparison Campaign of Solar UVR Instruments under Clear Sky Conditions at Reunion Island (21°S, 55°E). International Journal of Environmental Research and Public Health 17(8), 2867.</w:t>
      </w:r>
      <w:bookmarkEnd w:id="131"/>
    </w:p>
    <w:p w14:paraId="648345DA" w14:textId="77777777" w:rsidR="003C40B7" w:rsidRPr="003C40B7" w:rsidRDefault="003C40B7" w:rsidP="003C40B7">
      <w:pPr>
        <w:pStyle w:val="EndNoteBibliography"/>
        <w:spacing w:after="240"/>
        <w:rPr>
          <w:noProof/>
        </w:rPr>
      </w:pPr>
      <w:bookmarkStart w:id="132" w:name="_ENREF_4"/>
      <w:r w:rsidRPr="003C40B7">
        <w:rPr>
          <w:noProof/>
        </w:rPr>
        <w:t>Chen, M., Liu, Q., Chen, S., Liu, Y., Zhang, C.H., Liu, R., 2019. XGBoost-Based Algorithm Interpretation and Application on Post-Fault Transient Stability Status Prediction of Power System. IEEE Access 7, 13149-13158.</w:t>
      </w:r>
      <w:bookmarkEnd w:id="132"/>
    </w:p>
    <w:p w14:paraId="0FFA1632" w14:textId="77777777" w:rsidR="003C40B7" w:rsidRPr="003C40B7" w:rsidRDefault="003C40B7" w:rsidP="003C40B7">
      <w:pPr>
        <w:pStyle w:val="EndNoteBibliography"/>
        <w:spacing w:after="240"/>
        <w:rPr>
          <w:noProof/>
        </w:rPr>
      </w:pPr>
      <w:bookmarkStart w:id="133" w:name="_ENREF_5"/>
      <w:r w:rsidRPr="003C40B7">
        <w:rPr>
          <w:noProof/>
        </w:rPr>
        <w:t>Didier, N., 2015. Comparison of spatial and temporal cloud coverage derived from CloudSat, CERES, ISCCP and their relationship with precipitation over Africa. American Journal of Remote Sensing 3(2), 17-28.</w:t>
      </w:r>
      <w:bookmarkEnd w:id="133"/>
    </w:p>
    <w:p w14:paraId="1B275FDB" w14:textId="77777777" w:rsidR="003C40B7" w:rsidRPr="003C40B7" w:rsidRDefault="003C40B7" w:rsidP="003C40B7">
      <w:pPr>
        <w:pStyle w:val="EndNoteBibliography"/>
        <w:spacing w:after="240"/>
        <w:rPr>
          <w:noProof/>
        </w:rPr>
      </w:pPr>
      <w:bookmarkStart w:id="134" w:name="_ENREF_6"/>
      <w:r w:rsidRPr="003C40B7">
        <w:rPr>
          <w:noProof/>
        </w:rPr>
        <w:t>dos Santos Nascimento, G., Ruhoff, A., Maurício Munar, A., Cavalcanti, J.R., da Motta Marques, D., Roberti, D.R., Ribeiro da Rocha, H., 2018. Validation of CERES earth radiation budget estimations, EGU General Assembly Conference Abstracts. p. 10837.</w:t>
      </w:r>
      <w:bookmarkEnd w:id="134"/>
    </w:p>
    <w:p w14:paraId="1E2487EA" w14:textId="77777777" w:rsidR="003C40B7" w:rsidRPr="003C40B7" w:rsidRDefault="003C40B7" w:rsidP="003C40B7">
      <w:pPr>
        <w:pStyle w:val="EndNoteBibliography"/>
        <w:spacing w:after="240"/>
        <w:rPr>
          <w:noProof/>
        </w:rPr>
      </w:pPr>
      <w:bookmarkStart w:id="135" w:name="_ENREF_7"/>
      <w:r w:rsidRPr="003C40B7">
        <w:rPr>
          <w:noProof/>
          <w:lang w:val="fr-FR"/>
        </w:rPr>
        <w:t xml:space="preserve">Durand, J., Lees, E., Bousquet, O., Delanoë, J., Bonnardot, F., 2021. </w:t>
      </w:r>
      <w:r w:rsidRPr="003C40B7">
        <w:rPr>
          <w:noProof/>
        </w:rPr>
        <w:t>Cloud Radar Observations of Diurnal and Seasonal Cloudiness over Reunion Island. Atmosphere 12(7), 868.</w:t>
      </w:r>
      <w:bookmarkEnd w:id="135"/>
    </w:p>
    <w:p w14:paraId="2C72434C" w14:textId="77777777" w:rsidR="003C40B7" w:rsidRPr="003C40B7" w:rsidRDefault="003C40B7" w:rsidP="003C40B7">
      <w:pPr>
        <w:pStyle w:val="EndNoteBibliography"/>
        <w:spacing w:after="240"/>
        <w:rPr>
          <w:noProof/>
        </w:rPr>
      </w:pPr>
      <w:bookmarkStart w:id="136" w:name="_ENREF_8"/>
      <w:r w:rsidRPr="003C40B7">
        <w:rPr>
          <w:noProof/>
        </w:rPr>
        <w:t>Dürr, B., Philipona, R., 2004. Automatic cloud amount detection by surface longwave downward radiation measurements. Journal of Geophysical Research: Atmospheres 109(D5).</w:t>
      </w:r>
      <w:bookmarkEnd w:id="136"/>
    </w:p>
    <w:p w14:paraId="45A44570" w14:textId="77777777" w:rsidR="003C40B7" w:rsidRPr="003C40B7" w:rsidRDefault="003C40B7" w:rsidP="003C40B7">
      <w:pPr>
        <w:pStyle w:val="EndNoteBibliography"/>
        <w:spacing w:after="240"/>
        <w:rPr>
          <w:noProof/>
        </w:rPr>
      </w:pPr>
      <w:bookmarkStart w:id="137" w:name="_ENREF_9"/>
      <w:r w:rsidRPr="003C40B7">
        <w:rPr>
          <w:noProof/>
        </w:rPr>
        <w:t>Fan, Z., Zhan, Q., Yang, C., Liu, H., Bilal, M., 2020. Estimating PM2.5 Concentrations Using Spatially Local Xgboost Based on Full-Covered SARA AOD at the Urban Scale. Remote Sensing 12(20), 3368.</w:t>
      </w:r>
      <w:bookmarkEnd w:id="137"/>
    </w:p>
    <w:p w14:paraId="6021933F" w14:textId="77777777" w:rsidR="003C40B7" w:rsidRPr="003C40B7" w:rsidRDefault="003C40B7" w:rsidP="003C40B7">
      <w:pPr>
        <w:pStyle w:val="EndNoteBibliography"/>
        <w:spacing w:after="240"/>
        <w:rPr>
          <w:noProof/>
          <w:lang w:val="de-DE"/>
        </w:rPr>
      </w:pPr>
      <w:bookmarkStart w:id="138" w:name="_ENREF_10"/>
      <w:r w:rsidRPr="003C40B7">
        <w:rPr>
          <w:noProof/>
        </w:rPr>
        <w:t xml:space="preserve">Forsythe, N., Hardy, A.J., Fowler, H.J., Blenkinsop, S., Kilsby, C.G., Archer, D.R., Hashmi, M.Z., 2015. A Detailed Cloud Fraction Climatology of the Upper Indus Basin and Its Implications for Near-Surface Air Temperature. </w:t>
      </w:r>
      <w:r w:rsidRPr="003C40B7">
        <w:rPr>
          <w:noProof/>
          <w:lang w:val="de-DE"/>
        </w:rPr>
        <w:t>Journal of Climate 28(9), 3537-3556.</w:t>
      </w:r>
      <w:bookmarkEnd w:id="138"/>
    </w:p>
    <w:p w14:paraId="7B2A4CC0" w14:textId="77777777" w:rsidR="003C40B7" w:rsidRPr="003C40B7" w:rsidRDefault="003C40B7" w:rsidP="003C40B7">
      <w:pPr>
        <w:pStyle w:val="EndNoteBibliography"/>
        <w:spacing w:after="240"/>
        <w:rPr>
          <w:noProof/>
        </w:rPr>
      </w:pPr>
      <w:bookmarkStart w:id="139" w:name="_ENREF_11"/>
      <w:r w:rsidRPr="003C40B7">
        <w:rPr>
          <w:noProof/>
          <w:lang w:val="de-DE"/>
        </w:rPr>
        <w:t xml:space="preserve">Huang, L., Kang, J., Wan, M., Fang, L., Zhang, C., Zeng, Z., 2021. </w:t>
      </w:r>
      <w:r w:rsidRPr="003C40B7">
        <w:rPr>
          <w:noProof/>
        </w:rPr>
        <w:t>Solar radiation prediction using different machine learning algorithms and implications for extreme climate events. Frontiers in Earth Science 9, 596860.</w:t>
      </w:r>
      <w:bookmarkEnd w:id="139"/>
    </w:p>
    <w:p w14:paraId="364C8EF8" w14:textId="77777777" w:rsidR="003C40B7" w:rsidRPr="003C40B7" w:rsidRDefault="003C40B7" w:rsidP="003C40B7">
      <w:pPr>
        <w:pStyle w:val="EndNoteBibliography"/>
        <w:spacing w:after="240"/>
        <w:rPr>
          <w:noProof/>
        </w:rPr>
      </w:pPr>
      <w:bookmarkStart w:id="140" w:name="_ENREF_12"/>
      <w:r w:rsidRPr="003C40B7">
        <w:rPr>
          <w:noProof/>
        </w:rPr>
        <w:t>Kim, B.-Y., Cha, J.W., 2020. Cloud Observation and Cloud Cover Calculation at Nighttime Using the Automatic Cloud Observation System (ACOS) Package. Remote Sensing 12(14), 2314.</w:t>
      </w:r>
      <w:bookmarkEnd w:id="140"/>
    </w:p>
    <w:p w14:paraId="29818B10" w14:textId="77777777" w:rsidR="003C40B7" w:rsidRPr="003C40B7" w:rsidRDefault="003C40B7" w:rsidP="003C40B7">
      <w:pPr>
        <w:pStyle w:val="EndNoteBibliography"/>
        <w:spacing w:after="240"/>
        <w:rPr>
          <w:noProof/>
        </w:rPr>
      </w:pPr>
      <w:bookmarkStart w:id="141" w:name="_ENREF_13"/>
      <w:r w:rsidRPr="003C40B7">
        <w:rPr>
          <w:noProof/>
        </w:rPr>
        <w:t>Lamy, K., Portafaix, T., Brogniez, C., Lakkala, K., Pitkänen, M.R.A., Arola, A., Forestier, J.B., Amelie, V., Toihir, M.A., Rakotoniaina, S., 2021. UV-Indien network: ground-based measurements dedicated to the monitoring of UV radiation over the western Indian Ocean. Earth Syst. Sci. Data 13(9), 4275-4301.</w:t>
      </w:r>
      <w:bookmarkEnd w:id="141"/>
    </w:p>
    <w:p w14:paraId="0F4484E3" w14:textId="77777777" w:rsidR="003C40B7" w:rsidRPr="003C40B7" w:rsidRDefault="003C40B7" w:rsidP="003C40B7">
      <w:pPr>
        <w:pStyle w:val="EndNoteBibliography"/>
        <w:spacing w:after="240"/>
        <w:rPr>
          <w:noProof/>
        </w:rPr>
      </w:pPr>
      <w:bookmarkStart w:id="142" w:name="_ENREF_14"/>
      <w:r w:rsidRPr="003C40B7">
        <w:rPr>
          <w:noProof/>
        </w:rPr>
        <w:t>Liu, W., Liu, Y., Zhang, T., Han, Y., Zhou, X., Xie, Y., Yoo, S., 2022. Use of physics to improve solar forecast: Part II, machine learning and model interpretability. Solar Energy 244, 362-378.</w:t>
      </w:r>
      <w:bookmarkEnd w:id="142"/>
    </w:p>
    <w:p w14:paraId="51A063E8" w14:textId="77777777" w:rsidR="003C40B7" w:rsidRPr="003C40B7" w:rsidRDefault="003C40B7" w:rsidP="003C40B7">
      <w:pPr>
        <w:pStyle w:val="EndNoteBibliography"/>
        <w:spacing w:after="240"/>
        <w:rPr>
          <w:noProof/>
        </w:rPr>
      </w:pPr>
      <w:bookmarkStart w:id="143" w:name="_ENREF_15"/>
      <w:r w:rsidRPr="003C40B7">
        <w:rPr>
          <w:noProof/>
        </w:rPr>
        <w:t>Long, C.N., Ackerman, T.P., 2000. Identification of clear skies from broadband pyranometer measurements and calculation of downwelling shortwave cloud effects. Journal of Geophysical Research: Atmospheres 105(D12), 15609-15626.</w:t>
      </w:r>
      <w:bookmarkEnd w:id="143"/>
    </w:p>
    <w:p w14:paraId="696F1C96" w14:textId="77777777" w:rsidR="003C40B7" w:rsidRPr="003C40B7" w:rsidRDefault="003C40B7" w:rsidP="003C40B7">
      <w:pPr>
        <w:pStyle w:val="EndNoteBibliography"/>
        <w:spacing w:after="240"/>
        <w:rPr>
          <w:noProof/>
        </w:rPr>
      </w:pPr>
      <w:bookmarkStart w:id="144" w:name="_ENREF_16"/>
      <w:r w:rsidRPr="003C40B7">
        <w:rPr>
          <w:noProof/>
        </w:rPr>
        <w:t>Long, C.N., Shi, Y., 2008. An automated quality assessment and control algorithm for surface radiation measurements. The Open Atmospheric Science Journal 2(1).</w:t>
      </w:r>
      <w:bookmarkEnd w:id="144"/>
    </w:p>
    <w:p w14:paraId="6BC43CB8" w14:textId="77777777" w:rsidR="003C40B7" w:rsidRPr="003C40B7" w:rsidRDefault="003C40B7" w:rsidP="003C40B7">
      <w:pPr>
        <w:pStyle w:val="EndNoteBibliography"/>
        <w:spacing w:after="240"/>
        <w:rPr>
          <w:noProof/>
        </w:rPr>
      </w:pPr>
      <w:bookmarkStart w:id="145" w:name="_ENREF_17"/>
      <w:r w:rsidRPr="003C40B7">
        <w:rPr>
          <w:noProof/>
        </w:rPr>
        <w:t>Maimó-Far, A., Tantet, A., Homar, V., Drobinski, P., 2020. Predictable and Unpredictable Climate Variability Impacts on Optimal Renewable Energy Mixes: The Example of Spain. Energies 13(19), 5132.</w:t>
      </w:r>
      <w:bookmarkEnd w:id="145"/>
    </w:p>
    <w:p w14:paraId="419EF27B" w14:textId="77777777" w:rsidR="003C40B7" w:rsidRPr="003C40B7" w:rsidRDefault="003C40B7" w:rsidP="003C40B7">
      <w:pPr>
        <w:pStyle w:val="EndNoteBibliography"/>
        <w:spacing w:after="240"/>
        <w:rPr>
          <w:noProof/>
          <w:lang w:val="de-DE"/>
        </w:rPr>
      </w:pPr>
      <w:bookmarkStart w:id="146" w:name="_ENREF_18"/>
      <w:r w:rsidRPr="003C40B7">
        <w:rPr>
          <w:noProof/>
        </w:rPr>
        <w:lastRenderedPageBreak/>
        <w:t xml:space="preserve">Mialhe, P., Pohl, B., Morel, B., Trentmann, J., Jumaux, G., Bonnardot, F., Bessafi, M., Chabriat, J.-P., 2020. On the determination of coherent solar climates over a tropical island with a complex topography. </w:t>
      </w:r>
      <w:r w:rsidRPr="003C40B7">
        <w:rPr>
          <w:noProof/>
          <w:lang w:val="de-DE"/>
        </w:rPr>
        <w:t>Solar Energy 206, 508-521.</w:t>
      </w:r>
      <w:bookmarkEnd w:id="146"/>
    </w:p>
    <w:p w14:paraId="10D0779C" w14:textId="77777777" w:rsidR="003C40B7" w:rsidRPr="003C40B7" w:rsidRDefault="003C40B7" w:rsidP="003C40B7">
      <w:pPr>
        <w:pStyle w:val="EndNoteBibliography"/>
        <w:spacing w:after="240"/>
        <w:rPr>
          <w:noProof/>
        </w:rPr>
      </w:pPr>
      <w:bookmarkStart w:id="147" w:name="_ENREF_19"/>
      <w:r w:rsidRPr="003C40B7">
        <w:rPr>
          <w:noProof/>
          <w:lang w:val="de-DE"/>
        </w:rPr>
        <w:t xml:space="preserve">Mo, H., Sun, H., Liu, J., Wei, S., 2019. </w:t>
      </w:r>
      <w:r w:rsidRPr="003C40B7">
        <w:rPr>
          <w:noProof/>
        </w:rPr>
        <w:t>Developing window behavior models for residential buildings using XGBoost algorithm. Energy and Buildings 205, 109564.</w:t>
      </w:r>
      <w:bookmarkEnd w:id="147"/>
    </w:p>
    <w:p w14:paraId="37075278" w14:textId="77777777" w:rsidR="003C40B7" w:rsidRPr="003C40B7" w:rsidRDefault="003C40B7" w:rsidP="003C40B7">
      <w:pPr>
        <w:pStyle w:val="EndNoteBibliography"/>
        <w:spacing w:after="240"/>
        <w:rPr>
          <w:noProof/>
        </w:rPr>
      </w:pPr>
      <w:bookmarkStart w:id="148" w:name="_ENREF_20"/>
      <w:r w:rsidRPr="003C40B7">
        <w:rPr>
          <w:noProof/>
        </w:rPr>
        <w:t>NASA, 2021. CERES_SYN1deg_Ed4A Data Quality Summary (4/8/2021).</w:t>
      </w:r>
      <w:bookmarkEnd w:id="148"/>
    </w:p>
    <w:p w14:paraId="4C804B29" w14:textId="77777777" w:rsidR="003C40B7" w:rsidRPr="003C40B7" w:rsidRDefault="003C40B7" w:rsidP="003C40B7">
      <w:pPr>
        <w:pStyle w:val="EndNoteBibliography"/>
        <w:spacing w:after="240"/>
        <w:rPr>
          <w:noProof/>
        </w:rPr>
      </w:pPr>
      <w:bookmarkStart w:id="149" w:name="_ENREF_21"/>
      <w:r w:rsidRPr="003C40B7">
        <w:rPr>
          <w:noProof/>
        </w:rPr>
        <w:t>Park, S., Shin, J., 2019. Heuristic estimation of low-level cloud fraction over the globe based on a decoupling parameterization. Atmos. Chem. Phys. 19(8), 5635-5660.</w:t>
      </w:r>
      <w:bookmarkEnd w:id="149"/>
    </w:p>
    <w:p w14:paraId="4C865624" w14:textId="77777777" w:rsidR="003C40B7" w:rsidRPr="003C40B7" w:rsidRDefault="003C40B7" w:rsidP="003C40B7">
      <w:pPr>
        <w:pStyle w:val="EndNoteBibliography"/>
        <w:spacing w:after="240"/>
        <w:rPr>
          <w:noProof/>
        </w:rPr>
      </w:pPr>
      <w:bookmarkStart w:id="150" w:name="_ENREF_22"/>
      <w:r w:rsidRPr="003C40B7">
        <w:rPr>
          <w:noProof/>
        </w:rPr>
        <w:t>Qian, Y., Long, C.N., Wang, H., Comstock, J.M., McFarlane, S.A., Xie, S., 2012. Evaluation of cloud fraction and its radiative effect simulated by IPCC AR4 global models against ARM surface observations. Atmos. Chem. Phys. 12(4), 1785-1810.</w:t>
      </w:r>
      <w:bookmarkEnd w:id="150"/>
    </w:p>
    <w:p w14:paraId="10EB2CD8" w14:textId="77777777" w:rsidR="003C40B7" w:rsidRPr="003C40B7" w:rsidRDefault="003C40B7" w:rsidP="003C40B7">
      <w:pPr>
        <w:pStyle w:val="EndNoteBibliography"/>
        <w:spacing w:after="240"/>
        <w:rPr>
          <w:noProof/>
        </w:rPr>
      </w:pPr>
      <w:bookmarkStart w:id="151" w:name="_ENREF_23"/>
      <w:r w:rsidRPr="003C40B7">
        <w:rPr>
          <w:noProof/>
        </w:rPr>
        <w:t>Selosse, S., Garabedian, S., Ricci, O., Maïzi, N., 2018. The renewable energy revolution of reunion island. Renewable and Sustainable Energy Reviews 89, 99-105.</w:t>
      </w:r>
      <w:bookmarkEnd w:id="151"/>
    </w:p>
    <w:p w14:paraId="1C550BA9" w14:textId="77777777" w:rsidR="003C40B7" w:rsidRPr="003C40B7" w:rsidRDefault="003C40B7" w:rsidP="003C40B7">
      <w:pPr>
        <w:pStyle w:val="EndNoteBibliography"/>
        <w:spacing w:after="240"/>
        <w:rPr>
          <w:noProof/>
        </w:rPr>
      </w:pPr>
      <w:bookmarkStart w:id="152" w:name="_ENREF_24"/>
      <w:r w:rsidRPr="003C40B7">
        <w:rPr>
          <w:noProof/>
        </w:rPr>
        <w:t>Sheng, G., Shunlin, L., Lin, L., 2009. Validation of surface radiation data provided by the CERES over the Tibetan Plateau, 2009 17th International Conference on Geoinformatics. pp. 1-6.</w:t>
      </w:r>
      <w:bookmarkEnd w:id="152"/>
    </w:p>
    <w:p w14:paraId="3821A7D5" w14:textId="77777777" w:rsidR="003C40B7" w:rsidRPr="003C40B7" w:rsidRDefault="003C40B7" w:rsidP="003C40B7">
      <w:pPr>
        <w:pStyle w:val="EndNoteBibliography"/>
        <w:spacing w:after="240"/>
        <w:rPr>
          <w:noProof/>
        </w:rPr>
      </w:pPr>
      <w:bookmarkStart w:id="153" w:name="_ENREF_25"/>
      <w:r w:rsidRPr="003C40B7">
        <w:rPr>
          <w:noProof/>
        </w:rPr>
        <w:t>Smith, G.L., Priestley, K.J., Loeb, N.G., Wielicki, B.A., Charlock, T.P., Minnis, P., Doelling, D.R., Rutan, D.A., 2011. Clouds and Earth Radiant Energy System (CERES), a review: Past, present and future. Advances in Space Research 48(2), 254-263.</w:t>
      </w:r>
      <w:bookmarkEnd w:id="153"/>
    </w:p>
    <w:p w14:paraId="62E49F3E" w14:textId="77777777" w:rsidR="003C40B7" w:rsidRPr="003C40B7" w:rsidRDefault="003C40B7" w:rsidP="003C40B7">
      <w:pPr>
        <w:pStyle w:val="EndNoteBibliography"/>
        <w:spacing w:after="240"/>
        <w:rPr>
          <w:noProof/>
        </w:rPr>
      </w:pPr>
      <w:bookmarkStart w:id="154" w:name="_ENREF_26"/>
      <w:r w:rsidRPr="003C40B7">
        <w:rPr>
          <w:noProof/>
        </w:rPr>
        <w:t>Vérèmes, H., Listowski, C., Delanoë, J., Barthe, C., Tulet, P., Bonnardot, F., Roy, D., 2019. Spatial and seasonal variability of clouds over the southwest Indian Ocean based on the DARDAR mask product. Quarterly Journal of the Royal Meteorological Society 145(725), 3561-3576.</w:t>
      </w:r>
      <w:bookmarkEnd w:id="154"/>
    </w:p>
    <w:p w14:paraId="4DA9C7D5" w14:textId="77777777" w:rsidR="003C40B7" w:rsidRPr="003C40B7" w:rsidRDefault="003C40B7" w:rsidP="003C40B7">
      <w:pPr>
        <w:pStyle w:val="EndNoteBibliography"/>
        <w:spacing w:after="240"/>
        <w:rPr>
          <w:noProof/>
        </w:rPr>
      </w:pPr>
      <w:bookmarkStart w:id="155" w:name="_ENREF_27"/>
      <w:r w:rsidRPr="003C40B7">
        <w:rPr>
          <w:noProof/>
        </w:rPr>
        <w:t>Yan, H., Huang, J., Minnis, P., Wang, T., Bi, J., 2011. Comparison of CERES surface radiation fluxes with surface observations over Loess Plateau. Remote Sensing of Environment 115(6), 1489-1500.</w:t>
      </w:r>
      <w:bookmarkEnd w:id="155"/>
    </w:p>
    <w:p w14:paraId="73ECC4EB" w14:textId="77777777" w:rsidR="003C40B7" w:rsidRPr="003C40B7" w:rsidRDefault="003C40B7" w:rsidP="003C40B7">
      <w:pPr>
        <w:pStyle w:val="EndNoteBibliography"/>
        <w:spacing w:after="240"/>
        <w:rPr>
          <w:noProof/>
        </w:rPr>
      </w:pPr>
      <w:bookmarkStart w:id="156" w:name="_ENREF_28"/>
      <w:r w:rsidRPr="003C40B7">
        <w:rPr>
          <w:noProof/>
        </w:rPr>
        <w:t>Zhang, D., Qian, L., Mao, B., Huang, C., Huang, B., Si, Y., 2018. A Data-Driven Design for Fault Detection of Wind Turbines Using Random Forests and XGboost. IEEE Access 6, 21020-21031.</w:t>
      </w:r>
      <w:bookmarkEnd w:id="156"/>
    </w:p>
    <w:p w14:paraId="2E9C187B" w14:textId="77777777" w:rsidR="003C40B7" w:rsidRPr="003C40B7" w:rsidRDefault="003C40B7" w:rsidP="003C40B7">
      <w:pPr>
        <w:pStyle w:val="EndNoteBibliography"/>
        <w:rPr>
          <w:noProof/>
        </w:rPr>
      </w:pPr>
      <w:bookmarkStart w:id="157" w:name="_ENREF_29"/>
      <w:r w:rsidRPr="003C40B7">
        <w:rPr>
          <w:noProof/>
        </w:rPr>
        <w:t>Zhang, T., Stackhouse, P.W., Gupta, S.K., Cox, S.J., Mikovitz, J.C., Srb, N.G., 2011. THE EFFECT OF CLOUD FRACTION ON THE RADIATIVE ENERGY BUDGET: The Satellite-Based GEWEX-SRB Data vs. the Ground-Based BSRN Measurements. pp. A13B-0261.</w:t>
      </w:r>
      <w:bookmarkEnd w:id="157"/>
    </w:p>
    <w:p w14:paraId="7FF2428D" w14:textId="5D4B58D7" w:rsidR="008E41CB" w:rsidRPr="008A67A6" w:rsidRDefault="00947D12" w:rsidP="006A597C">
      <w:pPr>
        <w:rPr>
          <w:highlight w:val="white"/>
        </w:rPr>
      </w:pPr>
      <w:r>
        <w:rPr>
          <w:highlight w:val="white"/>
        </w:rPr>
        <w:fldChar w:fldCharType="end"/>
      </w:r>
    </w:p>
    <w:sectPr w:rsidR="008E41CB" w:rsidRPr="008A67A6" w:rsidSect="002E2222">
      <w:pgSz w:w="11909" w:h="16834"/>
      <w:pgMar w:top="1440" w:right="855" w:bottom="1440" w:left="1275"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Tang Tang" w:date="2022-09-02T10:31:00Z" w:initials="TT">
    <w:p w14:paraId="635E3685" w14:textId="77777777" w:rsidR="00630EA1" w:rsidRDefault="00630EA1" w:rsidP="00630EA1">
      <w:pPr>
        <w:jc w:val="left"/>
      </w:pPr>
      <w:r>
        <w:rPr>
          <w:rStyle w:val="CommentReference"/>
        </w:rPr>
        <w:annotationRef/>
      </w:r>
      <w:r>
        <w:t>Spatial resolution ?</w:t>
      </w:r>
    </w:p>
    <w:p w14:paraId="305E706C" w14:textId="77777777" w:rsidR="00630EA1" w:rsidRDefault="00630EA1" w:rsidP="00630EA1">
      <w:pPr>
        <w:jc w:val="left"/>
      </w:pPr>
      <w:r>
        <w:t>Ref ?</w:t>
      </w:r>
    </w:p>
  </w:comment>
  <w:comment w:id="20" w:author="Beatrice Morel" w:date="2022-07-01T09:09:00Z" w:initials="">
    <w:p w14:paraId="320BAC7D" w14:textId="77777777" w:rsidR="00630EA1" w:rsidRDefault="00630EA1" w:rsidP="00630EA1">
      <w:r>
        <w:rPr>
          <w:rFonts w:eastAsia="Arial"/>
        </w:rPr>
        <w:t>I don't think she should focus on NWP at all in the introduction. We are not using ML here to improve the cloud parametrisations in the models.</w:t>
      </w:r>
    </w:p>
  </w:comment>
  <w:comment w:id="21" w:author="Tang Tang" w:date="2022-09-02T10:43:00Z" w:initials="TT">
    <w:p w14:paraId="04E4F54E" w14:textId="77777777" w:rsidR="00630EA1" w:rsidRDefault="00630EA1" w:rsidP="00630EA1">
      <w:pPr>
        <w:jc w:val="left"/>
      </w:pPr>
      <w:r>
        <w:rPr>
          <w:rStyle w:val="CommentReference"/>
        </w:rPr>
        <w:annotationRef/>
      </w:r>
      <w:r>
        <w:t>Reunion ?</w:t>
      </w:r>
    </w:p>
    <w:p w14:paraId="5EA36629" w14:textId="77777777" w:rsidR="00630EA1" w:rsidRDefault="00630EA1" w:rsidP="00630EA1">
      <w:pPr>
        <w:jc w:val="left"/>
      </w:pPr>
    </w:p>
  </w:comment>
  <w:comment w:id="38" w:author="Tang Tang" w:date="2022-09-02T10:52:00Z" w:initials="TT">
    <w:p w14:paraId="204566D0" w14:textId="77777777" w:rsidR="00322E30" w:rsidRDefault="00322E30" w:rsidP="00956198">
      <w:pPr>
        <w:jc w:val="left"/>
      </w:pPr>
      <w:r>
        <w:rPr>
          <w:rStyle w:val="CommentReference"/>
        </w:rPr>
        <w:annotationRef/>
      </w:r>
      <w:r>
        <w:t>1st study ?</w:t>
      </w:r>
    </w:p>
  </w:comment>
  <w:comment w:id="39" w:author="Beatrice Morel" w:date="2022-05-18T13:38:00Z" w:initials="">
    <w:p w14:paraId="7FF242B8" w14:textId="4F2823BD" w:rsidR="008E41CB" w:rsidRDefault="0082772A" w:rsidP="006A597C">
      <w:r>
        <w:rPr>
          <w:rFonts w:eastAsia="Arial"/>
        </w:rPr>
        <w:t>Site and instruments</w:t>
      </w:r>
    </w:p>
  </w:comment>
  <w:comment w:id="45" w:author="Remy Mugenga Ineza" w:date="2022-05-18T15:22:00Z" w:initials="">
    <w:p w14:paraId="7FF242B9" w14:textId="77777777" w:rsidR="008E41CB" w:rsidRDefault="0082772A" w:rsidP="006A597C">
      <w:r>
        <w:rPr>
          <w:rFonts w:eastAsia="Arial"/>
        </w:rPr>
        <w:t>@tina.andriantsalama@univ-reunion.fr </w:t>
      </w:r>
    </w:p>
    <w:p w14:paraId="7FF242BA" w14:textId="77777777" w:rsidR="008E41CB" w:rsidRDefault="0082772A" w:rsidP="006A597C">
      <w:r>
        <w:rPr>
          <w:rFonts w:eastAsia="Arial"/>
        </w:rPr>
        <w:t>can you confirm?</w:t>
      </w:r>
    </w:p>
  </w:comment>
  <w:comment w:id="46" w:author="Tina Andriantsalama" w:date="2022-05-18T16:05:00Z" w:initials="">
    <w:p w14:paraId="7FF242BB" w14:textId="77777777" w:rsidR="008E41CB" w:rsidRDefault="0082772A" w:rsidP="006A597C">
      <w:r>
        <w:rPr>
          <w:rFonts w:eastAsia="Arial"/>
        </w:rPr>
        <w:t>hPa</w:t>
      </w:r>
    </w:p>
  </w:comment>
  <w:comment w:id="54" w:author="Swati Singh" w:date="2022-06-02T11:57:00Z" w:initials="">
    <w:p w14:paraId="7FF242BD" w14:textId="7188C0DE" w:rsidR="008E41CB" w:rsidRDefault="0082772A" w:rsidP="006A597C">
      <w:r>
        <w:rPr>
          <w:rFonts w:eastAsia="Arial"/>
        </w:rPr>
        <w:t>changed from 2022 to 2021 :-)</w:t>
      </w:r>
    </w:p>
  </w:comment>
  <w:comment w:id="58" w:author="Tang Tang" w:date="2022-09-08T11:11:00Z" w:initials="TT">
    <w:p w14:paraId="21DEEA87" w14:textId="77777777" w:rsidR="001D7820" w:rsidRDefault="001D7820" w:rsidP="0052560D">
      <w:pPr>
        <w:jc w:val="left"/>
      </w:pPr>
      <w:r>
        <w:rPr>
          <w:rStyle w:val="CommentReference"/>
        </w:rPr>
        <w:annotationRef/>
      </w:r>
      <w:r>
        <w:t>To be confirmed</w:t>
      </w:r>
    </w:p>
    <w:p w14:paraId="728E0EEB" w14:textId="77777777" w:rsidR="001D7820" w:rsidRDefault="001D7820" w:rsidP="0052560D">
      <w:pPr>
        <w:jc w:val="left"/>
      </w:pPr>
    </w:p>
  </w:comment>
  <w:comment w:id="71" w:author="Chao TANG" w:date="2023-02-23T11:48:00Z" w:initials="ctang">
    <w:p w14:paraId="05CFDA97" w14:textId="77777777" w:rsidR="00E52B7C" w:rsidRDefault="00E52B7C" w:rsidP="002854FD">
      <w:pPr>
        <w:jc w:val="left"/>
      </w:pPr>
      <w:r>
        <w:rPr>
          <w:rStyle w:val="CommentReference"/>
        </w:rPr>
        <w:annotationRef/>
      </w:r>
      <w:r>
        <w:rPr>
          <w:color w:val="000000"/>
        </w:rPr>
        <w:t>AI increase resolution</w:t>
      </w:r>
    </w:p>
  </w:comment>
  <w:comment w:id="74" w:author="Tina Andriantsalama" w:date="2022-05-14T16:19:00Z" w:initials="">
    <w:p w14:paraId="64649D05" w14:textId="799393C5" w:rsidR="000940EB" w:rsidRDefault="000940EB" w:rsidP="000940EB">
      <w:r>
        <w:rPr>
          <w:rFonts w:eastAsia="Arial"/>
        </w:rPr>
        <w:t>This is the data available after the data cleaning.</w:t>
      </w:r>
    </w:p>
    <w:p w14:paraId="02E8C0C8" w14:textId="77777777" w:rsidR="000940EB" w:rsidRDefault="000940EB" w:rsidP="000940EB">
      <w:r>
        <w:rPr>
          <w:rFonts w:eastAsia="Arial"/>
        </w:rPr>
        <w:t>we can extend it but it's going to take more time</w:t>
      </w:r>
    </w:p>
  </w:comment>
  <w:comment w:id="75" w:author="Remy Mugenga Ineza" w:date="2022-05-15T04:54:00Z" w:initials="">
    <w:p w14:paraId="363864B7" w14:textId="77777777" w:rsidR="000940EB" w:rsidRDefault="000940EB" w:rsidP="000940EB">
      <w:r>
        <w:rPr>
          <w:rFonts w:eastAsia="Arial"/>
        </w:rPr>
        <w:t>Okay, maybe we can say that it was based on data availability, or that it is a new BSRN.</w:t>
      </w:r>
    </w:p>
  </w:comment>
  <w:comment w:id="76" w:author="Tina Andriantsalama" w:date="2022-05-15T05:22:00Z" w:initials="">
    <w:p w14:paraId="2C7C92D5" w14:textId="77777777" w:rsidR="000940EB" w:rsidRDefault="000940EB" w:rsidP="000940EB">
      <w:r>
        <w:rPr>
          <w:rFonts w:eastAsia="Arial"/>
        </w:rPr>
        <w:t>based on data available. we have all the data in our stations but it not the same case with Lacy</w:t>
      </w:r>
    </w:p>
  </w:comment>
  <w:comment w:id="77" w:author="Remy Mugenga Ineza" w:date="2022-05-15T05:26:00Z" w:initials="">
    <w:p w14:paraId="4219B166" w14:textId="77777777" w:rsidR="000940EB" w:rsidRDefault="000940EB" w:rsidP="000940EB">
      <w:r>
        <w:rPr>
          <w:rFonts w:eastAsia="Arial"/>
        </w:rPr>
        <w:t>Okay, I see</w:t>
      </w:r>
    </w:p>
  </w:comment>
  <w:comment w:id="78" w:author="Chao TANG" w:date="2022-05-18T13:52:00Z" w:initials="">
    <w:p w14:paraId="7FF242E2" w14:textId="77777777" w:rsidR="008E41CB" w:rsidRDefault="0082772A" w:rsidP="006A597C">
      <w:r>
        <w:rPr>
          <w:rFonts w:eastAsia="Arial"/>
        </w:rPr>
        <w:t>not defined yet</w:t>
      </w:r>
    </w:p>
  </w:comment>
  <w:comment w:id="79" w:author="Tina Andriantsalama" w:date="2022-05-18T13:59:00Z" w:initials="">
    <w:p w14:paraId="7FF242E3" w14:textId="77777777" w:rsidR="008E41CB" w:rsidRDefault="0082772A" w:rsidP="006A597C">
      <w:r>
        <w:rPr>
          <w:rFonts w:eastAsia="Arial"/>
        </w:rPr>
        <w:t>SWDif</w:t>
      </w:r>
    </w:p>
  </w:comment>
  <w:comment w:id="80" w:author="Tina Andriantsalama" w:date="2022-05-18T14:00:00Z" w:initials="">
    <w:p w14:paraId="7FF242E4" w14:textId="77777777" w:rsidR="008E41CB" w:rsidRDefault="0082772A" w:rsidP="006A597C">
      <w:r>
        <w:rPr>
          <w:rFonts w:eastAsia="Arial"/>
        </w:rPr>
        <w:t>sorry Short wave downward =  SWD</w:t>
      </w:r>
    </w:p>
  </w:comment>
  <w:comment w:id="81" w:author="Chao TANG" w:date="2022-05-16T07:54:00Z" w:initials="">
    <w:p w14:paraId="7FF242E5" w14:textId="77777777" w:rsidR="008E41CB" w:rsidRDefault="0082772A" w:rsidP="006A597C">
      <w:r>
        <w:rPr>
          <w:rFonts w:eastAsia="Arial"/>
        </w:rPr>
        <w:t>better to show some data, that what we expected from the XGBoost model.</w:t>
      </w:r>
    </w:p>
  </w:comment>
  <w:comment w:id="82" w:author="Remy Mugenga Ineza" w:date="2022-05-16T09:48:00Z" w:initials="">
    <w:p w14:paraId="7FF242E6" w14:textId="77777777" w:rsidR="008E41CB" w:rsidRDefault="0082772A" w:rsidP="006A597C">
      <w:r>
        <w:rPr>
          <w:rFonts w:eastAsia="Arial"/>
        </w:rPr>
        <w:t>@Mino, do you this comment?</w:t>
      </w:r>
    </w:p>
  </w:comment>
  <w:comment w:id="83" w:author="Tina Andriantsalama" w:date="2022-05-17T18:18:00Z" w:initials="">
    <w:p w14:paraId="7FF242E7" w14:textId="77777777" w:rsidR="008E41CB" w:rsidRDefault="0082772A" w:rsidP="006A597C">
      <w:r>
        <w:rPr>
          <w:rFonts w:eastAsia="Arial"/>
        </w:rPr>
        <w:t>okay</w:t>
      </w:r>
    </w:p>
  </w:comment>
  <w:comment w:id="84" w:author="Chao TANG" w:date="2022-05-18T13:40:00Z" w:initials="">
    <w:p w14:paraId="7FF242E8" w14:textId="77777777" w:rsidR="008E41CB" w:rsidRDefault="0082772A" w:rsidP="006A597C">
      <w:r>
        <w:rPr>
          <w:rFonts w:eastAsia="Arial"/>
        </w:rPr>
        <w:t>to be confirmed by Mino</w:t>
      </w:r>
    </w:p>
  </w:comment>
  <w:comment w:id="85" w:author="Tina Andriantsalama" w:date="2022-05-18T13:42:00Z" w:initials="">
    <w:p w14:paraId="7FF242E9" w14:textId="77777777" w:rsidR="008E41CB" w:rsidRDefault="0082772A" w:rsidP="006A597C">
      <w:r>
        <w:rPr>
          <w:rFonts w:eastAsia="Arial"/>
        </w:rPr>
        <w:t>yes, it is</w:t>
      </w:r>
    </w:p>
  </w:comment>
  <w:comment w:id="88" w:author="Remy Mugenga Ineza" w:date="2022-05-19T11:17:00Z" w:initials="">
    <w:p w14:paraId="7FF242ED" w14:textId="77777777" w:rsidR="008E41CB" w:rsidRDefault="0082772A" w:rsidP="006A597C">
      <w:r>
        <w:rPr>
          <w:rFonts w:eastAsia="Arial"/>
        </w:rPr>
        <w:t>@tina.andriantsalama@univ-reunion.fr</w:t>
      </w:r>
    </w:p>
    <w:p w14:paraId="7FF242EE" w14:textId="77777777" w:rsidR="008E41CB" w:rsidRDefault="0082772A" w:rsidP="006A597C">
      <w:r>
        <w:rPr>
          <w:rFonts w:eastAsia="Arial"/>
        </w:rPr>
        <w:t>_Assigned to Tina Andriantsalama_</w:t>
      </w:r>
    </w:p>
  </w:comment>
  <w:comment w:id="89" w:author="Tina Andriantsalama" w:date="2022-05-20T09:45:00Z" w:initials="">
    <w:p w14:paraId="7FF242EF" w14:textId="77777777" w:rsidR="008E41CB" w:rsidRDefault="0082772A" w:rsidP="006A597C">
      <w:r>
        <w:rPr>
          <w:rFonts w:eastAsia="Arial"/>
        </w:rPr>
        <w:t>@remy.ineza@aims.ac.rw  </w:t>
      </w:r>
    </w:p>
    <w:p w14:paraId="7FF242F0" w14:textId="77777777" w:rsidR="008E41CB" w:rsidRDefault="0082772A" w:rsidP="006A597C">
      <w:r>
        <w:rPr>
          <w:rFonts w:eastAsia="Arial"/>
        </w:rPr>
        <w:t>updated</w:t>
      </w:r>
    </w:p>
  </w:comment>
  <w:comment w:id="90" w:author="Remy Mugenga Ineza" w:date="2022-05-20T13:16:00Z" w:initials="">
    <w:p w14:paraId="7FF242F1" w14:textId="77777777" w:rsidR="008E41CB" w:rsidRDefault="0082772A" w:rsidP="006A597C">
      <w:r>
        <w:rPr>
          <w:rFonts w:eastAsia="Arial"/>
        </w:rPr>
        <w:t>Okay</w:t>
      </w:r>
    </w:p>
  </w:comment>
  <w:comment w:id="91" w:author="Remy Mugenga Ineza" w:date="2022-05-19T12:41:00Z" w:initials="">
    <w:p w14:paraId="7FF242F2" w14:textId="77777777" w:rsidR="008E41CB" w:rsidRDefault="0082772A" w:rsidP="006A597C">
      <w:r>
        <w:rPr>
          <w:rFonts w:eastAsia="Arial"/>
        </w:rPr>
        <w:t>High here is not high clouds, but cloudy</w:t>
      </w:r>
    </w:p>
  </w:comment>
  <w:comment w:id="95" w:author="Chao TANG" w:date="2022-05-16T06:49:00Z" w:initials="">
    <w:p w14:paraId="7FF242F3" w14:textId="77777777" w:rsidR="008E41CB" w:rsidRDefault="0082772A" w:rsidP="006A597C">
      <w:r>
        <w:rPr>
          <w:rFonts w:eastAsia="Arial"/>
        </w:rPr>
        <w:t>already have PCA.</w:t>
      </w:r>
    </w:p>
  </w:comment>
  <w:comment w:id="96" w:author="Remy Mugenga Ineza" w:date="2022-05-16T07:02:00Z" w:initials="">
    <w:p w14:paraId="7FF242F4" w14:textId="77777777" w:rsidR="008E41CB" w:rsidRDefault="0082772A" w:rsidP="006A597C">
      <w:r>
        <w:rPr>
          <w:rFonts w:eastAsia="Arial"/>
        </w:rPr>
        <w:t>In abstract</w:t>
      </w:r>
    </w:p>
  </w:comment>
  <w:comment w:id="97" w:author="Chao TANG" w:date="2022-05-16T07:58:00Z" w:initials="">
    <w:p w14:paraId="7FF242F5" w14:textId="77777777" w:rsidR="008E41CB" w:rsidRDefault="0082772A" w:rsidP="006A597C">
      <w:r>
        <w:rPr>
          <w:rFonts w:eastAsia="Arial"/>
        </w:rPr>
        <w:t>happy to see this table.</w:t>
      </w:r>
    </w:p>
  </w:comment>
  <w:comment w:id="98" w:author="Remy Mugenga Ineza" w:date="2022-05-16T09:50:00Z" w:initials="">
    <w:p w14:paraId="7FF242F6" w14:textId="77777777" w:rsidR="008E41CB" w:rsidRDefault="0082772A" w:rsidP="006A597C">
      <w:r>
        <w:rPr>
          <w:rFonts w:eastAsia="Arial"/>
        </w:rPr>
        <w:t>noted</w:t>
      </w:r>
    </w:p>
  </w:comment>
  <w:comment w:id="99" w:author="Remy Mugenga Ineza" w:date="2022-05-16T06:37:00Z" w:initials="">
    <w:p w14:paraId="7FF242F7" w14:textId="77777777" w:rsidR="008E41CB" w:rsidRDefault="0082772A" w:rsidP="006A597C">
      <w:r>
        <w:rPr>
          <w:rFonts w:eastAsia="Arial"/>
        </w:rPr>
        <w:t>?</w:t>
      </w:r>
    </w:p>
  </w:comment>
  <w:comment w:id="102" w:author="Chao TANG" w:date="2022-05-16T07:37:00Z" w:initials="">
    <w:p w14:paraId="7FF242F8" w14:textId="77777777" w:rsidR="008E41CB" w:rsidRDefault="0082772A" w:rsidP="006A597C">
      <w:r>
        <w:rPr>
          <w:rFonts w:eastAsia="Arial"/>
        </w:rPr>
        <w:t>is this F-score special/ particular for XGBoost ? or it's just a F-score to CF ?</w:t>
      </w:r>
    </w:p>
  </w:comment>
  <w:comment w:id="103" w:author="Tina Andriantsalama" w:date="2022-05-17T05:22:00Z" w:initials="">
    <w:p w14:paraId="7FF242F9" w14:textId="77777777" w:rsidR="008E41CB" w:rsidRDefault="0082772A" w:rsidP="006A597C">
      <w:r>
        <w:rPr>
          <w:rFonts w:eastAsia="Arial"/>
        </w:rPr>
        <w:t>it's a particular F-score inside XGBoost library</w:t>
      </w:r>
    </w:p>
  </w:comment>
  <w:comment w:id="105" w:author="Remy Mugenga Ineza" w:date="2022-05-16T18:53:00Z" w:initials="">
    <w:p w14:paraId="7FF242FA" w14:textId="77777777" w:rsidR="008E41CB" w:rsidRDefault="0082772A" w:rsidP="006A597C">
      <w:r>
        <w:rPr>
          <w:rFonts w:eastAsia="Arial"/>
        </w:rPr>
        <w:t>not really</w:t>
      </w:r>
    </w:p>
  </w:comment>
  <w:comment w:id="106" w:author="Tina Andriantsalama" w:date="2022-05-16T18:55:00Z" w:initials="">
    <w:p w14:paraId="7FF242FB" w14:textId="77777777" w:rsidR="008E41CB" w:rsidRDefault="0082772A" w:rsidP="006A597C">
      <w:r>
        <w:rPr>
          <w:rFonts w:eastAsia="Arial"/>
        </w:rPr>
        <w:t>okay</w:t>
      </w:r>
    </w:p>
  </w:comment>
  <w:comment w:id="107" w:author="Remy Mugenga Ineza" w:date="2022-05-16T10:50:00Z" w:initials="">
    <w:p w14:paraId="7FF242FC" w14:textId="77777777" w:rsidR="008E41CB" w:rsidRDefault="0082772A" w:rsidP="006A597C">
      <w:r>
        <w:rPr>
          <w:rFonts w:eastAsia="Arial"/>
        </w:rPr>
        <w:t>?</w:t>
      </w:r>
    </w:p>
  </w:comment>
  <w:comment w:id="108" w:author="Tina Andriantsalama" w:date="2022-05-18T13:50:00Z" w:initials="">
    <w:p w14:paraId="7FF242FD" w14:textId="77777777" w:rsidR="008E41CB" w:rsidRDefault="0082772A" w:rsidP="006A597C">
      <w:r>
        <w:rPr>
          <w:rFonts w:eastAsia="Arial"/>
        </w:rPr>
        <w:t>you mean?</w:t>
      </w:r>
    </w:p>
  </w:comment>
  <w:comment w:id="110" w:author="Tina Andriantsalama" w:date="2022-05-20T09:29:00Z" w:initials="">
    <w:p w14:paraId="7FF242FE" w14:textId="77777777" w:rsidR="008E41CB" w:rsidRDefault="0082772A" w:rsidP="006A597C">
      <w:r>
        <w:rPr>
          <w:rFonts w:eastAsia="Arial"/>
        </w:rPr>
        <w:t>@remy.ineza@aims.ac.rw  </w:t>
      </w:r>
    </w:p>
    <w:p w14:paraId="7FF242FF" w14:textId="77777777" w:rsidR="008E41CB" w:rsidRDefault="0082772A" w:rsidP="006A597C">
      <w:r>
        <w:rPr>
          <w:rFonts w:eastAsia="Arial"/>
        </w:rPr>
        <w:t>results updated after checking all the code</w:t>
      </w:r>
    </w:p>
  </w:comment>
  <w:comment w:id="112" w:author="Chao TANG" w:date="2022-08-19T06:39:00Z" w:initials="">
    <w:p w14:paraId="7FF24300" w14:textId="77777777" w:rsidR="008E41CB" w:rsidRDefault="0082772A" w:rsidP="006A597C">
      <w:r>
        <w:rPr>
          <w:rFonts w:eastAsia="Arial"/>
        </w:rPr>
        <w:t>convert to continuous values:</w:t>
      </w:r>
    </w:p>
    <w:p w14:paraId="7FF24301" w14:textId="77777777" w:rsidR="008E41CB" w:rsidRDefault="0082772A" w:rsidP="006A597C">
      <w:r>
        <w:rPr>
          <w:rFonts w:eastAsia="Arial"/>
        </w:rPr>
        <w:t>BACADA:</w:t>
      </w:r>
    </w:p>
  </w:comment>
  <w:comment w:id="113" w:author="Remy Mugenga Ineza" w:date="2022-05-19T11:14:00Z" w:initials="">
    <w:p w14:paraId="7FF24302" w14:textId="77777777" w:rsidR="008E41CB" w:rsidRDefault="0082772A" w:rsidP="006A597C">
      <w:r>
        <w:rPr>
          <w:rFonts w:eastAsia="Arial"/>
        </w:rPr>
        <w:t>Hello @chao.tang@univ-reunion.fr </w:t>
      </w:r>
    </w:p>
    <w:p w14:paraId="7FF24303" w14:textId="77777777" w:rsidR="008E41CB" w:rsidRDefault="0082772A" w:rsidP="006A597C">
      <w:r>
        <w:rPr>
          <w:rFonts w:eastAsia="Arial"/>
        </w:rPr>
        <w:t>(1) as here we are comparing obs vs estimated variables, it is always positive (except when something is wrong)</w:t>
      </w:r>
    </w:p>
    <w:p w14:paraId="7FF24304" w14:textId="77777777" w:rsidR="008E41CB" w:rsidRDefault="0082772A" w:rsidP="006A597C">
      <w:r>
        <w:rPr>
          <w:rFonts w:eastAsia="Arial"/>
        </w:rPr>
        <w:t>(2) as we have a big sample, Gaussian can statistically be assumed</w:t>
      </w:r>
    </w:p>
    <w:p w14:paraId="7FF24305" w14:textId="77777777" w:rsidR="008E41CB" w:rsidRDefault="0082772A" w:rsidP="006A597C">
      <w:r>
        <w:rPr>
          <w:rFonts w:eastAsia="Arial"/>
        </w:rPr>
        <w:t>(3) Addressed</w:t>
      </w:r>
    </w:p>
  </w:comment>
  <w:comment w:id="118" w:author="Remy Mugenga Ineza" w:date="2022-05-17T20:09:00Z" w:initials="">
    <w:p w14:paraId="7FF24306" w14:textId="77777777" w:rsidR="008E41CB" w:rsidRDefault="0082772A" w:rsidP="006A597C">
      <w:r>
        <w:rPr>
          <w:rFonts w:eastAsia="Arial"/>
        </w:rPr>
        <w:t>@beatrice.morel@univ-reunion.fr</w:t>
      </w:r>
    </w:p>
  </w:comment>
  <w:comment w:id="119" w:author="Remy Mugenga Ineza" w:date="2022-05-17T20:13:00Z" w:initials="">
    <w:p w14:paraId="7FF24307" w14:textId="77777777" w:rsidR="008E41CB" w:rsidRDefault="0082772A" w:rsidP="006A597C">
      <w:r>
        <w:rPr>
          <w:rFonts w:eastAsia="Arial"/>
        </w:rPr>
        <w:t>@chao.tang@univ-reunion.fr</w:t>
      </w:r>
    </w:p>
  </w:comment>
  <w:comment w:id="120" w:author="Tina Andriantsalama" w:date="2022-05-16T20:32:00Z" w:initials="">
    <w:p w14:paraId="7FF24308" w14:textId="77777777" w:rsidR="008E41CB" w:rsidRDefault="0082772A" w:rsidP="006A597C">
      <w:r>
        <w:rPr>
          <w:rFonts w:eastAsia="Arial"/>
        </w:rPr>
        <w:t>Yes, generally :D</w:t>
      </w:r>
    </w:p>
  </w:comment>
  <w:comment w:id="121" w:author="Tina Andriantsalama" w:date="2022-05-16T20:28:00Z" w:initials="">
    <w:p w14:paraId="7FF24309" w14:textId="77777777" w:rsidR="008E41CB" w:rsidRDefault="0082772A" w:rsidP="006A597C">
      <w:r>
        <w:rPr>
          <w:rFonts w:eastAsia="Arial"/>
        </w:rPr>
        <w:t>it sometimes depends on the data you have. So for me it's not a limitation of XGBoost</w:t>
      </w:r>
    </w:p>
  </w:comment>
  <w:comment w:id="122" w:author="Tina Andriantsalama" w:date="2022-05-16T20:31:00Z" w:initials="">
    <w:p w14:paraId="7FF2430A" w14:textId="77777777" w:rsidR="008E41CB" w:rsidRDefault="0082772A" w:rsidP="006A597C">
      <w:r>
        <w:rPr>
          <w:rFonts w:eastAsia="Arial"/>
        </w:rPr>
        <w:t>when i worked on it, i read a book confirm it. More data can be lead an overfiting but if we apply a good tuning hyper parameter it can be lead a high accuracy</w:t>
      </w:r>
    </w:p>
  </w:comment>
  <w:comment w:id="123" w:author="Tina Andriantsalama" w:date="2022-05-16T20:33:00Z" w:initials="">
    <w:p w14:paraId="7FF2430B" w14:textId="77777777" w:rsidR="008E41CB" w:rsidRDefault="0082772A" w:rsidP="006A597C">
      <w:r>
        <w:rPr>
          <w:rFonts w:eastAsia="Arial"/>
        </w:rPr>
        <w:t>i'll put the link tomorow</w:t>
      </w:r>
    </w:p>
  </w:comment>
  <w:comment w:id="124" w:author="Remy Mugenga Ineza" w:date="2022-05-17T04:33:00Z" w:initials="">
    <w:p w14:paraId="7FF2430C" w14:textId="77777777" w:rsidR="008E41CB" w:rsidRDefault="0082772A" w:rsidP="006A597C">
      <w:r>
        <w:rPr>
          <w:rFonts w:eastAsia="Arial"/>
        </w:rPr>
        <w:t>Thanks</w:t>
      </w:r>
    </w:p>
  </w:comment>
  <w:comment w:id="125" w:author="Beatrice Morel" w:date="2022-05-11T06:35:00Z" w:initials="">
    <w:p w14:paraId="7FF2430D" w14:textId="77777777" w:rsidR="008E41CB" w:rsidRDefault="0082772A" w:rsidP="006A597C">
      <w:r>
        <w:rPr>
          <w:rFonts w:eastAsia="Arial"/>
        </w:rPr>
        <w:t>CF estimates for RE (PV production).</w:t>
      </w:r>
    </w:p>
  </w:comment>
  <w:comment w:id="126" w:author="Chao TANG" w:date="2022-05-11T05:23:00Z" w:initials="">
    <w:p w14:paraId="7FF2430E" w14:textId="77777777" w:rsidR="008E41CB" w:rsidRDefault="0082772A" w:rsidP="006A597C">
      <w:r>
        <w:rPr>
          <w:rFonts w:eastAsia="Arial"/>
        </w:rPr>
        <w:t>better to have a definition</w:t>
      </w:r>
    </w:p>
  </w:comment>
  <w:comment w:id="127" w:author="Chao TANG" w:date="2022-05-11T05:23:00Z" w:initials="">
    <w:p w14:paraId="7FF2430F" w14:textId="77777777" w:rsidR="008E41CB" w:rsidRDefault="0082772A" w:rsidP="006A597C">
      <w:r>
        <w:rPr>
          <w:rFonts w:eastAsia="Arial"/>
        </w:rPr>
        <w:t>confused.</w:t>
      </w:r>
    </w:p>
  </w:comment>
  <w:comment w:id="128" w:author="Chao TANG" w:date="2022-05-11T05:25:00Z" w:initials="">
    <w:p w14:paraId="7FF24310" w14:textId="77777777" w:rsidR="008E41CB" w:rsidRDefault="0082772A" w:rsidP="006A597C">
      <w:r>
        <w:rPr>
          <w:rFonts w:eastAsia="Arial"/>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5E706C" w15:done="0"/>
  <w15:commentEx w15:paraId="320BAC7D" w15:done="0"/>
  <w15:commentEx w15:paraId="5EA36629" w15:done="0"/>
  <w15:commentEx w15:paraId="204566D0" w15:done="0"/>
  <w15:commentEx w15:paraId="7FF242B8" w15:done="0"/>
  <w15:commentEx w15:paraId="7FF242BA" w15:done="0"/>
  <w15:commentEx w15:paraId="7FF242BB" w15:done="1"/>
  <w15:commentEx w15:paraId="7FF242BD" w15:done="1"/>
  <w15:commentEx w15:paraId="728E0EEB" w15:done="0"/>
  <w15:commentEx w15:paraId="05CFDA97" w15:done="0"/>
  <w15:commentEx w15:paraId="02E8C0C8" w15:done="0"/>
  <w15:commentEx w15:paraId="363864B7" w15:done="0"/>
  <w15:commentEx w15:paraId="2C7C92D5" w15:done="0"/>
  <w15:commentEx w15:paraId="4219B166" w15:done="0"/>
  <w15:commentEx w15:paraId="7FF242E2" w15:done="0"/>
  <w15:commentEx w15:paraId="7FF242E3" w15:done="0"/>
  <w15:commentEx w15:paraId="7FF242E4" w15:done="0"/>
  <w15:commentEx w15:paraId="7FF242E5" w15:done="0"/>
  <w15:commentEx w15:paraId="7FF242E6" w15:done="0"/>
  <w15:commentEx w15:paraId="7FF242E7" w15:done="0"/>
  <w15:commentEx w15:paraId="7FF242E8" w15:done="0"/>
  <w15:commentEx w15:paraId="7FF242E9" w15:done="0"/>
  <w15:commentEx w15:paraId="7FF242EE" w15:done="0"/>
  <w15:commentEx w15:paraId="7FF242F0" w15:done="0"/>
  <w15:commentEx w15:paraId="7FF242F1" w15:done="0"/>
  <w15:commentEx w15:paraId="7FF242F2" w15:done="0"/>
  <w15:commentEx w15:paraId="7FF242F3" w15:done="0"/>
  <w15:commentEx w15:paraId="7FF242F4" w15:done="0"/>
  <w15:commentEx w15:paraId="7FF242F5" w15:done="0"/>
  <w15:commentEx w15:paraId="7FF242F6" w15:done="0"/>
  <w15:commentEx w15:paraId="7FF242F7" w15:done="0"/>
  <w15:commentEx w15:paraId="7FF242F8" w15:done="0"/>
  <w15:commentEx w15:paraId="7FF242F9" w15:done="0"/>
  <w15:commentEx w15:paraId="7FF242FA" w15:done="0"/>
  <w15:commentEx w15:paraId="7FF242FB" w15:done="0"/>
  <w15:commentEx w15:paraId="7FF242FC" w15:done="0"/>
  <w15:commentEx w15:paraId="7FF242FD" w15:done="0"/>
  <w15:commentEx w15:paraId="7FF242FF" w15:done="0"/>
  <w15:commentEx w15:paraId="7FF24301" w15:done="0"/>
  <w15:commentEx w15:paraId="7FF24305" w15:done="0"/>
  <w15:commentEx w15:paraId="7FF24306" w15:done="0"/>
  <w15:commentEx w15:paraId="7FF24307" w15:done="0"/>
  <w15:commentEx w15:paraId="7FF24308" w15:done="0"/>
  <w15:commentEx w15:paraId="7FF24309" w15:done="0"/>
  <w15:commentEx w15:paraId="7FF2430A" w15:done="0"/>
  <w15:commentEx w15:paraId="7FF2430B" w15:done="0"/>
  <w15:commentEx w15:paraId="7FF2430C" w15:done="0"/>
  <w15:commentEx w15:paraId="7FF2430D" w15:done="0"/>
  <w15:commentEx w15:paraId="7FF2430E" w15:done="0"/>
  <w15:commentEx w15:paraId="7FF2430F" w15:done="0"/>
  <w15:commentEx w15:paraId="7FF243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C5A17" w16cex:dateUtc="2022-09-02T06:31:00Z"/>
  <w16cex:commentExtensible w16cex:durableId="26BC5CBA" w16cex:dateUtc="2022-09-02T06:43:00Z"/>
  <w16cex:commentExtensible w16cex:durableId="26BC5ED3" w16cex:dateUtc="2022-09-02T06:52:00Z"/>
  <w16cex:commentExtensible w16cex:durableId="26C44C71" w16cex:dateUtc="2022-09-08T07:11:00Z"/>
  <w16cex:commentExtensible w16cex:durableId="27A1D103" w16cex:dateUtc="2023-02-23T0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5E706C" w16cid:durableId="26BC5A17"/>
  <w16cid:commentId w16cid:paraId="320BAC7D" w16cid:durableId="26AE1E61"/>
  <w16cid:commentId w16cid:paraId="5EA36629" w16cid:durableId="26BC5CBA"/>
  <w16cid:commentId w16cid:paraId="204566D0" w16cid:durableId="26BC5ED3"/>
  <w16cid:commentId w16cid:paraId="7FF242B8" w16cid:durableId="26AE1E63"/>
  <w16cid:commentId w16cid:paraId="7FF242BA" w16cid:durableId="26AE1E64"/>
  <w16cid:commentId w16cid:paraId="7FF242BB" w16cid:durableId="26AE1E65"/>
  <w16cid:commentId w16cid:paraId="7FF242BD" w16cid:durableId="26AE1E67"/>
  <w16cid:commentId w16cid:paraId="728E0EEB" w16cid:durableId="26C44C71"/>
  <w16cid:commentId w16cid:paraId="05CFDA97" w16cid:durableId="27A1D103"/>
  <w16cid:commentId w16cid:paraId="02E8C0C8" w16cid:durableId="26AE1E7A"/>
  <w16cid:commentId w16cid:paraId="363864B7" w16cid:durableId="26AE1E7B"/>
  <w16cid:commentId w16cid:paraId="2C7C92D5" w16cid:durableId="26AE1E7C"/>
  <w16cid:commentId w16cid:paraId="4219B166" w16cid:durableId="26AE1E7D"/>
  <w16cid:commentId w16cid:paraId="7FF242E2" w16cid:durableId="26AE1E87"/>
  <w16cid:commentId w16cid:paraId="7FF242E3" w16cid:durableId="26AE1E88"/>
  <w16cid:commentId w16cid:paraId="7FF242E4" w16cid:durableId="26AE1E89"/>
  <w16cid:commentId w16cid:paraId="7FF242E5" w16cid:durableId="26AE1E8A"/>
  <w16cid:commentId w16cid:paraId="7FF242E6" w16cid:durableId="26AE1E8B"/>
  <w16cid:commentId w16cid:paraId="7FF242E7" w16cid:durableId="26AE1E8C"/>
  <w16cid:commentId w16cid:paraId="7FF242E8" w16cid:durableId="26AE1E8D"/>
  <w16cid:commentId w16cid:paraId="7FF242E9" w16cid:durableId="26AE1E8E"/>
  <w16cid:commentId w16cid:paraId="7FF242EE" w16cid:durableId="26AE1E92"/>
  <w16cid:commentId w16cid:paraId="7FF242F0" w16cid:durableId="26AE1E93"/>
  <w16cid:commentId w16cid:paraId="7FF242F1" w16cid:durableId="26AE1E94"/>
  <w16cid:commentId w16cid:paraId="7FF242F2" w16cid:durableId="26AE1E95"/>
  <w16cid:commentId w16cid:paraId="7FF242F3" w16cid:durableId="26AE1E96"/>
  <w16cid:commentId w16cid:paraId="7FF242F4" w16cid:durableId="26AE1E97"/>
  <w16cid:commentId w16cid:paraId="7FF242F5" w16cid:durableId="26AE1E98"/>
  <w16cid:commentId w16cid:paraId="7FF242F6" w16cid:durableId="26AE1E99"/>
  <w16cid:commentId w16cid:paraId="7FF242F7" w16cid:durableId="26AE1E9A"/>
  <w16cid:commentId w16cid:paraId="7FF242F8" w16cid:durableId="26AE1E9B"/>
  <w16cid:commentId w16cid:paraId="7FF242F9" w16cid:durableId="26AE1E9C"/>
  <w16cid:commentId w16cid:paraId="7FF242FA" w16cid:durableId="26AE1E9D"/>
  <w16cid:commentId w16cid:paraId="7FF242FB" w16cid:durableId="26AE1E9E"/>
  <w16cid:commentId w16cid:paraId="7FF242FC" w16cid:durableId="26AE1E9F"/>
  <w16cid:commentId w16cid:paraId="7FF242FD" w16cid:durableId="26AE1EA0"/>
  <w16cid:commentId w16cid:paraId="7FF242FF" w16cid:durableId="26AE1EA1"/>
  <w16cid:commentId w16cid:paraId="7FF24301" w16cid:durableId="26AE1EA2"/>
  <w16cid:commentId w16cid:paraId="7FF24305" w16cid:durableId="26AE1EA3"/>
  <w16cid:commentId w16cid:paraId="7FF24306" w16cid:durableId="26AE1EA4"/>
  <w16cid:commentId w16cid:paraId="7FF24307" w16cid:durableId="26AE1EA5"/>
  <w16cid:commentId w16cid:paraId="7FF24308" w16cid:durableId="26AE1EA6"/>
  <w16cid:commentId w16cid:paraId="7FF24309" w16cid:durableId="26AE1EA7"/>
  <w16cid:commentId w16cid:paraId="7FF2430A" w16cid:durableId="26AE1EA8"/>
  <w16cid:commentId w16cid:paraId="7FF2430B" w16cid:durableId="26AE1EA9"/>
  <w16cid:commentId w16cid:paraId="7FF2430C" w16cid:durableId="26AE1EAA"/>
  <w16cid:commentId w16cid:paraId="7FF2430D" w16cid:durableId="26AE1EAB"/>
  <w16cid:commentId w16cid:paraId="7FF2430E" w16cid:durableId="26AE1EAC"/>
  <w16cid:commentId w16cid:paraId="7FF2430F" w16cid:durableId="26AE1EAD"/>
  <w16cid:commentId w16cid:paraId="7FF24310" w16cid:durableId="26AE1E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Apple Color Emoji">
    <w:panose1 w:val="00000000000000000000"/>
    <w:charset w:val="00"/>
    <w:family w:val="auto"/>
    <w:pitch w:val="variable"/>
    <w:sig w:usb0="00000003" w:usb1="18000000" w:usb2="14000000" w:usb3="00000000" w:csb0="00000001" w:csb1="00000000"/>
  </w:font>
  <w:font w:name="Segoe UI">
    <w:panose1 w:val="020B0604020202020204"/>
    <w:charset w:val="00"/>
    <w:family w:val="swiss"/>
    <w:pitch w:val="variable"/>
    <w:sig w:usb0="E4002EFF" w:usb1="C000E47F" w:usb2="00000009" w:usb3="00000000" w:csb0="000001FF" w:csb1="00000000"/>
  </w:font>
  <w:font w:name="URWPalladioL">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ardo">
    <w:altName w:val="Calibri"/>
    <w:panose1 w:val="020B0604020202020204"/>
    <w:charset w:val="00"/>
    <w:family w:val="auto"/>
    <w:pitch w:val="default"/>
  </w:font>
  <w:font w:name="MinionPro">
    <w:altName w:val="Cambria"/>
    <w:panose1 w:val="020B0604020202020204"/>
    <w:charset w:val="00"/>
    <w:family w:val="roman"/>
    <w:pitch w:val="default"/>
  </w:font>
  <w:font w:name="RBLMI">
    <w:altName w:val="Cambria"/>
    <w:panose1 w:val="020B06040202020202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3F7"/>
    <w:multiLevelType w:val="multilevel"/>
    <w:tmpl w:val="57363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CF0858"/>
    <w:multiLevelType w:val="multilevel"/>
    <w:tmpl w:val="98B85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9A39C7"/>
    <w:multiLevelType w:val="multilevel"/>
    <w:tmpl w:val="95705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6F71DE"/>
    <w:multiLevelType w:val="multilevel"/>
    <w:tmpl w:val="329A9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845492"/>
    <w:multiLevelType w:val="multilevel"/>
    <w:tmpl w:val="635A07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82435B4"/>
    <w:multiLevelType w:val="multilevel"/>
    <w:tmpl w:val="F132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E03071"/>
    <w:multiLevelType w:val="multilevel"/>
    <w:tmpl w:val="223EF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584663"/>
    <w:multiLevelType w:val="hybridMultilevel"/>
    <w:tmpl w:val="24BEEA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0C20509"/>
    <w:multiLevelType w:val="multilevel"/>
    <w:tmpl w:val="BC989B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7316DC7"/>
    <w:multiLevelType w:val="multilevel"/>
    <w:tmpl w:val="8B4A33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977522">
    <w:abstractNumId w:val="2"/>
  </w:num>
  <w:num w:numId="2" w16cid:durableId="958923190">
    <w:abstractNumId w:val="9"/>
  </w:num>
  <w:num w:numId="3" w16cid:durableId="2139755854">
    <w:abstractNumId w:val="6"/>
  </w:num>
  <w:num w:numId="4" w16cid:durableId="1570577908">
    <w:abstractNumId w:val="0"/>
  </w:num>
  <w:num w:numId="5" w16cid:durableId="1418942263">
    <w:abstractNumId w:val="3"/>
  </w:num>
  <w:num w:numId="6" w16cid:durableId="1482582244">
    <w:abstractNumId w:val="1"/>
  </w:num>
  <w:num w:numId="7" w16cid:durableId="791091271">
    <w:abstractNumId w:val="4"/>
  </w:num>
  <w:num w:numId="8" w16cid:durableId="1371301929">
    <w:abstractNumId w:val="5"/>
  </w:num>
  <w:num w:numId="9" w16cid:durableId="1896696698">
    <w:abstractNumId w:val="7"/>
  </w:num>
  <w:num w:numId="10" w16cid:durableId="99256327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ng Tang">
    <w15:presenceInfo w15:providerId="Windows Live" w15:userId="5f1e44f6614d5618"/>
  </w15:person>
  <w15:person w15:author="Chao TANG">
    <w15:presenceInfo w15:providerId="None" w15:userId="Chao T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olar Energ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ap2s0vva2tfapsexxan50rrawfdrerr00v90&quot;&gt;climate&lt;record-ids&gt;&lt;item&gt;18&lt;/item&gt;&lt;item&gt;33&lt;/item&gt;&lt;item&gt;42&lt;/item&gt;&lt;item&gt;74&lt;/item&gt;&lt;item&gt;253&lt;/item&gt;&lt;item&gt;296&lt;/item&gt;&lt;item&gt;301&lt;/item&gt;&lt;item&gt;302&lt;/item&gt;&lt;item&gt;303&lt;/item&gt;&lt;item&gt;305&lt;/item&gt;&lt;item&gt;306&lt;/item&gt;&lt;item&gt;308&lt;/item&gt;&lt;item&gt;309&lt;/item&gt;&lt;item&gt;314&lt;/item&gt;&lt;item&gt;315&lt;/item&gt;&lt;item&gt;316&lt;/item&gt;&lt;item&gt;319&lt;/item&gt;&lt;item&gt;321&lt;/item&gt;&lt;item&gt;322&lt;/item&gt;&lt;item&gt;323&lt;/item&gt;&lt;item&gt;324&lt;/item&gt;&lt;item&gt;326&lt;/item&gt;&lt;item&gt;327&lt;/item&gt;&lt;item&gt;329&lt;/item&gt;&lt;item&gt;330&lt;/item&gt;&lt;item&gt;331&lt;/item&gt;&lt;item&gt;332&lt;/item&gt;&lt;item&gt;333&lt;/item&gt;&lt;item&gt;346&lt;/item&gt;&lt;/record-ids&gt;&lt;/item&gt;&lt;/Libraries&gt;"/>
  </w:docVars>
  <w:rsids>
    <w:rsidRoot w:val="008E41CB"/>
    <w:rsid w:val="00011021"/>
    <w:rsid w:val="00011E14"/>
    <w:rsid w:val="0001422D"/>
    <w:rsid w:val="00016625"/>
    <w:rsid w:val="000214DC"/>
    <w:rsid w:val="00022DD9"/>
    <w:rsid w:val="00023761"/>
    <w:rsid w:val="0002455A"/>
    <w:rsid w:val="00027458"/>
    <w:rsid w:val="0003205B"/>
    <w:rsid w:val="00032B84"/>
    <w:rsid w:val="00036CFF"/>
    <w:rsid w:val="000374E5"/>
    <w:rsid w:val="0004141B"/>
    <w:rsid w:val="00064452"/>
    <w:rsid w:val="00073A93"/>
    <w:rsid w:val="000747E8"/>
    <w:rsid w:val="00074D97"/>
    <w:rsid w:val="00084657"/>
    <w:rsid w:val="000940EB"/>
    <w:rsid w:val="000B43B8"/>
    <w:rsid w:val="000C4186"/>
    <w:rsid w:val="000C5A76"/>
    <w:rsid w:val="000D2632"/>
    <w:rsid w:val="000D2FA7"/>
    <w:rsid w:val="000D42A9"/>
    <w:rsid w:val="000D699B"/>
    <w:rsid w:val="000E2D39"/>
    <w:rsid w:val="000E6326"/>
    <w:rsid w:val="000F14EA"/>
    <w:rsid w:val="000F2DDE"/>
    <w:rsid w:val="00102A8A"/>
    <w:rsid w:val="00114BCC"/>
    <w:rsid w:val="001156CB"/>
    <w:rsid w:val="00117A1A"/>
    <w:rsid w:val="00120B37"/>
    <w:rsid w:val="00120C42"/>
    <w:rsid w:val="00122845"/>
    <w:rsid w:val="001250F2"/>
    <w:rsid w:val="00127B35"/>
    <w:rsid w:val="00127DE8"/>
    <w:rsid w:val="0013460F"/>
    <w:rsid w:val="0013598D"/>
    <w:rsid w:val="0014471F"/>
    <w:rsid w:val="00147D51"/>
    <w:rsid w:val="00151BD2"/>
    <w:rsid w:val="001536AE"/>
    <w:rsid w:val="00154D70"/>
    <w:rsid w:val="00156A65"/>
    <w:rsid w:val="0016465D"/>
    <w:rsid w:val="00166B0D"/>
    <w:rsid w:val="00166B4D"/>
    <w:rsid w:val="00167A19"/>
    <w:rsid w:val="001768F6"/>
    <w:rsid w:val="00180D46"/>
    <w:rsid w:val="001857D8"/>
    <w:rsid w:val="00185AC2"/>
    <w:rsid w:val="00193304"/>
    <w:rsid w:val="0019349D"/>
    <w:rsid w:val="001955C4"/>
    <w:rsid w:val="0019600E"/>
    <w:rsid w:val="00197B28"/>
    <w:rsid w:val="001A2F4A"/>
    <w:rsid w:val="001A34D5"/>
    <w:rsid w:val="001A58C9"/>
    <w:rsid w:val="001A5AC9"/>
    <w:rsid w:val="001B04D7"/>
    <w:rsid w:val="001B21CC"/>
    <w:rsid w:val="001B4AA7"/>
    <w:rsid w:val="001B7135"/>
    <w:rsid w:val="001D4133"/>
    <w:rsid w:val="001D43C2"/>
    <w:rsid w:val="001D626C"/>
    <w:rsid w:val="001D7820"/>
    <w:rsid w:val="001E10C7"/>
    <w:rsid w:val="001E195C"/>
    <w:rsid w:val="001E6F5C"/>
    <w:rsid w:val="001F1FFE"/>
    <w:rsid w:val="001F5EF6"/>
    <w:rsid w:val="00200BAA"/>
    <w:rsid w:val="002012DA"/>
    <w:rsid w:val="00204978"/>
    <w:rsid w:val="0020558C"/>
    <w:rsid w:val="0020571D"/>
    <w:rsid w:val="00206E20"/>
    <w:rsid w:val="00211EEA"/>
    <w:rsid w:val="00226A05"/>
    <w:rsid w:val="00233422"/>
    <w:rsid w:val="00240D44"/>
    <w:rsid w:val="002436F1"/>
    <w:rsid w:val="00251824"/>
    <w:rsid w:val="0025208C"/>
    <w:rsid w:val="00254520"/>
    <w:rsid w:val="00264097"/>
    <w:rsid w:val="00265B17"/>
    <w:rsid w:val="002727BD"/>
    <w:rsid w:val="0027379F"/>
    <w:rsid w:val="00281055"/>
    <w:rsid w:val="002818A5"/>
    <w:rsid w:val="00283421"/>
    <w:rsid w:val="00283EB9"/>
    <w:rsid w:val="00287A13"/>
    <w:rsid w:val="00292B52"/>
    <w:rsid w:val="00293454"/>
    <w:rsid w:val="00297964"/>
    <w:rsid w:val="002A3B6D"/>
    <w:rsid w:val="002A71ED"/>
    <w:rsid w:val="002B35B8"/>
    <w:rsid w:val="002B7A8F"/>
    <w:rsid w:val="002C3280"/>
    <w:rsid w:val="002C7E63"/>
    <w:rsid w:val="002D5D06"/>
    <w:rsid w:val="002E1620"/>
    <w:rsid w:val="002E2222"/>
    <w:rsid w:val="002E2589"/>
    <w:rsid w:val="002E5F20"/>
    <w:rsid w:val="002E6D89"/>
    <w:rsid w:val="002F747E"/>
    <w:rsid w:val="003045EF"/>
    <w:rsid w:val="00304D8D"/>
    <w:rsid w:val="00311DB7"/>
    <w:rsid w:val="003136E4"/>
    <w:rsid w:val="0031430C"/>
    <w:rsid w:val="00314DED"/>
    <w:rsid w:val="00322E30"/>
    <w:rsid w:val="00327823"/>
    <w:rsid w:val="00340317"/>
    <w:rsid w:val="00341DA4"/>
    <w:rsid w:val="00342250"/>
    <w:rsid w:val="00344F49"/>
    <w:rsid w:val="00345668"/>
    <w:rsid w:val="003574D6"/>
    <w:rsid w:val="00371ABD"/>
    <w:rsid w:val="00373306"/>
    <w:rsid w:val="003800ED"/>
    <w:rsid w:val="003A5CA1"/>
    <w:rsid w:val="003A6DF2"/>
    <w:rsid w:val="003B3701"/>
    <w:rsid w:val="003B505F"/>
    <w:rsid w:val="003C1FE1"/>
    <w:rsid w:val="003C40B7"/>
    <w:rsid w:val="003C47B0"/>
    <w:rsid w:val="003D2AF7"/>
    <w:rsid w:val="003D5704"/>
    <w:rsid w:val="003E1A47"/>
    <w:rsid w:val="003F7D3A"/>
    <w:rsid w:val="00400132"/>
    <w:rsid w:val="00400B6E"/>
    <w:rsid w:val="00402931"/>
    <w:rsid w:val="004064CE"/>
    <w:rsid w:val="00413411"/>
    <w:rsid w:val="00425993"/>
    <w:rsid w:val="004270A7"/>
    <w:rsid w:val="0043052C"/>
    <w:rsid w:val="00430539"/>
    <w:rsid w:val="004306C2"/>
    <w:rsid w:val="004424D2"/>
    <w:rsid w:val="00444DF7"/>
    <w:rsid w:val="00444F24"/>
    <w:rsid w:val="00452DE0"/>
    <w:rsid w:val="00460352"/>
    <w:rsid w:val="0046487E"/>
    <w:rsid w:val="004740F9"/>
    <w:rsid w:val="00480011"/>
    <w:rsid w:val="004810F3"/>
    <w:rsid w:val="00482321"/>
    <w:rsid w:val="0048301A"/>
    <w:rsid w:val="0049220A"/>
    <w:rsid w:val="00495807"/>
    <w:rsid w:val="00495E02"/>
    <w:rsid w:val="004A048D"/>
    <w:rsid w:val="004A2612"/>
    <w:rsid w:val="004A3C30"/>
    <w:rsid w:val="004A54FD"/>
    <w:rsid w:val="004A646D"/>
    <w:rsid w:val="004A6D89"/>
    <w:rsid w:val="004B14D6"/>
    <w:rsid w:val="004B27FC"/>
    <w:rsid w:val="004C09E0"/>
    <w:rsid w:val="004C2E42"/>
    <w:rsid w:val="004C30FC"/>
    <w:rsid w:val="004C3FD9"/>
    <w:rsid w:val="004C4023"/>
    <w:rsid w:val="004C504B"/>
    <w:rsid w:val="004C6919"/>
    <w:rsid w:val="004C7CB6"/>
    <w:rsid w:val="004D18ED"/>
    <w:rsid w:val="004D7898"/>
    <w:rsid w:val="004D7C5F"/>
    <w:rsid w:val="004E3292"/>
    <w:rsid w:val="004E346A"/>
    <w:rsid w:val="004E60F9"/>
    <w:rsid w:val="004F1AF6"/>
    <w:rsid w:val="004F7895"/>
    <w:rsid w:val="005009F1"/>
    <w:rsid w:val="005019B7"/>
    <w:rsid w:val="00503008"/>
    <w:rsid w:val="00512F01"/>
    <w:rsid w:val="00516413"/>
    <w:rsid w:val="0051677C"/>
    <w:rsid w:val="00525EFB"/>
    <w:rsid w:val="00533689"/>
    <w:rsid w:val="005353D3"/>
    <w:rsid w:val="0054066A"/>
    <w:rsid w:val="00542E52"/>
    <w:rsid w:val="005558D2"/>
    <w:rsid w:val="00561130"/>
    <w:rsid w:val="00562004"/>
    <w:rsid w:val="00562D84"/>
    <w:rsid w:val="0058511E"/>
    <w:rsid w:val="0059196D"/>
    <w:rsid w:val="00593EAB"/>
    <w:rsid w:val="005954BE"/>
    <w:rsid w:val="005A0D19"/>
    <w:rsid w:val="005A18B3"/>
    <w:rsid w:val="005A4FDB"/>
    <w:rsid w:val="005B4CA0"/>
    <w:rsid w:val="005D5A19"/>
    <w:rsid w:val="005D6D65"/>
    <w:rsid w:val="005E03A2"/>
    <w:rsid w:val="005E4845"/>
    <w:rsid w:val="005F0F37"/>
    <w:rsid w:val="005F2780"/>
    <w:rsid w:val="005F42A8"/>
    <w:rsid w:val="005F7B0E"/>
    <w:rsid w:val="00613426"/>
    <w:rsid w:val="006157E8"/>
    <w:rsid w:val="006177A8"/>
    <w:rsid w:val="00625E43"/>
    <w:rsid w:val="00630EA1"/>
    <w:rsid w:val="006330EA"/>
    <w:rsid w:val="00652D29"/>
    <w:rsid w:val="00653E3A"/>
    <w:rsid w:val="0065790F"/>
    <w:rsid w:val="00660257"/>
    <w:rsid w:val="00662553"/>
    <w:rsid w:val="006627E8"/>
    <w:rsid w:val="00665669"/>
    <w:rsid w:val="00665757"/>
    <w:rsid w:val="00673BFE"/>
    <w:rsid w:val="00674878"/>
    <w:rsid w:val="00675D53"/>
    <w:rsid w:val="006873AD"/>
    <w:rsid w:val="006925DB"/>
    <w:rsid w:val="00693F80"/>
    <w:rsid w:val="00694620"/>
    <w:rsid w:val="006A0919"/>
    <w:rsid w:val="006A597C"/>
    <w:rsid w:val="006B2714"/>
    <w:rsid w:val="006B3334"/>
    <w:rsid w:val="006B68B3"/>
    <w:rsid w:val="006C105D"/>
    <w:rsid w:val="006C1AC8"/>
    <w:rsid w:val="006C473C"/>
    <w:rsid w:val="006C60D4"/>
    <w:rsid w:val="006C6779"/>
    <w:rsid w:val="006D0EFE"/>
    <w:rsid w:val="006D41E0"/>
    <w:rsid w:val="006D6A43"/>
    <w:rsid w:val="006E3EF5"/>
    <w:rsid w:val="006E796B"/>
    <w:rsid w:val="006F06B7"/>
    <w:rsid w:val="006F2425"/>
    <w:rsid w:val="006F4650"/>
    <w:rsid w:val="006F5CD9"/>
    <w:rsid w:val="006F63E6"/>
    <w:rsid w:val="006F6519"/>
    <w:rsid w:val="006F694B"/>
    <w:rsid w:val="006F6E88"/>
    <w:rsid w:val="006F777D"/>
    <w:rsid w:val="006F7890"/>
    <w:rsid w:val="00700DA7"/>
    <w:rsid w:val="007034EA"/>
    <w:rsid w:val="00703642"/>
    <w:rsid w:val="007043DB"/>
    <w:rsid w:val="00705B11"/>
    <w:rsid w:val="00706145"/>
    <w:rsid w:val="00713890"/>
    <w:rsid w:val="00721AC0"/>
    <w:rsid w:val="00723433"/>
    <w:rsid w:val="00723638"/>
    <w:rsid w:val="0072403D"/>
    <w:rsid w:val="00731935"/>
    <w:rsid w:val="007341AE"/>
    <w:rsid w:val="00734A87"/>
    <w:rsid w:val="007355A3"/>
    <w:rsid w:val="00745B23"/>
    <w:rsid w:val="007538C1"/>
    <w:rsid w:val="0076324A"/>
    <w:rsid w:val="007653CF"/>
    <w:rsid w:val="00770807"/>
    <w:rsid w:val="00782BA0"/>
    <w:rsid w:val="00790A07"/>
    <w:rsid w:val="0079410A"/>
    <w:rsid w:val="007A3840"/>
    <w:rsid w:val="007A3920"/>
    <w:rsid w:val="007A61E2"/>
    <w:rsid w:val="007A7A27"/>
    <w:rsid w:val="007B06F7"/>
    <w:rsid w:val="007B452B"/>
    <w:rsid w:val="007B6729"/>
    <w:rsid w:val="007C3BED"/>
    <w:rsid w:val="007C63AA"/>
    <w:rsid w:val="007C798B"/>
    <w:rsid w:val="007D0C40"/>
    <w:rsid w:val="007D30C8"/>
    <w:rsid w:val="007D682D"/>
    <w:rsid w:val="007D7CFD"/>
    <w:rsid w:val="007E137C"/>
    <w:rsid w:val="007F1627"/>
    <w:rsid w:val="00800833"/>
    <w:rsid w:val="00803E62"/>
    <w:rsid w:val="0080710A"/>
    <w:rsid w:val="00807BCB"/>
    <w:rsid w:val="00813EBF"/>
    <w:rsid w:val="0081554A"/>
    <w:rsid w:val="00816F0C"/>
    <w:rsid w:val="00823124"/>
    <w:rsid w:val="008232B3"/>
    <w:rsid w:val="008272A1"/>
    <w:rsid w:val="0082772A"/>
    <w:rsid w:val="00827EDF"/>
    <w:rsid w:val="00832203"/>
    <w:rsid w:val="00834F83"/>
    <w:rsid w:val="00836B50"/>
    <w:rsid w:val="008379DA"/>
    <w:rsid w:val="00846B83"/>
    <w:rsid w:val="008561DD"/>
    <w:rsid w:val="00856E3A"/>
    <w:rsid w:val="00862EDC"/>
    <w:rsid w:val="008640C6"/>
    <w:rsid w:val="008669F9"/>
    <w:rsid w:val="00871003"/>
    <w:rsid w:val="00872506"/>
    <w:rsid w:val="00872735"/>
    <w:rsid w:val="00886E4F"/>
    <w:rsid w:val="00894557"/>
    <w:rsid w:val="008A197A"/>
    <w:rsid w:val="008A1F53"/>
    <w:rsid w:val="008A2103"/>
    <w:rsid w:val="008A3269"/>
    <w:rsid w:val="008A67A6"/>
    <w:rsid w:val="008A6EAB"/>
    <w:rsid w:val="008B2BFE"/>
    <w:rsid w:val="008B2E57"/>
    <w:rsid w:val="008C30AA"/>
    <w:rsid w:val="008C4204"/>
    <w:rsid w:val="008C5110"/>
    <w:rsid w:val="008D3326"/>
    <w:rsid w:val="008D36C0"/>
    <w:rsid w:val="008D38FE"/>
    <w:rsid w:val="008D47D1"/>
    <w:rsid w:val="008D4C64"/>
    <w:rsid w:val="008E41CB"/>
    <w:rsid w:val="008E7D41"/>
    <w:rsid w:val="008F0222"/>
    <w:rsid w:val="008F73B4"/>
    <w:rsid w:val="00901B69"/>
    <w:rsid w:val="009035E8"/>
    <w:rsid w:val="00927075"/>
    <w:rsid w:val="00931AF9"/>
    <w:rsid w:val="009344A4"/>
    <w:rsid w:val="00936C46"/>
    <w:rsid w:val="0094214C"/>
    <w:rsid w:val="00942E30"/>
    <w:rsid w:val="00942ECA"/>
    <w:rsid w:val="009430C6"/>
    <w:rsid w:val="0094465F"/>
    <w:rsid w:val="00947D12"/>
    <w:rsid w:val="00952B74"/>
    <w:rsid w:val="00952E4C"/>
    <w:rsid w:val="00963236"/>
    <w:rsid w:val="009733B7"/>
    <w:rsid w:val="00974227"/>
    <w:rsid w:val="00974BCA"/>
    <w:rsid w:val="009770AD"/>
    <w:rsid w:val="00980D1D"/>
    <w:rsid w:val="00993125"/>
    <w:rsid w:val="00993B02"/>
    <w:rsid w:val="0099628D"/>
    <w:rsid w:val="009A0050"/>
    <w:rsid w:val="009A3376"/>
    <w:rsid w:val="009A7970"/>
    <w:rsid w:val="009B01CD"/>
    <w:rsid w:val="009B76AB"/>
    <w:rsid w:val="009B78DE"/>
    <w:rsid w:val="009C4178"/>
    <w:rsid w:val="009C4207"/>
    <w:rsid w:val="009C59F0"/>
    <w:rsid w:val="009C6648"/>
    <w:rsid w:val="009D4A68"/>
    <w:rsid w:val="009E3B66"/>
    <w:rsid w:val="009E3F02"/>
    <w:rsid w:val="009E5694"/>
    <w:rsid w:val="009F5E56"/>
    <w:rsid w:val="00A01E88"/>
    <w:rsid w:val="00A03792"/>
    <w:rsid w:val="00A21B1F"/>
    <w:rsid w:val="00A22164"/>
    <w:rsid w:val="00A22B45"/>
    <w:rsid w:val="00A30C78"/>
    <w:rsid w:val="00A30C8E"/>
    <w:rsid w:val="00A326B8"/>
    <w:rsid w:val="00A41332"/>
    <w:rsid w:val="00A427E4"/>
    <w:rsid w:val="00A42D7D"/>
    <w:rsid w:val="00A4369C"/>
    <w:rsid w:val="00A52253"/>
    <w:rsid w:val="00A53437"/>
    <w:rsid w:val="00A548B5"/>
    <w:rsid w:val="00A63B18"/>
    <w:rsid w:val="00A6469D"/>
    <w:rsid w:val="00A66183"/>
    <w:rsid w:val="00A71813"/>
    <w:rsid w:val="00A72779"/>
    <w:rsid w:val="00A72BFF"/>
    <w:rsid w:val="00A74CCB"/>
    <w:rsid w:val="00A76C9D"/>
    <w:rsid w:val="00A77D4E"/>
    <w:rsid w:val="00A933B5"/>
    <w:rsid w:val="00AA3F87"/>
    <w:rsid w:val="00AA6282"/>
    <w:rsid w:val="00AB08B4"/>
    <w:rsid w:val="00AB18FE"/>
    <w:rsid w:val="00AB2B4C"/>
    <w:rsid w:val="00AB470B"/>
    <w:rsid w:val="00AC351F"/>
    <w:rsid w:val="00AD2BA3"/>
    <w:rsid w:val="00AE6885"/>
    <w:rsid w:val="00AE7654"/>
    <w:rsid w:val="00AE7684"/>
    <w:rsid w:val="00AF39BB"/>
    <w:rsid w:val="00B0467C"/>
    <w:rsid w:val="00B167D7"/>
    <w:rsid w:val="00B178AB"/>
    <w:rsid w:val="00B20B0E"/>
    <w:rsid w:val="00B22AD3"/>
    <w:rsid w:val="00B231A9"/>
    <w:rsid w:val="00B34599"/>
    <w:rsid w:val="00B35368"/>
    <w:rsid w:val="00B373FF"/>
    <w:rsid w:val="00B37F03"/>
    <w:rsid w:val="00B47BD9"/>
    <w:rsid w:val="00B50A7E"/>
    <w:rsid w:val="00B64700"/>
    <w:rsid w:val="00B70399"/>
    <w:rsid w:val="00B749C2"/>
    <w:rsid w:val="00B821E5"/>
    <w:rsid w:val="00B844AF"/>
    <w:rsid w:val="00B84EDD"/>
    <w:rsid w:val="00BA0AD8"/>
    <w:rsid w:val="00BB0974"/>
    <w:rsid w:val="00BB0BF6"/>
    <w:rsid w:val="00BB0E81"/>
    <w:rsid w:val="00BB0F35"/>
    <w:rsid w:val="00BB2A9B"/>
    <w:rsid w:val="00BB38D1"/>
    <w:rsid w:val="00BC0748"/>
    <w:rsid w:val="00BC0D0D"/>
    <w:rsid w:val="00BC136D"/>
    <w:rsid w:val="00BD04B2"/>
    <w:rsid w:val="00BD09D9"/>
    <w:rsid w:val="00BD0BF0"/>
    <w:rsid w:val="00BD4DB6"/>
    <w:rsid w:val="00BD52D3"/>
    <w:rsid w:val="00BD6596"/>
    <w:rsid w:val="00BD6BD3"/>
    <w:rsid w:val="00BE1F99"/>
    <w:rsid w:val="00BF041E"/>
    <w:rsid w:val="00BF1820"/>
    <w:rsid w:val="00C04104"/>
    <w:rsid w:val="00C0474B"/>
    <w:rsid w:val="00C06169"/>
    <w:rsid w:val="00C06E21"/>
    <w:rsid w:val="00C07C31"/>
    <w:rsid w:val="00C1443A"/>
    <w:rsid w:val="00C16833"/>
    <w:rsid w:val="00C17082"/>
    <w:rsid w:val="00C2100E"/>
    <w:rsid w:val="00C2785A"/>
    <w:rsid w:val="00C35ACF"/>
    <w:rsid w:val="00C40310"/>
    <w:rsid w:val="00C453B0"/>
    <w:rsid w:val="00C50131"/>
    <w:rsid w:val="00C52DFE"/>
    <w:rsid w:val="00C53F7E"/>
    <w:rsid w:val="00C5577A"/>
    <w:rsid w:val="00C57225"/>
    <w:rsid w:val="00C60A7C"/>
    <w:rsid w:val="00C64F77"/>
    <w:rsid w:val="00C72BE5"/>
    <w:rsid w:val="00C72E73"/>
    <w:rsid w:val="00C818E2"/>
    <w:rsid w:val="00C8290E"/>
    <w:rsid w:val="00C90867"/>
    <w:rsid w:val="00C91BDD"/>
    <w:rsid w:val="00C91E99"/>
    <w:rsid w:val="00C95CE7"/>
    <w:rsid w:val="00CA2631"/>
    <w:rsid w:val="00CA5E3E"/>
    <w:rsid w:val="00CA64F2"/>
    <w:rsid w:val="00CA797C"/>
    <w:rsid w:val="00CA79A1"/>
    <w:rsid w:val="00CB3466"/>
    <w:rsid w:val="00CB399F"/>
    <w:rsid w:val="00CB3C89"/>
    <w:rsid w:val="00CB5743"/>
    <w:rsid w:val="00CC27A1"/>
    <w:rsid w:val="00CC3020"/>
    <w:rsid w:val="00CC4A6F"/>
    <w:rsid w:val="00CC743F"/>
    <w:rsid w:val="00CD0E91"/>
    <w:rsid w:val="00CD6BC8"/>
    <w:rsid w:val="00CE1816"/>
    <w:rsid w:val="00CF6FA6"/>
    <w:rsid w:val="00D1042F"/>
    <w:rsid w:val="00D11A0B"/>
    <w:rsid w:val="00D1731C"/>
    <w:rsid w:val="00D219C1"/>
    <w:rsid w:val="00D21CD2"/>
    <w:rsid w:val="00D2321C"/>
    <w:rsid w:val="00D27E38"/>
    <w:rsid w:val="00D310E9"/>
    <w:rsid w:val="00D31720"/>
    <w:rsid w:val="00D41A08"/>
    <w:rsid w:val="00D42828"/>
    <w:rsid w:val="00D5263D"/>
    <w:rsid w:val="00D536F9"/>
    <w:rsid w:val="00D60150"/>
    <w:rsid w:val="00D63E5A"/>
    <w:rsid w:val="00D65BE1"/>
    <w:rsid w:val="00D70F74"/>
    <w:rsid w:val="00D7422B"/>
    <w:rsid w:val="00D776B4"/>
    <w:rsid w:val="00D82748"/>
    <w:rsid w:val="00D82769"/>
    <w:rsid w:val="00DA4EDC"/>
    <w:rsid w:val="00DA5DE9"/>
    <w:rsid w:val="00DB56FE"/>
    <w:rsid w:val="00DB58BE"/>
    <w:rsid w:val="00DC43FF"/>
    <w:rsid w:val="00DC6702"/>
    <w:rsid w:val="00DD0566"/>
    <w:rsid w:val="00DD10D1"/>
    <w:rsid w:val="00DD1597"/>
    <w:rsid w:val="00DD7F44"/>
    <w:rsid w:val="00DE403B"/>
    <w:rsid w:val="00E04EB1"/>
    <w:rsid w:val="00E0563B"/>
    <w:rsid w:val="00E05787"/>
    <w:rsid w:val="00E05E32"/>
    <w:rsid w:val="00E10C0D"/>
    <w:rsid w:val="00E202EE"/>
    <w:rsid w:val="00E27A74"/>
    <w:rsid w:val="00E3467F"/>
    <w:rsid w:val="00E35AA2"/>
    <w:rsid w:val="00E378E5"/>
    <w:rsid w:val="00E43A67"/>
    <w:rsid w:val="00E5036C"/>
    <w:rsid w:val="00E51498"/>
    <w:rsid w:val="00E52948"/>
    <w:rsid w:val="00E52B7C"/>
    <w:rsid w:val="00E56D40"/>
    <w:rsid w:val="00E60E62"/>
    <w:rsid w:val="00E60F00"/>
    <w:rsid w:val="00E61E55"/>
    <w:rsid w:val="00E621CF"/>
    <w:rsid w:val="00E62439"/>
    <w:rsid w:val="00E653D6"/>
    <w:rsid w:val="00E65411"/>
    <w:rsid w:val="00E67308"/>
    <w:rsid w:val="00E804CF"/>
    <w:rsid w:val="00E923C4"/>
    <w:rsid w:val="00EA5FAD"/>
    <w:rsid w:val="00EB4C69"/>
    <w:rsid w:val="00EB4D58"/>
    <w:rsid w:val="00EB7867"/>
    <w:rsid w:val="00EB7EDF"/>
    <w:rsid w:val="00EC310B"/>
    <w:rsid w:val="00ED4D8D"/>
    <w:rsid w:val="00ED5B68"/>
    <w:rsid w:val="00EF09FE"/>
    <w:rsid w:val="00EF0DAB"/>
    <w:rsid w:val="00EF182A"/>
    <w:rsid w:val="00EF27BF"/>
    <w:rsid w:val="00EF4714"/>
    <w:rsid w:val="00EF7953"/>
    <w:rsid w:val="00F0100B"/>
    <w:rsid w:val="00F01C38"/>
    <w:rsid w:val="00F055DB"/>
    <w:rsid w:val="00F11769"/>
    <w:rsid w:val="00F14C1B"/>
    <w:rsid w:val="00F219FC"/>
    <w:rsid w:val="00F21A5A"/>
    <w:rsid w:val="00F22895"/>
    <w:rsid w:val="00F26325"/>
    <w:rsid w:val="00F308B0"/>
    <w:rsid w:val="00F33CA7"/>
    <w:rsid w:val="00F35622"/>
    <w:rsid w:val="00F35E31"/>
    <w:rsid w:val="00F458A9"/>
    <w:rsid w:val="00F46896"/>
    <w:rsid w:val="00F51290"/>
    <w:rsid w:val="00F519A5"/>
    <w:rsid w:val="00F541FA"/>
    <w:rsid w:val="00F54C97"/>
    <w:rsid w:val="00F5733D"/>
    <w:rsid w:val="00F66723"/>
    <w:rsid w:val="00F7085F"/>
    <w:rsid w:val="00F70EC3"/>
    <w:rsid w:val="00F710C7"/>
    <w:rsid w:val="00F71B75"/>
    <w:rsid w:val="00F71EDC"/>
    <w:rsid w:val="00F735EC"/>
    <w:rsid w:val="00F818A1"/>
    <w:rsid w:val="00F81FC1"/>
    <w:rsid w:val="00F826AB"/>
    <w:rsid w:val="00F84D4F"/>
    <w:rsid w:val="00F85267"/>
    <w:rsid w:val="00F8743A"/>
    <w:rsid w:val="00F93004"/>
    <w:rsid w:val="00FB27B8"/>
    <w:rsid w:val="00FC2E6F"/>
    <w:rsid w:val="00FC30A7"/>
    <w:rsid w:val="00FD6609"/>
    <w:rsid w:val="00FD6DEC"/>
    <w:rsid w:val="00FE06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4051"/>
  <w14:defaultImageDpi w14:val="330"/>
  <w15:docId w15:val="{7C656074-D5E4-EE42-B2AA-8EC56E9FF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fr"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D7"/>
    <w:pPr>
      <w:widowControl w:val="0"/>
      <w:spacing w:line="24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BC0748"/>
    <w:pPr>
      <w:keepNext/>
      <w:keepLines/>
      <w:numPr>
        <w:numId w:val="7"/>
      </w:numPr>
      <w:spacing w:before="400" w:after="120"/>
      <w:outlineLvl w:val="0"/>
    </w:pPr>
    <w:rPr>
      <w:b/>
      <w:bCs/>
    </w:rPr>
  </w:style>
  <w:style w:type="paragraph" w:styleId="Heading2">
    <w:name w:val="heading 2"/>
    <w:basedOn w:val="Normal"/>
    <w:next w:val="Normal"/>
    <w:uiPriority w:val="9"/>
    <w:unhideWhenUsed/>
    <w:qFormat/>
    <w:rsid w:val="0013460F"/>
    <w:pPr>
      <w:keepNext/>
      <w:keepLines/>
      <w:numPr>
        <w:ilvl w:val="1"/>
        <w:numId w:val="7"/>
      </w:numPr>
      <w:spacing w:before="360" w:after="120"/>
      <w:outlineLvl w:val="1"/>
    </w:pPr>
    <w:rPr>
      <w:b/>
      <w:bCs/>
    </w:rPr>
  </w:style>
  <w:style w:type="paragraph" w:styleId="Heading3">
    <w:name w:val="heading 3"/>
    <w:basedOn w:val="Normal"/>
    <w:next w:val="Normal"/>
    <w:uiPriority w:val="9"/>
    <w:unhideWhenUsed/>
    <w:qFormat/>
    <w:rsid w:val="0013460F"/>
    <w:pPr>
      <w:keepNext/>
      <w:keepLines/>
      <w:numPr>
        <w:ilvl w:val="2"/>
        <w:numId w:val="7"/>
      </w:numPr>
      <w:spacing w:before="320" w:after="80"/>
      <w:outlineLvl w:val="2"/>
    </w:pPr>
    <w:rPr>
      <w:b/>
      <w:bCs/>
      <w:shd w:val="pct15" w:color="auto" w:fill="FFFFFF"/>
    </w:rPr>
  </w:style>
  <w:style w:type="paragraph" w:styleId="Heading4">
    <w:name w:val="heading 4"/>
    <w:basedOn w:val="Normal"/>
    <w:next w:val="Normal"/>
    <w:uiPriority w:val="9"/>
    <w:unhideWhenUsed/>
    <w:qFormat/>
    <w:pPr>
      <w:keepNext/>
      <w:keepLines/>
      <w:numPr>
        <w:ilvl w:val="3"/>
        <w:numId w:val="7"/>
      </w:numPr>
      <w:spacing w:before="280" w:after="80"/>
      <w:outlineLvl w:val="3"/>
    </w:pPr>
    <w:rPr>
      <w:color w:val="666666"/>
    </w:rPr>
  </w:style>
  <w:style w:type="paragraph" w:styleId="Heading5">
    <w:name w:val="heading 5"/>
    <w:basedOn w:val="Normal"/>
    <w:next w:val="Normal"/>
    <w:uiPriority w:val="9"/>
    <w:semiHidden/>
    <w:unhideWhenUsed/>
    <w:qFormat/>
    <w:pPr>
      <w:keepNext/>
      <w:keepLines/>
      <w:numPr>
        <w:ilvl w:val="4"/>
        <w:numId w:val="7"/>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BC0748"/>
    <w:pPr>
      <w:keepNext/>
      <w:keepLines/>
      <w:numPr>
        <w:ilvl w:val="6"/>
        <w:numId w:val="7"/>
      </w:numPr>
      <w:spacing w:before="240" w:after="64" w:line="320" w:lineRule="auto"/>
      <w:outlineLvl w:val="6"/>
    </w:pPr>
    <w:rPr>
      <w:b/>
      <w:bCs/>
    </w:rPr>
  </w:style>
  <w:style w:type="paragraph" w:styleId="Heading8">
    <w:name w:val="heading 8"/>
    <w:basedOn w:val="Normal"/>
    <w:next w:val="Normal"/>
    <w:link w:val="Heading8Char"/>
    <w:uiPriority w:val="9"/>
    <w:semiHidden/>
    <w:unhideWhenUsed/>
    <w:qFormat/>
    <w:rsid w:val="00BC0748"/>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BC0748"/>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21"/>
      <w:szCs w:val="21"/>
    </w:rPr>
  </w:style>
  <w:style w:type="character" w:customStyle="1" w:styleId="Heading7Char">
    <w:name w:val="Heading 7 Char"/>
    <w:basedOn w:val="DefaultParagraphFont"/>
    <w:link w:val="Heading7"/>
    <w:uiPriority w:val="9"/>
    <w:semiHidden/>
    <w:rsid w:val="00BC0748"/>
    <w:rPr>
      <w:b/>
      <w:bCs/>
      <w:sz w:val="24"/>
      <w:szCs w:val="24"/>
    </w:rPr>
  </w:style>
  <w:style w:type="character" w:customStyle="1" w:styleId="Heading8Char">
    <w:name w:val="Heading 8 Char"/>
    <w:basedOn w:val="DefaultParagraphFont"/>
    <w:link w:val="Heading8"/>
    <w:uiPriority w:val="9"/>
    <w:semiHidden/>
    <w:rsid w:val="00BC0748"/>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BC0748"/>
    <w:rPr>
      <w:rFonts w:asciiTheme="majorHAnsi" w:eastAsiaTheme="majorEastAsia" w:hAnsiTheme="majorHAnsi" w:cstheme="majorBidi"/>
      <w:sz w:val="21"/>
      <w:szCs w:val="21"/>
    </w:rPr>
  </w:style>
  <w:style w:type="paragraph" w:styleId="ListParagraph">
    <w:name w:val="List Paragraph"/>
    <w:basedOn w:val="Normal"/>
    <w:uiPriority w:val="34"/>
    <w:qFormat/>
    <w:rsid w:val="006A597C"/>
    <w:pPr>
      <w:ind w:firstLineChars="200" w:firstLine="420"/>
    </w:pPr>
  </w:style>
  <w:style w:type="character" w:styleId="LineNumber">
    <w:name w:val="line number"/>
    <w:basedOn w:val="DefaultParagraphFont"/>
    <w:uiPriority w:val="99"/>
    <w:semiHidden/>
    <w:unhideWhenUsed/>
    <w:rsid w:val="002E2222"/>
  </w:style>
  <w:style w:type="paragraph" w:customStyle="1" w:styleId="EndNoteBibliographyTitle">
    <w:name w:val="EndNote Bibliography Title"/>
    <w:basedOn w:val="Normal"/>
    <w:link w:val="EndNoteBibliographyTitleChar"/>
    <w:rsid w:val="00947D12"/>
    <w:pPr>
      <w:jc w:val="center"/>
    </w:pPr>
    <w:rPr>
      <w:sz w:val="20"/>
    </w:rPr>
  </w:style>
  <w:style w:type="character" w:customStyle="1" w:styleId="EndNoteBibliographyTitleChar">
    <w:name w:val="EndNote Bibliography Title Char"/>
    <w:basedOn w:val="DefaultParagraphFont"/>
    <w:link w:val="EndNoteBibliographyTitle"/>
    <w:rsid w:val="00947D12"/>
    <w:rPr>
      <w:rFonts w:ascii="Times New Roman" w:eastAsia="Times New Roman" w:hAnsi="Times New Roman" w:cs="Times New Roman"/>
      <w:sz w:val="20"/>
      <w:szCs w:val="24"/>
      <w:lang w:val="en-US"/>
    </w:rPr>
  </w:style>
  <w:style w:type="paragraph" w:customStyle="1" w:styleId="EndNoteBibliography">
    <w:name w:val="EndNote Bibliography"/>
    <w:basedOn w:val="Normal"/>
    <w:link w:val="EndNoteBibliographyChar"/>
    <w:rsid w:val="00947D12"/>
    <w:rPr>
      <w:sz w:val="20"/>
    </w:rPr>
  </w:style>
  <w:style w:type="character" w:customStyle="1" w:styleId="EndNoteBibliographyChar">
    <w:name w:val="EndNote Bibliography Char"/>
    <w:basedOn w:val="DefaultParagraphFont"/>
    <w:link w:val="EndNoteBibliography"/>
    <w:rsid w:val="00947D12"/>
    <w:rPr>
      <w:rFonts w:ascii="Times New Roman" w:eastAsia="Times New Roman" w:hAnsi="Times New Roman" w:cs="Times New Roman"/>
      <w:sz w:val="20"/>
      <w:szCs w:val="24"/>
      <w:lang w:val="en-US"/>
    </w:rPr>
  </w:style>
  <w:style w:type="character" w:styleId="Hyperlink">
    <w:name w:val="Hyperlink"/>
    <w:basedOn w:val="DefaultParagraphFont"/>
    <w:uiPriority w:val="99"/>
    <w:unhideWhenUsed/>
    <w:rsid w:val="00A01E88"/>
    <w:rPr>
      <w:color w:val="0000FF" w:themeColor="hyperlink"/>
      <w:u w:val="single"/>
    </w:rPr>
  </w:style>
  <w:style w:type="character" w:styleId="UnresolvedMention">
    <w:name w:val="Unresolved Mention"/>
    <w:basedOn w:val="DefaultParagraphFont"/>
    <w:uiPriority w:val="99"/>
    <w:semiHidden/>
    <w:unhideWhenUsed/>
    <w:rsid w:val="00A01E88"/>
    <w:rPr>
      <w:color w:val="605E5C"/>
      <w:shd w:val="clear" w:color="auto" w:fill="E1DFDD"/>
    </w:rPr>
  </w:style>
  <w:style w:type="paragraph" w:styleId="Caption">
    <w:name w:val="caption"/>
    <w:basedOn w:val="Normal"/>
    <w:next w:val="Normal"/>
    <w:uiPriority w:val="35"/>
    <w:unhideWhenUsed/>
    <w:qFormat/>
    <w:rsid w:val="00C50131"/>
    <w:rPr>
      <w:rFonts w:asciiTheme="majorHAnsi" w:eastAsia="SimHei" w:hAnsiTheme="majorHAnsi" w:cstheme="majorBidi"/>
      <w:sz w:val="20"/>
      <w:szCs w:val="20"/>
    </w:rPr>
  </w:style>
  <w:style w:type="paragraph" w:styleId="Revision">
    <w:name w:val="Revision"/>
    <w:hidden/>
    <w:uiPriority w:val="99"/>
    <w:semiHidden/>
    <w:rsid w:val="00561130"/>
    <w:pPr>
      <w:spacing w:line="240" w:lineRule="auto"/>
    </w:pPr>
    <w:rPr>
      <w:rFonts w:ascii="Times New Roman" w:eastAsia="Times New Roman" w:hAnsi="Times New Roman"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D626C"/>
    <w:pPr>
      <w:jc w:val="left"/>
    </w:pPr>
    <w:rPr>
      <w:b/>
      <w:bCs/>
    </w:rPr>
  </w:style>
  <w:style w:type="character" w:customStyle="1" w:styleId="CommentSubjectChar">
    <w:name w:val="Comment Subject Char"/>
    <w:basedOn w:val="CommentTextChar"/>
    <w:link w:val="CommentSubject"/>
    <w:uiPriority w:val="99"/>
    <w:semiHidden/>
    <w:rsid w:val="001D626C"/>
    <w:rPr>
      <w:rFonts w:ascii="Times New Roman" w:eastAsia="Times New Roman" w:hAnsi="Times New Roman" w:cs="Times New Roman"/>
      <w:b/>
      <w:bCs/>
      <w:sz w:val="24"/>
      <w:szCs w:val="24"/>
      <w:lang w:val="en-US"/>
    </w:rPr>
  </w:style>
  <w:style w:type="paragraph" w:customStyle="1" w:styleId="author">
    <w:name w:val="author"/>
    <w:basedOn w:val="Normal"/>
    <w:rsid w:val="00204978"/>
    <w:pPr>
      <w:widowControl/>
      <w:spacing w:before="100" w:beforeAutospacing="1" w:after="100" w:afterAutospacing="1"/>
      <w:jc w:val="left"/>
    </w:pPr>
  </w:style>
  <w:style w:type="paragraph" w:styleId="NormalWeb">
    <w:name w:val="Normal (Web)"/>
    <w:basedOn w:val="Normal"/>
    <w:uiPriority w:val="99"/>
    <w:unhideWhenUsed/>
    <w:rsid w:val="00CC27A1"/>
    <w:pPr>
      <w:widowControl/>
      <w:spacing w:before="100" w:beforeAutospacing="1" w:after="100" w:afterAutospacing="1"/>
      <w:jc w:val="left"/>
    </w:pPr>
  </w:style>
  <w:style w:type="character" w:styleId="PlaceholderText">
    <w:name w:val="Placeholder Text"/>
    <w:basedOn w:val="DefaultParagraphFont"/>
    <w:uiPriority w:val="99"/>
    <w:semiHidden/>
    <w:rsid w:val="0058511E"/>
    <w:rPr>
      <w:color w:val="808080"/>
    </w:rPr>
  </w:style>
  <w:style w:type="character" w:styleId="Emphasis">
    <w:name w:val="Emphasis"/>
    <w:basedOn w:val="DefaultParagraphFont"/>
    <w:uiPriority w:val="20"/>
    <w:qFormat/>
    <w:rsid w:val="004740F9"/>
    <w:rPr>
      <w:i/>
      <w:iCs/>
    </w:rPr>
  </w:style>
  <w:style w:type="character" w:styleId="FollowedHyperlink">
    <w:name w:val="FollowedHyperlink"/>
    <w:basedOn w:val="DefaultParagraphFont"/>
    <w:uiPriority w:val="99"/>
    <w:semiHidden/>
    <w:unhideWhenUsed/>
    <w:rsid w:val="00B84ED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1586">
      <w:bodyDiv w:val="1"/>
      <w:marLeft w:val="0"/>
      <w:marRight w:val="0"/>
      <w:marTop w:val="0"/>
      <w:marBottom w:val="0"/>
      <w:divBdr>
        <w:top w:val="none" w:sz="0" w:space="0" w:color="auto"/>
        <w:left w:val="none" w:sz="0" w:space="0" w:color="auto"/>
        <w:bottom w:val="none" w:sz="0" w:space="0" w:color="auto"/>
        <w:right w:val="none" w:sz="0" w:space="0" w:color="auto"/>
      </w:divBdr>
    </w:div>
    <w:div w:id="63113134">
      <w:bodyDiv w:val="1"/>
      <w:marLeft w:val="0"/>
      <w:marRight w:val="0"/>
      <w:marTop w:val="0"/>
      <w:marBottom w:val="0"/>
      <w:divBdr>
        <w:top w:val="none" w:sz="0" w:space="0" w:color="auto"/>
        <w:left w:val="none" w:sz="0" w:space="0" w:color="auto"/>
        <w:bottom w:val="none" w:sz="0" w:space="0" w:color="auto"/>
        <w:right w:val="none" w:sz="0" w:space="0" w:color="auto"/>
      </w:divBdr>
      <w:divsChild>
        <w:div w:id="245267141">
          <w:marLeft w:val="0"/>
          <w:marRight w:val="0"/>
          <w:marTop w:val="0"/>
          <w:marBottom w:val="0"/>
          <w:divBdr>
            <w:top w:val="none" w:sz="0" w:space="0" w:color="auto"/>
            <w:left w:val="none" w:sz="0" w:space="0" w:color="auto"/>
            <w:bottom w:val="none" w:sz="0" w:space="0" w:color="auto"/>
            <w:right w:val="none" w:sz="0" w:space="0" w:color="auto"/>
          </w:divBdr>
          <w:divsChild>
            <w:div w:id="1716150716">
              <w:marLeft w:val="0"/>
              <w:marRight w:val="0"/>
              <w:marTop w:val="0"/>
              <w:marBottom w:val="0"/>
              <w:divBdr>
                <w:top w:val="none" w:sz="0" w:space="0" w:color="auto"/>
                <w:left w:val="none" w:sz="0" w:space="0" w:color="auto"/>
                <w:bottom w:val="none" w:sz="0" w:space="0" w:color="auto"/>
                <w:right w:val="none" w:sz="0" w:space="0" w:color="auto"/>
              </w:divBdr>
              <w:divsChild>
                <w:div w:id="14760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6733">
      <w:bodyDiv w:val="1"/>
      <w:marLeft w:val="0"/>
      <w:marRight w:val="0"/>
      <w:marTop w:val="0"/>
      <w:marBottom w:val="0"/>
      <w:divBdr>
        <w:top w:val="none" w:sz="0" w:space="0" w:color="auto"/>
        <w:left w:val="none" w:sz="0" w:space="0" w:color="auto"/>
        <w:bottom w:val="none" w:sz="0" w:space="0" w:color="auto"/>
        <w:right w:val="none" w:sz="0" w:space="0" w:color="auto"/>
      </w:divBdr>
      <w:divsChild>
        <w:div w:id="2070377974">
          <w:marLeft w:val="0"/>
          <w:marRight w:val="0"/>
          <w:marTop w:val="0"/>
          <w:marBottom w:val="0"/>
          <w:divBdr>
            <w:top w:val="none" w:sz="0" w:space="0" w:color="auto"/>
            <w:left w:val="none" w:sz="0" w:space="0" w:color="auto"/>
            <w:bottom w:val="none" w:sz="0" w:space="0" w:color="auto"/>
            <w:right w:val="none" w:sz="0" w:space="0" w:color="auto"/>
          </w:divBdr>
          <w:divsChild>
            <w:div w:id="1462191355">
              <w:marLeft w:val="0"/>
              <w:marRight w:val="0"/>
              <w:marTop w:val="0"/>
              <w:marBottom w:val="0"/>
              <w:divBdr>
                <w:top w:val="none" w:sz="0" w:space="0" w:color="auto"/>
                <w:left w:val="none" w:sz="0" w:space="0" w:color="auto"/>
                <w:bottom w:val="none" w:sz="0" w:space="0" w:color="auto"/>
                <w:right w:val="none" w:sz="0" w:space="0" w:color="auto"/>
              </w:divBdr>
              <w:divsChild>
                <w:div w:id="12026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7747">
      <w:bodyDiv w:val="1"/>
      <w:marLeft w:val="0"/>
      <w:marRight w:val="0"/>
      <w:marTop w:val="0"/>
      <w:marBottom w:val="0"/>
      <w:divBdr>
        <w:top w:val="none" w:sz="0" w:space="0" w:color="auto"/>
        <w:left w:val="none" w:sz="0" w:space="0" w:color="auto"/>
        <w:bottom w:val="none" w:sz="0" w:space="0" w:color="auto"/>
        <w:right w:val="none" w:sz="0" w:space="0" w:color="auto"/>
      </w:divBdr>
    </w:div>
    <w:div w:id="145629601">
      <w:bodyDiv w:val="1"/>
      <w:marLeft w:val="0"/>
      <w:marRight w:val="0"/>
      <w:marTop w:val="0"/>
      <w:marBottom w:val="0"/>
      <w:divBdr>
        <w:top w:val="none" w:sz="0" w:space="0" w:color="auto"/>
        <w:left w:val="none" w:sz="0" w:space="0" w:color="auto"/>
        <w:bottom w:val="none" w:sz="0" w:space="0" w:color="auto"/>
        <w:right w:val="none" w:sz="0" w:space="0" w:color="auto"/>
      </w:divBdr>
      <w:divsChild>
        <w:div w:id="87117262">
          <w:marLeft w:val="0"/>
          <w:marRight w:val="0"/>
          <w:marTop w:val="0"/>
          <w:marBottom w:val="0"/>
          <w:divBdr>
            <w:top w:val="none" w:sz="0" w:space="0" w:color="auto"/>
            <w:left w:val="none" w:sz="0" w:space="0" w:color="auto"/>
            <w:bottom w:val="none" w:sz="0" w:space="0" w:color="auto"/>
            <w:right w:val="none" w:sz="0" w:space="0" w:color="auto"/>
          </w:divBdr>
          <w:divsChild>
            <w:div w:id="885222117">
              <w:marLeft w:val="0"/>
              <w:marRight w:val="0"/>
              <w:marTop w:val="0"/>
              <w:marBottom w:val="0"/>
              <w:divBdr>
                <w:top w:val="none" w:sz="0" w:space="0" w:color="auto"/>
                <w:left w:val="none" w:sz="0" w:space="0" w:color="auto"/>
                <w:bottom w:val="none" w:sz="0" w:space="0" w:color="auto"/>
                <w:right w:val="none" w:sz="0" w:space="0" w:color="auto"/>
              </w:divBdr>
              <w:divsChild>
                <w:div w:id="2148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6776">
      <w:bodyDiv w:val="1"/>
      <w:marLeft w:val="0"/>
      <w:marRight w:val="0"/>
      <w:marTop w:val="0"/>
      <w:marBottom w:val="0"/>
      <w:divBdr>
        <w:top w:val="none" w:sz="0" w:space="0" w:color="auto"/>
        <w:left w:val="none" w:sz="0" w:space="0" w:color="auto"/>
        <w:bottom w:val="none" w:sz="0" w:space="0" w:color="auto"/>
        <w:right w:val="none" w:sz="0" w:space="0" w:color="auto"/>
      </w:divBdr>
      <w:divsChild>
        <w:div w:id="62340704">
          <w:marLeft w:val="0"/>
          <w:marRight w:val="0"/>
          <w:marTop w:val="0"/>
          <w:marBottom w:val="0"/>
          <w:divBdr>
            <w:top w:val="none" w:sz="0" w:space="0" w:color="auto"/>
            <w:left w:val="none" w:sz="0" w:space="0" w:color="auto"/>
            <w:bottom w:val="none" w:sz="0" w:space="0" w:color="auto"/>
            <w:right w:val="none" w:sz="0" w:space="0" w:color="auto"/>
          </w:divBdr>
          <w:divsChild>
            <w:div w:id="1103113709">
              <w:marLeft w:val="0"/>
              <w:marRight w:val="0"/>
              <w:marTop w:val="0"/>
              <w:marBottom w:val="0"/>
              <w:divBdr>
                <w:top w:val="none" w:sz="0" w:space="0" w:color="auto"/>
                <w:left w:val="none" w:sz="0" w:space="0" w:color="auto"/>
                <w:bottom w:val="none" w:sz="0" w:space="0" w:color="auto"/>
                <w:right w:val="none" w:sz="0" w:space="0" w:color="auto"/>
              </w:divBdr>
              <w:divsChild>
                <w:div w:id="5783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67187">
      <w:bodyDiv w:val="1"/>
      <w:marLeft w:val="0"/>
      <w:marRight w:val="0"/>
      <w:marTop w:val="0"/>
      <w:marBottom w:val="0"/>
      <w:divBdr>
        <w:top w:val="none" w:sz="0" w:space="0" w:color="auto"/>
        <w:left w:val="none" w:sz="0" w:space="0" w:color="auto"/>
        <w:bottom w:val="none" w:sz="0" w:space="0" w:color="auto"/>
        <w:right w:val="none" w:sz="0" w:space="0" w:color="auto"/>
      </w:divBdr>
      <w:divsChild>
        <w:div w:id="1700397763">
          <w:marLeft w:val="0"/>
          <w:marRight w:val="0"/>
          <w:marTop w:val="0"/>
          <w:marBottom w:val="0"/>
          <w:divBdr>
            <w:top w:val="none" w:sz="0" w:space="0" w:color="auto"/>
            <w:left w:val="none" w:sz="0" w:space="0" w:color="auto"/>
            <w:bottom w:val="none" w:sz="0" w:space="0" w:color="auto"/>
            <w:right w:val="none" w:sz="0" w:space="0" w:color="auto"/>
          </w:divBdr>
          <w:divsChild>
            <w:div w:id="1409155715">
              <w:marLeft w:val="0"/>
              <w:marRight w:val="0"/>
              <w:marTop w:val="0"/>
              <w:marBottom w:val="0"/>
              <w:divBdr>
                <w:top w:val="none" w:sz="0" w:space="0" w:color="auto"/>
                <w:left w:val="none" w:sz="0" w:space="0" w:color="auto"/>
                <w:bottom w:val="none" w:sz="0" w:space="0" w:color="auto"/>
                <w:right w:val="none" w:sz="0" w:space="0" w:color="auto"/>
              </w:divBdr>
              <w:divsChild>
                <w:div w:id="5113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9367">
      <w:bodyDiv w:val="1"/>
      <w:marLeft w:val="0"/>
      <w:marRight w:val="0"/>
      <w:marTop w:val="0"/>
      <w:marBottom w:val="0"/>
      <w:divBdr>
        <w:top w:val="none" w:sz="0" w:space="0" w:color="auto"/>
        <w:left w:val="none" w:sz="0" w:space="0" w:color="auto"/>
        <w:bottom w:val="none" w:sz="0" w:space="0" w:color="auto"/>
        <w:right w:val="none" w:sz="0" w:space="0" w:color="auto"/>
      </w:divBdr>
      <w:divsChild>
        <w:div w:id="1887906122">
          <w:marLeft w:val="0"/>
          <w:marRight w:val="0"/>
          <w:marTop w:val="0"/>
          <w:marBottom w:val="0"/>
          <w:divBdr>
            <w:top w:val="none" w:sz="0" w:space="0" w:color="auto"/>
            <w:left w:val="none" w:sz="0" w:space="0" w:color="auto"/>
            <w:bottom w:val="none" w:sz="0" w:space="0" w:color="auto"/>
            <w:right w:val="none" w:sz="0" w:space="0" w:color="auto"/>
          </w:divBdr>
          <w:divsChild>
            <w:div w:id="396367343">
              <w:marLeft w:val="0"/>
              <w:marRight w:val="0"/>
              <w:marTop w:val="0"/>
              <w:marBottom w:val="0"/>
              <w:divBdr>
                <w:top w:val="none" w:sz="0" w:space="0" w:color="auto"/>
                <w:left w:val="none" w:sz="0" w:space="0" w:color="auto"/>
                <w:bottom w:val="none" w:sz="0" w:space="0" w:color="auto"/>
                <w:right w:val="none" w:sz="0" w:space="0" w:color="auto"/>
              </w:divBdr>
              <w:divsChild>
                <w:div w:id="1139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86094">
      <w:bodyDiv w:val="1"/>
      <w:marLeft w:val="0"/>
      <w:marRight w:val="0"/>
      <w:marTop w:val="0"/>
      <w:marBottom w:val="0"/>
      <w:divBdr>
        <w:top w:val="none" w:sz="0" w:space="0" w:color="auto"/>
        <w:left w:val="none" w:sz="0" w:space="0" w:color="auto"/>
        <w:bottom w:val="none" w:sz="0" w:space="0" w:color="auto"/>
        <w:right w:val="none" w:sz="0" w:space="0" w:color="auto"/>
      </w:divBdr>
      <w:divsChild>
        <w:div w:id="255938753">
          <w:marLeft w:val="0"/>
          <w:marRight w:val="0"/>
          <w:marTop w:val="0"/>
          <w:marBottom w:val="0"/>
          <w:divBdr>
            <w:top w:val="none" w:sz="0" w:space="0" w:color="auto"/>
            <w:left w:val="none" w:sz="0" w:space="0" w:color="auto"/>
            <w:bottom w:val="none" w:sz="0" w:space="0" w:color="auto"/>
            <w:right w:val="none" w:sz="0" w:space="0" w:color="auto"/>
          </w:divBdr>
          <w:divsChild>
            <w:div w:id="1946887081">
              <w:marLeft w:val="0"/>
              <w:marRight w:val="0"/>
              <w:marTop w:val="0"/>
              <w:marBottom w:val="0"/>
              <w:divBdr>
                <w:top w:val="none" w:sz="0" w:space="0" w:color="auto"/>
                <w:left w:val="none" w:sz="0" w:space="0" w:color="auto"/>
                <w:bottom w:val="none" w:sz="0" w:space="0" w:color="auto"/>
                <w:right w:val="none" w:sz="0" w:space="0" w:color="auto"/>
              </w:divBdr>
              <w:divsChild>
                <w:div w:id="72171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780371">
      <w:bodyDiv w:val="1"/>
      <w:marLeft w:val="0"/>
      <w:marRight w:val="0"/>
      <w:marTop w:val="0"/>
      <w:marBottom w:val="0"/>
      <w:divBdr>
        <w:top w:val="none" w:sz="0" w:space="0" w:color="auto"/>
        <w:left w:val="none" w:sz="0" w:space="0" w:color="auto"/>
        <w:bottom w:val="none" w:sz="0" w:space="0" w:color="auto"/>
        <w:right w:val="none" w:sz="0" w:space="0" w:color="auto"/>
      </w:divBdr>
      <w:divsChild>
        <w:div w:id="1910455704">
          <w:marLeft w:val="0"/>
          <w:marRight w:val="0"/>
          <w:marTop w:val="0"/>
          <w:marBottom w:val="0"/>
          <w:divBdr>
            <w:top w:val="none" w:sz="0" w:space="0" w:color="auto"/>
            <w:left w:val="none" w:sz="0" w:space="0" w:color="auto"/>
            <w:bottom w:val="none" w:sz="0" w:space="0" w:color="auto"/>
            <w:right w:val="none" w:sz="0" w:space="0" w:color="auto"/>
          </w:divBdr>
          <w:divsChild>
            <w:div w:id="2107998013">
              <w:marLeft w:val="0"/>
              <w:marRight w:val="0"/>
              <w:marTop w:val="0"/>
              <w:marBottom w:val="0"/>
              <w:divBdr>
                <w:top w:val="none" w:sz="0" w:space="0" w:color="auto"/>
                <w:left w:val="none" w:sz="0" w:space="0" w:color="auto"/>
                <w:bottom w:val="none" w:sz="0" w:space="0" w:color="auto"/>
                <w:right w:val="none" w:sz="0" w:space="0" w:color="auto"/>
              </w:divBdr>
              <w:divsChild>
                <w:div w:id="1816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74887">
      <w:bodyDiv w:val="1"/>
      <w:marLeft w:val="0"/>
      <w:marRight w:val="0"/>
      <w:marTop w:val="0"/>
      <w:marBottom w:val="0"/>
      <w:divBdr>
        <w:top w:val="none" w:sz="0" w:space="0" w:color="auto"/>
        <w:left w:val="none" w:sz="0" w:space="0" w:color="auto"/>
        <w:bottom w:val="none" w:sz="0" w:space="0" w:color="auto"/>
        <w:right w:val="none" w:sz="0" w:space="0" w:color="auto"/>
      </w:divBdr>
    </w:div>
    <w:div w:id="327362995">
      <w:bodyDiv w:val="1"/>
      <w:marLeft w:val="0"/>
      <w:marRight w:val="0"/>
      <w:marTop w:val="0"/>
      <w:marBottom w:val="0"/>
      <w:divBdr>
        <w:top w:val="none" w:sz="0" w:space="0" w:color="auto"/>
        <w:left w:val="none" w:sz="0" w:space="0" w:color="auto"/>
        <w:bottom w:val="none" w:sz="0" w:space="0" w:color="auto"/>
        <w:right w:val="none" w:sz="0" w:space="0" w:color="auto"/>
      </w:divBdr>
      <w:divsChild>
        <w:div w:id="528567942">
          <w:marLeft w:val="0"/>
          <w:marRight w:val="0"/>
          <w:marTop w:val="0"/>
          <w:marBottom w:val="0"/>
          <w:divBdr>
            <w:top w:val="none" w:sz="0" w:space="0" w:color="auto"/>
            <w:left w:val="none" w:sz="0" w:space="0" w:color="auto"/>
            <w:bottom w:val="none" w:sz="0" w:space="0" w:color="auto"/>
            <w:right w:val="none" w:sz="0" w:space="0" w:color="auto"/>
          </w:divBdr>
          <w:divsChild>
            <w:div w:id="1155220295">
              <w:marLeft w:val="0"/>
              <w:marRight w:val="0"/>
              <w:marTop w:val="0"/>
              <w:marBottom w:val="0"/>
              <w:divBdr>
                <w:top w:val="none" w:sz="0" w:space="0" w:color="auto"/>
                <w:left w:val="none" w:sz="0" w:space="0" w:color="auto"/>
                <w:bottom w:val="none" w:sz="0" w:space="0" w:color="auto"/>
                <w:right w:val="none" w:sz="0" w:space="0" w:color="auto"/>
              </w:divBdr>
              <w:divsChild>
                <w:div w:id="924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780116">
      <w:bodyDiv w:val="1"/>
      <w:marLeft w:val="0"/>
      <w:marRight w:val="0"/>
      <w:marTop w:val="0"/>
      <w:marBottom w:val="0"/>
      <w:divBdr>
        <w:top w:val="none" w:sz="0" w:space="0" w:color="auto"/>
        <w:left w:val="none" w:sz="0" w:space="0" w:color="auto"/>
        <w:bottom w:val="none" w:sz="0" w:space="0" w:color="auto"/>
        <w:right w:val="none" w:sz="0" w:space="0" w:color="auto"/>
      </w:divBdr>
    </w:div>
    <w:div w:id="398136039">
      <w:bodyDiv w:val="1"/>
      <w:marLeft w:val="0"/>
      <w:marRight w:val="0"/>
      <w:marTop w:val="0"/>
      <w:marBottom w:val="0"/>
      <w:divBdr>
        <w:top w:val="none" w:sz="0" w:space="0" w:color="auto"/>
        <w:left w:val="none" w:sz="0" w:space="0" w:color="auto"/>
        <w:bottom w:val="none" w:sz="0" w:space="0" w:color="auto"/>
        <w:right w:val="none" w:sz="0" w:space="0" w:color="auto"/>
      </w:divBdr>
    </w:div>
    <w:div w:id="439224731">
      <w:bodyDiv w:val="1"/>
      <w:marLeft w:val="0"/>
      <w:marRight w:val="0"/>
      <w:marTop w:val="0"/>
      <w:marBottom w:val="0"/>
      <w:divBdr>
        <w:top w:val="none" w:sz="0" w:space="0" w:color="auto"/>
        <w:left w:val="none" w:sz="0" w:space="0" w:color="auto"/>
        <w:bottom w:val="none" w:sz="0" w:space="0" w:color="auto"/>
        <w:right w:val="none" w:sz="0" w:space="0" w:color="auto"/>
      </w:divBdr>
      <w:divsChild>
        <w:div w:id="1620448114">
          <w:marLeft w:val="0"/>
          <w:marRight w:val="0"/>
          <w:marTop w:val="0"/>
          <w:marBottom w:val="0"/>
          <w:divBdr>
            <w:top w:val="none" w:sz="0" w:space="0" w:color="auto"/>
            <w:left w:val="none" w:sz="0" w:space="0" w:color="auto"/>
            <w:bottom w:val="none" w:sz="0" w:space="0" w:color="auto"/>
            <w:right w:val="none" w:sz="0" w:space="0" w:color="auto"/>
          </w:divBdr>
          <w:divsChild>
            <w:div w:id="1396659839">
              <w:marLeft w:val="0"/>
              <w:marRight w:val="0"/>
              <w:marTop w:val="0"/>
              <w:marBottom w:val="0"/>
              <w:divBdr>
                <w:top w:val="none" w:sz="0" w:space="0" w:color="auto"/>
                <w:left w:val="none" w:sz="0" w:space="0" w:color="auto"/>
                <w:bottom w:val="none" w:sz="0" w:space="0" w:color="auto"/>
                <w:right w:val="none" w:sz="0" w:space="0" w:color="auto"/>
              </w:divBdr>
              <w:divsChild>
                <w:div w:id="12500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52234">
      <w:bodyDiv w:val="1"/>
      <w:marLeft w:val="0"/>
      <w:marRight w:val="0"/>
      <w:marTop w:val="0"/>
      <w:marBottom w:val="0"/>
      <w:divBdr>
        <w:top w:val="none" w:sz="0" w:space="0" w:color="auto"/>
        <w:left w:val="none" w:sz="0" w:space="0" w:color="auto"/>
        <w:bottom w:val="none" w:sz="0" w:space="0" w:color="auto"/>
        <w:right w:val="none" w:sz="0" w:space="0" w:color="auto"/>
      </w:divBdr>
      <w:divsChild>
        <w:div w:id="644744610">
          <w:marLeft w:val="0"/>
          <w:marRight w:val="0"/>
          <w:marTop w:val="0"/>
          <w:marBottom w:val="0"/>
          <w:divBdr>
            <w:top w:val="none" w:sz="0" w:space="0" w:color="auto"/>
            <w:left w:val="none" w:sz="0" w:space="0" w:color="auto"/>
            <w:bottom w:val="none" w:sz="0" w:space="0" w:color="auto"/>
            <w:right w:val="none" w:sz="0" w:space="0" w:color="auto"/>
          </w:divBdr>
          <w:divsChild>
            <w:div w:id="55007286">
              <w:marLeft w:val="0"/>
              <w:marRight w:val="0"/>
              <w:marTop w:val="0"/>
              <w:marBottom w:val="0"/>
              <w:divBdr>
                <w:top w:val="none" w:sz="0" w:space="0" w:color="auto"/>
                <w:left w:val="none" w:sz="0" w:space="0" w:color="auto"/>
                <w:bottom w:val="none" w:sz="0" w:space="0" w:color="auto"/>
                <w:right w:val="none" w:sz="0" w:space="0" w:color="auto"/>
              </w:divBdr>
              <w:divsChild>
                <w:div w:id="183536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960325">
      <w:bodyDiv w:val="1"/>
      <w:marLeft w:val="0"/>
      <w:marRight w:val="0"/>
      <w:marTop w:val="0"/>
      <w:marBottom w:val="0"/>
      <w:divBdr>
        <w:top w:val="none" w:sz="0" w:space="0" w:color="auto"/>
        <w:left w:val="none" w:sz="0" w:space="0" w:color="auto"/>
        <w:bottom w:val="none" w:sz="0" w:space="0" w:color="auto"/>
        <w:right w:val="none" w:sz="0" w:space="0" w:color="auto"/>
      </w:divBdr>
      <w:divsChild>
        <w:div w:id="958410756">
          <w:marLeft w:val="0"/>
          <w:marRight w:val="0"/>
          <w:marTop w:val="0"/>
          <w:marBottom w:val="0"/>
          <w:divBdr>
            <w:top w:val="none" w:sz="0" w:space="0" w:color="auto"/>
            <w:left w:val="none" w:sz="0" w:space="0" w:color="auto"/>
            <w:bottom w:val="none" w:sz="0" w:space="0" w:color="auto"/>
            <w:right w:val="none" w:sz="0" w:space="0" w:color="auto"/>
          </w:divBdr>
          <w:divsChild>
            <w:div w:id="354501168">
              <w:marLeft w:val="0"/>
              <w:marRight w:val="0"/>
              <w:marTop w:val="0"/>
              <w:marBottom w:val="0"/>
              <w:divBdr>
                <w:top w:val="none" w:sz="0" w:space="0" w:color="auto"/>
                <w:left w:val="none" w:sz="0" w:space="0" w:color="auto"/>
                <w:bottom w:val="none" w:sz="0" w:space="0" w:color="auto"/>
                <w:right w:val="none" w:sz="0" w:space="0" w:color="auto"/>
              </w:divBdr>
              <w:divsChild>
                <w:div w:id="77733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2391">
      <w:bodyDiv w:val="1"/>
      <w:marLeft w:val="0"/>
      <w:marRight w:val="0"/>
      <w:marTop w:val="0"/>
      <w:marBottom w:val="0"/>
      <w:divBdr>
        <w:top w:val="none" w:sz="0" w:space="0" w:color="auto"/>
        <w:left w:val="none" w:sz="0" w:space="0" w:color="auto"/>
        <w:bottom w:val="none" w:sz="0" w:space="0" w:color="auto"/>
        <w:right w:val="none" w:sz="0" w:space="0" w:color="auto"/>
      </w:divBdr>
      <w:divsChild>
        <w:div w:id="2043088928">
          <w:marLeft w:val="0"/>
          <w:marRight w:val="0"/>
          <w:marTop w:val="0"/>
          <w:marBottom w:val="0"/>
          <w:divBdr>
            <w:top w:val="none" w:sz="0" w:space="0" w:color="auto"/>
            <w:left w:val="none" w:sz="0" w:space="0" w:color="auto"/>
            <w:bottom w:val="none" w:sz="0" w:space="0" w:color="auto"/>
            <w:right w:val="none" w:sz="0" w:space="0" w:color="auto"/>
          </w:divBdr>
          <w:divsChild>
            <w:div w:id="303045944">
              <w:marLeft w:val="0"/>
              <w:marRight w:val="0"/>
              <w:marTop w:val="0"/>
              <w:marBottom w:val="0"/>
              <w:divBdr>
                <w:top w:val="none" w:sz="0" w:space="0" w:color="auto"/>
                <w:left w:val="none" w:sz="0" w:space="0" w:color="auto"/>
                <w:bottom w:val="none" w:sz="0" w:space="0" w:color="auto"/>
                <w:right w:val="none" w:sz="0" w:space="0" w:color="auto"/>
              </w:divBdr>
              <w:divsChild>
                <w:div w:id="6541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74901">
      <w:bodyDiv w:val="1"/>
      <w:marLeft w:val="0"/>
      <w:marRight w:val="0"/>
      <w:marTop w:val="0"/>
      <w:marBottom w:val="0"/>
      <w:divBdr>
        <w:top w:val="none" w:sz="0" w:space="0" w:color="auto"/>
        <w:left w:val="none" w:sz="0" w:space="0" w:color="auto"/>
        <w:bottom w:val="none" w:sz="0" w:space="0" w:color="auto"/>
        <w:right w:val="none" w:sz="0" w:space="0" w:color="auto"/>
      </w:divBdr>
      <w:divsChild>
        <w:div w:id="1751999897">
          <w:marLeft w:val="0"/>
          <w:marRight w:val="0"/>
          <w:marTop w:val="0"/>
          <w:marBottom w:val="0"/>
          <w:divBdr>
            <w:top w:val="none" w:sz="0" w:space="0" w:color="auto"/>
            <w:left w:val="none" w:sz="0" w:space="0" w:color="auto"/>
            <w:bottom w:val="none" w:sz="0" w:space="0" w:color="auto"/>
            <w:right w:val="none" w:sz="0" w:space="0" w:color="auto"/>
          </w:divBdr>
          <w:divsChild>
            <w:div w:id="2004233198">
              <w:marLeft w:val="0"/>
              <w:marRight w:val="0"/>
              <w:marTop w:val="0"/>
              <w:marBottom w:val="0"/>
              <w:divBdr>
                <w:top w:val="none" w:sz="0" w:space="0" w:color="auto"/>
                <w:left w:val="none" w:sz="0" w:space="0" w:color="auto"/>
                <w:bottom w:val="none" w:sz="0" w:space="0" w:color="auto"/>
                <w:right w:val="none" w:sz="0" w:space="0" w:color="auto"/>
              </w:divBdr>
              <w:divsChild>
                <w:div w:id="62377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912316">
      <w:bodyDiv w:val="1"/>
      <w:marLeft w:val="0"/>
      <w:marRight w:val="0"/>
      <w:marTop w:val="0"/>
      <w:marBottom w:val="0"/>
      <w:divBdr>
        <w:top w:val="none" w:sz="0" w:space="0" w:color="auto"/>
        <w:left w:val="none" w:sz="0" w:space="0" w:color="auto"/>
        <w:bottom w:val="none" w:sz="0" w:space="0" w:color="auto"/>
        <w:right w:val="none" w:sz="0" w:space="0" w:color="auto"/>
      </w:divBdr>
      <w:divsChild>
        <w:div w:id="918751070">
          <w:marLeft w:val="0"/>
          <w:marRight w:val="0"/>
          <w:marTop w:val="0"/>
          <w:marBottom w:val="0"/>
          <w:divBdr>
            <w:top w:val="none" w:sz="0" w:space="0" w:color="auto"/>
            <w:left w:val="none" w:sz="0" w:space="0" w:color="auto"/>
            <w:bottom w:val="none" w:sz="0" w:space="0" w:color="auto"/>
            <w:right w:val="none" w:sz="0" w:space="0" w:color="auto"/>
          </w:divBdr>
          <w:divsChild>
            <w:div w:id="1314682826">
              <w:marLeft w:val="0"/>
              <w:marRight w:val="0"/>
              <w:marTop w:val="0"/>
              <w:marBottom w:val="0"/>
              <w:divBdr>
                <w:top w:val="none" w:sz="0" w:space="0" w:color="auto"/>
                <w:left w:val="none" w:sz="0" w:space="0" w:color="auto"/>
                <w:bottom w:val="none" w:sz="0" w:space="0" w:color="auto"/>
                <w:right w:val="none" w:sz="0" w:space="0" w:color="auto"/>
              </w:divBdr>
              <w:divsChild>
                <w:div w:id="208170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082207">
      <w:bodyDiv w:val="1"/>
      <w:marLeft w:val="0"/>
      <w:marRight w:val="0"/>
      <w:marTop w:val="0"/>
      <w:marBottom w:val="0"/>
      <w:divBdr>
        <w:top w:val="none" w:sz="0" w:space="0" w:color="auto"/>
        <w:left w:val="none" w:sz="0" w:space="0" w:color="auto"/>
        <w:bottom w:val="none" w:sz="0" w:space="0" w:color="auto"/>
        <w:right w:val="none" w:sz="0" w:space="0" w:color="auto"/>
      </w:divBdr>
    </w:div>
    <w:div w:id="1161311021">
      <w:bodyDiv w:val="1"/>
      <w:marLeft w:val="0"/>
      <w:marRight w:val="0"/>
      <w:marTop w:val="0"/>
      <w:marBottom w:val="0"/>
      <w:divBdr>
        <w:top w:val="none" w:sz="0" w:space="0" w:color="auto"/>
        <w:left w:val="none" w:sz="0" w:space="0" w:color="auto"/>
        <w:bottom w:val="none" w:sz="0" w:space="0" w:color="auto"/>
        <w:right w:val="none" w:sz="0" w:space="0" w:color="auto"/>
      </w:divBdr>
      <w:divsChild>
        <w:div w:id="921529313">
          <w:marLeft w:val="0"/>
          <w:marRight w:val="0"/>
          <w:marTop w:val="0"/>
          <w:marBottom w:val="0"/>
          <w:divBdr>
            <w:top w:val="none" w:sz="0" w:space="0" w:color="auto"/>
            <w:left w:val="none" w:sz="0" w:space="0" w:color="auto"/>
            <w:bottom w:val="none" w:sz="0" w:space="0" w:color="auto"/>
            <w:right w:val="none" w:sz="0" w:space="0" w:color="auto"/>
          </w:divBdr>
          <w:divsChild>
            <w:div w:id="519591153">
              <w:marLeft w:val="0"/>
              <w:marRight w:val="0"/>
              <w:marTop w:val="0"/>
              <w:marBottom w:val="0"/>
              <w:divBdr>
                <w:top w:val="none" w:sz="0" w:space="0" w:color="auto"/>
                <w:left w:val="none" w:sz="0" w:space="0" w:color="auto"/>
                <w:bottom w:val="none" w:sz="0" w:space="0" w:color="auto"/>
                <w:right w:val="none" w:sz="0" w:space="0" w:color="auto"/>
              </w:divBdr>
              <w:divsChild>
                <w:div w:id="6139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728337">
      <w:bodyDiv w:val="1"/>
      <w:marLeft w:val="0"/>
      <w:marRight w:val="0"/>
      <w:marTop w:val="0"/>
      <w:marBottom w:val="0"/>
      <w:divBdr>
        <w:top w:val="none" w:sz="0" w:space="0" w:color="auto"/>
        <w:left w:val="none" w:sz="0" w:space="0" w:color="auto"/>
        <w:bottom w:val="none" w:sz="0" w:space="0" w:color="auto"/>
        <w:right w:val="none" w:sz="0" w:space="0" w:color="auto"/>
      </w:divBdr>
      <w:divsChild>
        <w:div w:id="553854754">
          <w:marLeft w:val="0"/>
          <w:marRight w:val="0"/>
          <w:marTop w:val="0"/>
          <w:marBottom w:val="0"/>
          <w:divBdr>
            <w:top w:val="none" w:sz="0" w:space="0" w:color="auto"/>
            <w:left w:val="none" w:sz="0" w:space="0" w:color="auto"/>
            <w:bottom w:val="none" w:sz="0" w:space="0" w:color="auto"/>
            <w:right w:val="none" w:sz="0" w:space="0" w:color="auto"/>
          </w:divBdr>
          <w:divsChild>
            <w:div w:id="429816461">
              <w:marLeft w:val="0"/>
              <w:marRight w:val="0"/>
              <w:marTop w:val="0"/>
              <w:marBottom w:val="0"/>
              <w:divBdr>
                <w:top w:val="none" w:sz="0" w:space="0" w:color="auto"/>
                <w:left w:val="none" w:sz="0" w:space="0" w:color="auto"/>
                <w:bottom w:val="none" w:sz="0" w:space="0" w:color="auto"/>
                <w:right w:val="none" w:sz="0" w:space="0" w:color="auto"/>
              </w:divBdr>
              <w:divsChild>
                <w:div w:id="161293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99742">
      <w:bodyDiv w:val="1"/>
      <w:marLeft w:val="0"/>
      <w:marRight w:val="0"/>
      <w:marTop w:val="0"/>
      <w:marBottom w:val="0"/>
      <w:divBdr>
        <w:top w:val="none" w:sz="0" w:space="0" w:color="auto"/>
        <w:left w:val="none" w:sz="0" w:space="0" w:color="auto"/>
        <w:bottom w:val="none" w:sz="0" w:space="0" w:color="auto"/>
        <w:right w:val="none" w:sz="0" w:space="0" w:color="auto"/>
      </w:divBdr>
    </w:div>
    <w:div w:id="1359117517">
      <w:bodyDiv w:val="1"/>
      <w:marLeft w:val="0"/>
      <w:marRight w:val="0"/>
      <w:marTop w:val="0"/>
      <w:marBottom w:val="0"/>
      <w:divBdr>
        <w:top w:val="none" w:sz="0" w:space="0" w:color="auto"/>
        <w:left w:val="none" w:sz="0" w:space="0" w:color="auto"/>
        <w:bottom w:val="none" w:sz="0" w:space="0" w:color="auto"/>
        <w:right w:val="none" w:sz="0" w:space="0" w:color="auto"/>
      </w:divBdr>
    </w:div>
    <w:div w:id="1370842260">
      <w:bodyDiv w:val="1"/>
      <w:marLeft w:val="0"/>
      <w:marRight w:val="0"/>
      <w:marTop w:val="0"/>
      <w:marBottom w:val="0"/>
      <w:divBdr>
        <w:top w:val="none" w:sz="0" w:space="0" w:color="auto"/>
        <w:left w:val="none" w:sz="0" w:space="0" w:color="auto"/>
        <w:bottom w:val="none" w:sz="0" w:space="0" w:color="auto"/>
        <w:right w:val="none" w:sz="0" w:space="0" w:color="auto"/>
      </w:divBdr>
    </w:div>
    <w:div w:id="1416587891">
      <w:bodyDiv w:val="1"/>
      <w:marLeft w:val="0"/>
      <w:marRight w:val="0"/>
      <w:marTop w:val="0"/>
      <w:marBottom w:val="0"/>
      <w:divBdr>
        <w:top w:val="none" w:sz="0" w:space="0" w:color="auto"/>
        <w:left w:val="none" w:sz="0" w:space="0" w:color="auto"/>
        <w:bottom w:val="none" w:sz="0" w:space="0" w:color="auto"/>
        <w:right w:val="none" w:sz="0" w:space="0" w:color="auto"/>
      </w:divBdr>
    </w:div>
    <w:div w:id="1446146484">
      <w:bodyDiv w:val="1"/>
      <w:marLeft w:val="0"/>
      <w:marRight w:val="0"/>
      <w:marTop w:val="0"/>
      <w:marBottom w:val="0"/>
      <w:divBdr>
        <w:top w:val="none" w:sz="0" w:space="0" w:color="auto"/>
        <w:left w:val="none" w:sz="0" w:space="0" w:color="auto"/>
        <w:bottom w:val="none" w:sz="0" w:space="0" w:color="auto"/>
        <w:right w:val="none" w:sz="0" w:space="0" w:color="auto"/>
      </w:divBdr>
      <w:divsChild>
        <w:div w:id="1219126698">
          <w:marLeft w:val="0"/>
          <w:marRight w:val="0"/>
          <w:marTop w:val="0"/>
          <w:marBottom w:val="0"/>
          <w:divBdr>
            <w:top w:val="none" w:sz="0" w:space="0" w:color="auto"/>
            <w:left w:val="none" w:sz="0" w:space="0" w:color="auto"/>
            <w:bottom w:val="none" w:sz="0" w:space="0" w:color="auto"/>
            <w:right w:val="none" w:sz="0" w:space="0" w:color="auto"/>
          </w:divBdr>
          <w:divsChild>
            <w:div w:id="65880220">
              <w:marLeft w:val="0"/>
              <w:marRight w:val="0"/>
              <w:marTop w:val="0"/>
              <w:marBottom w:val="0"/>
              <w:divBdr>
                <w:top w:val="none" w:sz="0" w:space="0" w:color="auto"/>
                <w:left w:val="none" w:sz="0" w:space="0" w:color="auto"/>
                <w:bottom w:val="none" w:sz="0" w:space="0" w:color="auto"/>
                <w:right w:val="none" w:sz="0" w:space="0" w:color="auto"/>
              </w:divBdr>
              <w:divsChild>
                <w:div w:id="2168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0349">
      <w:bodyDiv w:val="1"/>
      <w:marLeft w:val="0"/>
      <w:marRight w:val="0"/>
      <w:marTop w:val="0"/>
      <w:marBottom w:val="0"/>
      <w:divBdr>
        <w:top w:val="none" w:sz="0" w:space="0" w:color="auto"/>
        <w:left w:val="none" w:sz="0" w:space="0" w:color="auto"/>
        <w:bottom w:val="none" w:sz="0" w:space="0" w:color="auto"/>
        <w:right w:val="none" w:sz="0" w:space="0" w:color="auto"/>
      </w:divBdr>
      <w:divsChild>
        <w:div w:id="1883008197">
          <w:marLeft w:val="0"/>
          <w:marRight w:val="0"/>
          <w:marTop w:val="0"/>
          <w:marBottom w:val="0"/>
          <w:divBdr>
            <w:top w:val="none" w:sz="0" w:space="0" w:color="auto"/>
            <w:left w:val="none" w:sz="0" w:space="0" w:color="auto"/>
            <w:bottom w:val="none" w:sz="0" w:space="0" w:color="auto"/>
            <w:right w:val="none" w:sz="0" w:space="0" w:color="auto"/>
          </w:divBdr>
          <w:divsChild>
            <w:div w:id="1870100535">
              <w:marLeft w:val="0"/>
              <w:marRight w:val="0"/>
              <w:marTop w:val="0"/>
              <w:marBottom w:val="0"/>
              <w:divBdr>
                <w:top w:val="none" w:sz="0" w:space="0" w:color="auto"/>
                <w:left w:val="none" w:sz="0" w:space="0" w:color="auto"/>
                <w:bottom w:val="none" w:sz="0" w:space="0" w:color="auto"/>
                <w:right w:val="none" w:sz="0" w:space="0" w:color="auto"/>
              </w:divBdr>
              <w:divsChild>
                <w:div w:id="155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139884">
      <w:bodyDiv w:val="1"/>
      <w:marLeft w:val="0"/>
      <w:marRight w:val="0"/>
      <w:marTop w:val="0"/>
      <w:marBottom w:val="0"/>
      <w:divBdr>
        <w:top w:val="none" w:sz="0" w:space="0" w:color="auto"/>
        <w:left w:val="none" w:sz="0" w:space="0" w:color="auto"/>
        <w:bottom w:val="none" w:sz="0" w:space="0" w:color="auto"/>
        <w:right w:val="none" w:sz="0" w:space="0" w:color="auto"/>
      </w:divBdr>
    </w:div>
    <w:div w:id="1657605940">
      <w:bodyDiv w:val="1"/>
      <w:marLeft w:val="0"/>
      <w:marRight w:val="0"/>
      <w:marTop w:val="0"/>
      <w:marBottom w:val="0"/>
      <w:divBdr>
        <w:top w:val="none" w:sz="0" w:space="0" w:color="auto"/>
        <w:left w:val="none" w:sz="0" w:space="0" w:color="auto"/>
        <w:bottom w:val="none" w:sz="0" w:space="0" w:color="auto"/>
        <w:right w:val="none" w:sz="0" w:space="0" w:color="auto"/>
      </w:divBdr>
    </w:div>
    <w:div w:id="1673992395">
      <w:bodyDiv w:val="1"/>
      <w:marLeft w:val="0"/>
      <w:marRight w:val="0"/>
      <w:marTop w:val="0"/>
      <w:marBottom w:val="0"/>
      <w:divBdr>
        <w:top w:val="none" w:sz="0" w:space="0" w:color="auto"/>
        <w:left w:val="none" w:sz="0" w:space="0" w:color="auto"/>
        <w:bottom w:val="none" w:sz="0" w:space="0" w:color="auto"/>
        <w:right w:val="none" w:sz="0" w:space="0" w:color="auto"/>
      </w:divBdr>
      <w:divsChild>
        <w:div w:id="1925840955">
          <w:marLeft w:val="0"/>
          <w:marRight w:val="0"/>
          <w:marTop w:val="0"/>
          <w:marBottom w:val="0"/>
          <w:divBdr>
            <w:top w:val="none" w:sz="0" w:space="0" w:color="auto"/>
            <w:left w:val="none" w:sz="0" w:space="0" w:color="auto"/>
            <w:bottom w:val="none" w:sz="0" w:space="0" w:color="auto"/>
            <w:right w:val="none" w:sz="0" w:space="0" w:color="auto"/>
          </w:divBdr>
          <w:divsChild>
            <w:div w:id="1256015129">
              <w:marLeft w:val="0"/>
              <w:marRight w:val="0"/>
              <w:marTop w:val="0"/>
              <w:marBottom w:val="0"/>
              <w:divBdr>
                <w:top w:val="none" w:sz="0" w:space="0" w:color="auto"/>
                <w:left w:val="none" w:sz="0" w:space="0" w:color="auto"/>
                <w:bottom w:val="none" w:sz="0" w:space="0" w:color="auto"/>
                <w:right w:val="none" w:sz="0" w:space="0" w:color="auto"/>
              </w:divBdr>
              <w:divsChild>
                <w:div w:id="6684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946926">
      <w:bodyDiv w:val="1"/>
      <w:marLeft w:val="0"/>
      <w:marRight w:val="0"/>
      <w:marTop w:val="0"/>
      <w:marBottom w:val="0"/>
      <w:divBdr>
        <w:top w:val="none" w:sz="0" w:space="0" w:color="auto"/>
        <w:left w:val="none" w:sz="0" w:space="0" w:color="auto"/>
        <w:bottom w:val="none" w:sz="0" w:space="0" w:color="auto"/>
        <w:right w:val="none" w:sz="0" w:space="0" w:color="auto"/>
      </w:divBdr>
      <w:divsChild>
        <w:div w:id="1440221614">
          <w:marLeft w:val="0"/>
          <w:marRight w:val="0"/>
          <w:marTop w:val="0"/>
          <w:marBottom w:val="0"/>
          <w:divBdr>
            <w:top w:val="none" w:sz="0" w:space="0" w:color="auto"/>
            <w:left w:val="none" w:sz="0" w:space="0" w:color="auto"/>
            <w:bottom w:val="none" w:sz="0" w:space="0" w:color="auto"/>
            <w:right w:val="none" w:sz="0" w:space="0" w:color="auto"/>
          </w:divBdr>
          <w:divsChild>
            <w:div w:id="71704437">
              <w:marLeft w:val="0"/>
              <w:marRight w:val="0"/>
              <w:marTop w:val="0"/>
              <w:marBottom w:val="0"/>
              <w:divBdr>
                <w:top w:val="none" w:sz="0" w:space="0" w:color="auto"/>
                <w:left w:val="none" w:sz="0" w:space="0" w:color="auto"/>
                <w:bottom w:val="none" w:sz="0" w:space="0" w:color="auto"/>
                <w:right w:val="none" w:sz="0" w:space="0" w:color="auto"/>
              </w:divBdr>
              <w:divsChild>
                <w:div w:id="25998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95125">
      <w:bodyDiv w:val="1"/>
      <w:marLeft w:val="0"/>
      <w:marRight w:val="0"/>
      <w:marTop w:val="0"/>
      <w:marBottom w:val="0"/>
      <w:divBdr>
        <w:top w:val="none" w:sz="0" w:space="0" w:color="auto"/>
        <w:left w:val="none" w:sz="0" w:space="0" w:color="auto"/>
        <w:bottom w:val="none" w:sz="0" w:space="0" w:color="auto"/>
        <w:right w:val="none" w:sz="0" w:space="0" w:color="auto"/>
      </w:divBdr>
      <w:divsChild>
        <w:div w:id="2046322458">
          <w:marLeft w:val="0"/>
          <w:marRight w:val="0"/>
          <w:marTop w:val="0"/>
          <w:marBottom w:val="0"/>
          <w:divBdr>
            <w:top w:val="none" w:sz="0" w:space="0" w:color="auto"/>
            <w:left w:val="none" w:sz="0" w:space="0" w:color="auto"/>
            <w:bottom w:val="none" w:sz="0" w:space="0" w:color="auto"/>
            <w:right w:val="none" w:sz="0" w:space="0" w:color="auto"/>
          </w:divBdr>
          <w:divsChild>
            <w:div w:id="2034258062">
              <w:marLeft w:val="0"/>
              <w:marRight w:val="0"/>
              <w:marTop w:val="0"/>
              <w:marBottom w:val="0"/>
              <w:divBdr>
                <w:top w:val="none" w:sz="0" w:space="0" w:color="auto"/>
                <w:left w:val="none" w:sz="0" w:space="0" w:color="auto"/>
                <w:bottom w:val="none" w:sz="0" w:space="0" w:color="auto"/>
                <w:right w:val="none" w:sz="0" w:space="0" w:color="auto"/>
              </w:divBdr>
              <w:divsChild>
                <w:div w:id="1866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310832">
      <w:bodyDiv w:val="1"/>
      <w:marLeft w:val="0"/>
      <w:marRight w:val="0"/>
      <w:marTop w:val="0"/>
      <w:marBottom w:val="0"/>
      <w:divBdr>
        <w:top w:val="none" w:sz="0" w:space="0" w:color="auto"/>
        <w:left w:val="none" w:sz="0" w:space="0" w:color="auto"/>
        <w:bottom w:val="none" w:sz="0" w:space="0" w:color="auto"/>
        <w:right w:val="none" w:sz="0" w:space="0" w:color="auto"/>
      </w:divBdr>
      <w:divsChild>
        <w:div w:id="991368720">
          <w:marLeft w:val="0"/>
          <w:marRight w:val="0"/>
          <w:marTop w:val="0"/>
          <w:marBottom w:val="0"/>
          <w:divBdr>
            <w:top w:val="none" w:sz="0" w:space="0" w:color="auto"/>
            <w:left w:val="none" w:sz="0" w:space="0" w:color="auto"/>
            <w:bottom w:val="none" w:sz="0" w:space="0" w:color="auto"/>
            <w:right w:val="none" w:sz="0" w:space="0" w:color="auto"/>
          </w:divBdr>
          <w:divsChild>
            <w:div w:id="54089228">
              <w:marLeft w:val="0"/>
              <w:marRight w:val="0"/>
              <w:marTop w:val="0"/>
              <w:marBottom w:val="0"/>
              <w:divBdr>
                <w:top w:val="none" w:sz="0" w:space="0" w:color="auto"/>
                <w:left w:val="none" w:sz="0" w:space="0" w:color="auto"/>
                <w:bottom w:val="none" w:sz="0" w:space="0" w:color="auto"/>
                <w:right w:val="none" w:sz="0" w:space="0" w:color="auto"/>
              </w:divBdr>
              <w:divsChild>
                <w:div w:id="11627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00635">
      <w:bodyDiv w:val="1"/>
      <w:marLeft w:val="0"/>
      <w:marRight w:val="0"/>
      <w:marTop w:val="0"/>
      <w:marBottom w:val="0"/>
      <w:divBdr>
        <w:top w:val="none" w:sz="0" w:space="0" w:color="auto"/>
        <w:left w:val="none" w:sz="0" w:space="0" w:color="auto"/>
        <w:bottom w:val="none" w:sz="0" w:space="0" w:color="auto"/>
        <w:right w:val="none" w:sz="0" w:space="0" w:color="auto"/>
      </w:divBdr>
      <w:divsChild>
        <w:div w:id="315307285">
          <w:marLeft w:val="0"/>
          <w:marRight w:val="0"/>
          <w:marTop w:val="0"/>
          <w:marBottom w:val="0"/>
          <w:divBdr>
            <w:top w:val="none" w:sz="0" w:space="0" w:color="auto"/>
            <w:left w:val="none" w:sz="0" w:space="0" w:color="auto"/>
            <w:bottom w:val="none" w:sz="0" w:space="0" w:color="auto"/>
            <w:right w:val="none" w:sz="0" w:space="0" w:color="auto"/>
          </w:divBdr>
          <w:divsChild>
            <w:div w:id="8339351">
              <w:marLeft w:val="0"/>
              <w:marRight w:val="0"/>
              <w:marTop w:val="0"/>
              <w:marBottom w:val="0"/>
              <w:divBdr>
                <w:top w:val="none" w:sz="0" w:space="0" w:color="auto"/>
                <w:left w:val="none" w:sz="0" w:space="0" w:color="auto"/>
                <w:bottom w:val="none" w:sz="0" w:space="0" w:color="auto"/>
                <w:right w:val="none" w:sz="0" w:space="0" w:color="auto"/>
              </w:divBdr>
              <w:divsChild>
                <w:div w:id="143913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19345">
      <w:bodyDiv w:val="1"/>
      <w:marLeft w:val="0"/>
      <w:marRight w:val="0"/>
      <w:marTop w:val="0"/>
      <w:marBottom w:val="0"/>
      <w:divBdr>
        <w:top w:val="none" w:sz="0" w:space="0" w:color="auto"/>
        <w:left w:val="none" w:sz="0" w:space="0" w:color="auto"/>
        <w:bottom w:val="none" w:sz="0" w:space="0" w:color="auto"/>
        <w:right w:val="none" w:sz="0" w:space="0" w:color="auto"/>
      </w:divBdr>
    </w:div>
    <w:div w:id="1929999712">
      <w:bodyDiv w:val="1"/>
      <w:marLeft w:val="0"/>
      <w:marRight w:val="0"/>
      <w:marTop w:val="0"/>
      <w:marBottom w:val="0"/>
      <w:divBdr>
        <w:top w:val="none" w:sz="0" w:space="0" w:color="auto"/>
        <w:left w:val="none" w:sz="0" w:space="0" w:color="auto"/>
        <w:bottom w:val="none" w:sz="0" w:space="0" w:color="auto"/>
        <w:right w:val="none" w:sz="0" w:space="0" w:color="auto"/>
      </w:divBdr>
    </w:div>
    <w:div w:id="1972711271">
      <w:bodyDiv w:val="1"/>
      <w:marLeft w:val="0"/>
      <w:marRight w:val="0"/>
      <w:marTop w:val="0"/>
      <w:marBottom w:val="0"/>
      <w:divBdr>
        <w:top w:val="none" w:sz="0" w:space="0" w:color="auto"/>
        <w:left w:val="none" w:sz="0" w:space="0" w:color="auto"/>
        <w:bottom w:val="none" w:sz="0" w:space="0" w:color="auto"/>
        <w:right w:val="none" w:sz="0" w:space="0" w:color="auto"/>
      </w:divBdr>
    </w:div>
    <w:div w:id="2047828741">
      <w:bodyDiv w:val="1"/>
      <w:marLeft w:val="0"/>
      <w:marRight w:val="0"/>
      <w:marTop w:val="0"/>
      <w:marBottom w:val="0"/>
      <w:divBdr>
        <w:top w:val="none" w:sz="0" w:space="0" w:color="auto"/>
        <w:left w:val="none" w:sz="0" w:space="0" w:color="auto"/>
        <w:bottom w:val="none" w:sz="0" w:space="0" w:color="auto"/>
        <w:right w:val="none" w:sz="0" w:space="0" w:color="auto"/>
      </w:divBdr>
      <w:divsChild>
        <w:div w:id="1640257742">
          <w:marLeft w:val="0"/>
          <w:marRight w:val="0"/>
          <w:marTop w:val="0"/>
          <w:marBottom w:val="0"/>
          <w:divBdr>
            <w:top w:val="none" w:sz="0" w:space="0" w:color="auto"/>
            <w:left w:val="none" w:sz="0" w:space="0" w:color="auto"/>
            <w:bottom w:val="none" w:sz="0" w:space="0" w:color="auto"/>
            <w:right w:val="none" w:sz="0" w:space="0" w:color="auto"/>
          </w:divBdr>
          <w:divsChild>
            <w:div w:id="591202607">
              <w:marLeft w:val="0"/>
              <w:marRight w:val="0"/>
              <w:marTop w:val="0"/>
              <w:marBottom w:val="0"/>
              <w:divBdr>
                <w:top w:val="none" w:sz="0" w:space="0" w:color="auto"/>
                <w:left w:val="none" w:sz="0" w:space="0" w:color="auto"/>
                <w:bottom w:val="none" w:sz="0" w:space="0" w:color="auto"/>
                <w:right w:val="none" w:sz="0" w:space="0" w:color="auto"/>
              </w:divBdr>
              <w:divsChild>
                <w:div w:id="114354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67903">
      <w:bodyDiv w:val="1"/>
      <w:marLeft w:val="0"/>
      <w:marRight w:val="0"/>
      <w:marTop w:val="0"/>
      <w:marBottom w:val="0"/>
      <w:divBdr>
        <w:top w:val="none" w:sz="0" w:space="0" w:color="auto"/>
        <w:left w:val="none" w:sz="0" w:space="0" w:color="auto"/>
        <w:bottom w:val="none" w:sz="0" w:space="0" w:color="auto"/>
        <w:right w:val="none" w:sz="0" w:space="0" w:color="auto"/>
      </w:divBdr>
      <w:divsChild>
        <w:div w:id="27068837">
          <w:marLeft w:val="0"/>
          <w:marRight w:val="0"/>
          <w:marTop w:val="0"/>
          <w:marBottom w:val="0"/>
          <w:divBdr>
            <w:top w:val="none" w:sz="0" w:space="0" w:color="auto"/>
            <w:left w:val="none" w:sz="0" w:space="0" w:color="auto"/>
            <w:bottom w:val="none" w:sz="0" w:space="0" w:color="auto"/>
            <w:right w:val="none" w:sz="0" w:space="0" w:color="auto"/>
          </w:divBdr>
          <w:divsChild>
            <w:div w:id="30811108">
              <w:marLeft w:val="0"/>
              <w:marRight w:val="0"/>
              <w:marTop w:val="0"/>
              <w:marBottom w:val="0"/>
              <w:divBdr>
                <w:top w:val="none" w:sz="0" w:space="0" w:color="auto"/>
                <w:left w:val="none" w:sz="0" w:space="0" w:color="auto"/>
                <w:bottom w:val="none" w:sz="0" w:space="0" w:color="auto"/>
                <w:right w:val="none" w:sz="0" w:space="0" w:color="auto"/>
              </w:divBdr>
              <w:divsChild>
                <w:div w:id="15484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www.reuniwatt.com/" TargetMode="External"/><Relationship Id="rId18" Type="http://schemas.openxmlformats.org/officeDocument/2006/relationships/hyperlink" Target="https://www.google.com/maps/place/Kwajalein+Atoll,+RMI/@8.716688,167.698314,13z/data=!4m5!3m4!1s0x65aeb9f09b73c9a5:0xacb7ba68a691d2a3!8m2!3d8.716667!4d167.733333?hl=en-GB"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agupubs.onlinelibrary.wiley.com/doi/10.1029/2003JD004182" TargetMode="Externa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chao.tang@univ-reunion.fr" TargetMode="External"/><Relationship Id="rId11" Type="http://schemas.openxmlformats.org/officeDocument/2006/relationships/image" Target="media/image1.png"/><Relationship Id="rId24" Type="http://schemas.openxmlformats.org/officeDocument/2006/relationships/hyperlink" Target="https://www.mdpi.com/2072-4292/13/9/1848"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6.jpe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5699C-00A3-5C43-8BAD-D6AABC27B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22</Pages>
  <Words>11800</Words>
  <Characters>67266</Characters>
  <Application>Microsoft Office Word</Application>
  <DocSecurity>0</DocSecurity>
  <Lines>560</Lines>
  <Paragraphs>157</Paragraphs>
  <ScaleCrop>false</ScaleCrop>
  <Company>Université de La Réunion</Company>
  <LinksUpToDate>false</LinksUpToDate>
  <CharactersWithSpaces>78909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Chao TANG</cp:lastModifiedBy>
  <cp:revision>627</cp:revision>
  <dcterms:created xsi:type="dcterms:W3CDTF">2022-08-22T11:25:00Z</dcterms:created>
  <dcterms:modified xsi:type="dcterms:W3CDTF">2023-02-25T06:27:00Z</dcterms:modified>
</cp:coreProperties>
</file>
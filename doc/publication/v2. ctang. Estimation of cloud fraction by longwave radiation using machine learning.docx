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F24051" w14:textId="005C8685" w:rsidR="008E41CB" w:rsidRPr="003F7D3A" w:rsidRDefault="0082772A" w:rsidP="006A597C">
      <w:pPr>
        <w:rPr>
          <w:b/>
          <w:bCs/>
        </w:rPr>
      </w:pPr>
      <w:bookmarkStart w:id="0" w:name="_qkg30gpuqb8v" w:colFirst="0" w:colLast="0"/>
      <w:bookmarkEnd w:id="0"/>
      <w:r w:rsidRPr="003F7D3A">
        <w:rPr>
          <w:b/>
          <w:bCs/>
        </w:rPr>
        <w:t>Estimation of Cloud Fraction over the South</w:t>
      </w:r>
      <w:r w:rsidR="00D1042F" w:rsidRPr="003F7D3A">
        <w:rPr>
          <w:b/>
          <w:bCs/>
        </w:rPr>
        <w:t>-</w:t>
      </w:r>
      <w:r w:rsidRPr="003F7D3A">
        <w:rPr>
          <w:b/>
          <w:bCs/>
        </w:rPr>
        <w:t>West Indian Ocean using BSRN Surface Observations</w:t>
      </w:r>
    </w:p>
    <w:p w14:paraId="7FF24052" w14:textId="77777777" w:rsidR="008E41CB" w:rsidRPr="008A67A6" w:rsidRDefault="008E41CB" w:rsidP="006A597C">
      <w:bookmarkStart w:id="1" w:name="_vnaf6tbhn087" w:colFirst="0" w:colLast="0"/>
      <w:bookmarkEnd w:id="1"/>
    </w:p>
    <w:p w14:paraId="7FF24053" w14:textId="759D44F1" w:rsidR="008E41CB" w:rsidRPr="005F0F37" w:rsidRDefault="0082772A" w:rsidP="006A597C">
      <w:bookmarkStart w:id="2" w:name="OLE_LINK138"/>
      <w:bookmarkStart w:id="3" w:name="OLE_LINK139"/>
      <w:r w:rsidRPr="008A67A6">
        <w:t>Tina Herimino Andriantsalama</w:t>
      </w:r>
      <w:bookmarkEnd w:id="2"/>
      <w:bookmarkEnd w:id="3"/>
      <w:r w:rsidRPr="008A67A6">
        <w:rPr>
          <w:vertAlign w:val="superscript"/>
        </w:rPr>
        <w:t>1</w:t>
      </w:r>
      <w:r w:rsidRPr="008A67A6">
        <w:t>, Chao Tang</w:t>
      </w:r>
      <w:r w:rsidRPr="008A67A6">
        <w:rPr>
          <w:vertAlign w:val="superscript"/>
        </w:rPr>
        <w:t>1</w:t>
      </w:r>
      <w:r w:rsidRPr="008A67A6">
        <w:t>, Remy Ineza Mugenga</w:t>
      </w:r>
      <w:r w:rsidRPr="008A67A6">
        <w:rPr>
          <w:vertAlign w:val="superscript"/>
        </w:rPr>
        <w:t>1</w:t>
      </w:r>
      <w:r w:rsidRPr="008A67A6">
        <w:t>, Thierry Portafaix</w:t>
      </w:r>
      <w:r w:rsidRPr="008A67A6">
        <w:rPr>
          <w:vertAlign w:val="superscript"/>
        </w:rPr>
        <w:t>2</w:t>
      </w:r>
      <w:r w:rsidRPr="008A67A6">
        <w:t>, Mathieu Delsaut</w:t>
      </w:r>
      <w:r w:rsidRPr="008A67A6">
        <w:rPr>
          <w:vertAlign w:val="superscript"/>
        </w:rPr>
        <w:t>1</w:t>
      </w:r>
      <w:r w:rsidRPr="008A67A6">
        <w:t>, Alexandre Graillet</w:t>
      </w:r>
      <w:r w:rsidRPr="008A67A6">
        <w:rPr>
          <w:vertAlign w:val="superscript"/>
        </w:rPr>
        <w:t>1</w:t>
      </w:r>
      <w:r w:rsidRPr="008A67A6">
        <w:t>, Patrick Jeanty</w:t>
      </w:r>
      <w:r w:rsidRPr="008A67A6">
        <w:rPr>
          <w:vertAlign w:val="superscript"/>
        </w:rPr>
        <w:t>1</w:t>
      </w:r>
      <w:r w:rsidRPr="008A67A6">
        <w:t xml:space="preserve">, </w:t>
      </w:r>
      <w:bookmarkStart w:id="4" w:name="OLE_LINK16"/>
      <w:bookmarkStart w:id="5" w:name="OLE_LINK23"/>
      <w:bookmarkStart w:id="6" w:name="OLE_LINK26"/>
      <w:r w:rsidRPr="008A67A6">
        <w:t>Girish Kumar B</w:t>
      </w:r>
      <w:bookmarkStart w:id="7" w:name="OLE_LINK11"/>
      <w:bookmarkStart w:id="8" w:name="OLE_LINK12"/>
      <w:bookmarkStart w:id="9" w:name="OLE_LINK15"/>
      <w:r w:rsidRPr="008A67A6">
        <w:t>eeharry</w:t>
      </w:r>
      <w:r w:rsidRPr="008A67A6">
        <w:rPr>
          <w:vertAlign w:val="superscript"/>
        </w:rPr>
        <w:t>3</w:t>
      </w:r>
      <w:r w:rsidRPr="008A67A6">
        <w:t>, Roddy Lollchund</w:t>
      </w:r>
      <w:r w:rsidRPr="008A67A6">
        <w:rPr>
          <w:vertAlign w:val="superscript"/>
        </w:rPr>
        <w:t>3</w:t>
      </w:r>
      <w:r w:rsidRPr="008A67A6">
        <w:t>, Tyagaraja S. Modelly Cunden</w:t>
      </w:r>
      <w:r w:rsidRPr="008A67A6">
        <w:rPr>
          <w:vertAlign w:val="superscript"/>
        </w:rPr>
        <w:t>4</w:t>
      </w:r>
      <w:r w:rsidRPr="008A67A6">
        <w:t>,</w:t>
      </w:r>
      <w:bookmarkEnd w:id="4"/>
      <w:bookmarkEnd w:id="5"/>
      <w:bookmarkEnd w:id="6"/>
      <w:bookmarkEnd w:id="7"/>
      <w:bookmarkEnd w:id="8"/>
      <w:bookmarkEnd w:id="9"/>
      <w:r w:rsidRPr="008A67A6">
        <w:t xml:space="preserve"> </w:t>
      </w:r>
      <w:r w:rsidR="001B4AA7">
        <w:rPr>
          <w:rFonts w:hint="eastAsia"/>
        </w:rPr>
        <w:t>Lwidjy</w:t>
      </w:r>
      <w:r w:rsidR="001B4AA7">
        <w:t xml:space="preserve"> </w:t>
      </w:r>
      <w:r w:rsidR="005F0F37">
        <w:t>Baraka</w:t>
      </w:r>
      <w:r w:rsidR="005F0F37" w:rsidRPr="005F0F37">
        <w:rPr>
          <w:vertAlign w:val="superscript"/>
        </w:rPr>
        <w:t>1</w:t>
      </w:r>
      <w:r w:rsidR="005F0F37">
        <w:t xml:space="preserve">, </w:t>
      </w:r>
      <w:r w:rsidRPr="008A67A6">
        <w:t>Béatrice Morel</w:t>
      </w:r>
      <w:r w:rsidRPr="008A67A6">
        <w:rPr>
          <w:vertAlign w:val="superscript"/>
        </w:rPr>
        <w:t>1</w:t>
      </w:r>
    </w:p>
    <w:p w14:paraId="7FF24054" w14:textId="77777777" w:rsidR="008E41CB" w:rsidRPr="008A67A6" w:rsidRDefault="008E41CB" w:rsidP="006A597C"/>
    <w:p w14:paraId="7FF24055" w14:textId="77777777" w:rsidR="008E41CB" w:rsidRPr="006A597C" w:rsidRDefault="0082772A" w:rsidP="006A597C">
      <w:pPr>
        <w:pStyle w:val="ListParagraph"/>
        <w:numPr>
          <w:ilvl w:val="0"/>
          <w:numId w:val="4"/>
        </w:numPr>
        <w:ind w:firstLineChars="0"/>
        <w:rPr>
          <w:lang w:val="fr-FR"/>
        </w:rPr>
      </w:pPr>
      <w:r w:rsidRPr="006A597C">
        <w:rPr>
          <w:lang w:val="fr-FR"/>
        </w:rPr>
        <w:t>ENERGY-lab, Université de La Réunion, La Réunion, France</w:t>
      </w:r>
    </w:p>
    <w:p w14:paraId="7FF24056" w14:textId="77777777" w:rsidR="008E41CB" w:rsidRPr="006A597C" w:rsidRDefault="0082772A" w:rsidP="006A597C">
      <w:pPr>
        <w:pStyle w:val="ListParagraph"/>
        <w:numPr>
          <w:ilvl w:val="0"/>
          <w:numId w:val="4"/>
        </w:numPr>
        <w:ind w:firstLineChars="0"/>
        <w:rPr>
          <w:lang w:val="fr-FR"/>
        </w:rPr>
      </w:pPr>
      <w:r w:rsidRPr="006A597C">
        <w:rPr>
          <w:lang w:val="fr-FR"/>
        </w:rPr>
        <w:t>LACy, Université de La Réunion, La Réunion, France</w:t>
      </w:r>
    </w:p>
    <w:p w14:paraId="7FF24057" w14:textId="77777777" w:rsidR="008E41CB" w:rsidRPr="008A67A6" w:rsidRDefault="0082772A" w:rsidP="006A597C">
      <w:pPr>
        <w:pStyle w:val="ListParagraph"/>
        <w:numPr>
          <w:ilvl w:val="0"/>
          <w:numId w:val="4"/>
        </w:numPr>
        <w:ind w:firstLineChars="0"/>
      </w:pPr>
      <w:bookmarkStart w:id="10" w:name="OLE_LINK143"/>
      <w:bookmarkStart w:id="11" w:name="OLE_LINK144"/>
      <w:r w:rsidRPr="008A67A6">
        <w:t>Department of Physics, Faculty of Science, University of Mauritius, Mauritius</w:t>
      </w:r>
    </w:p>
    <w:p w14:paraId="7FF24058" w14:textId="77777777" w:rsidR="008E41CB" w:rsidRPr="008A67A6" w:rsidRDefault="0082772A" w:rsidP="006A597C">
      <w:pPr>
        <w:pStyle w:val="ListParagraph"/>
        <w:numPr>
          <w:ilvl w:val="0"/>
          <w:numId w:val="4"/>
        </w:numPr>
        <w:ind w:firstLineChars="0"/>
      </w:pPr>
      <w:r w:rsidRPr="008A67A6">
        <w:t>Department of Electromechanical Engineering and Automation, Université des Mascareignes, Rose Hill, Mauritius</w:t>
      </w:r>
    </w:p>
    <w:bookmarkEnd w:id="10"/>
    <w:bookmarkEnd w:id="11"/>
    <w:p w14:paraId="7FF24059" w14:textId="77777777" w:rsidR="008E41CB" w:rsidRPr="008A67A6" w:rsidRDefault="008E41CB" w:rsidP="006A597C"/>
    <w:p w14:paraId="7FF2405A" w14:textId="77777777" w:rsidR="008E41CB" w:rsidRPr="006C1AC8" w:rsidRDefault="008E41CB" w:rsidP="006A597C"/>
    <w:p w14:paraId="7FF2405B" w14:textId="77777777" w:rsidR="008E41CB" w:rsidRPr="00BC0748" w:rsidRDefault="0082772A" w:rsidP="00A933B5">
      <w:pPr>
        <w:pStyle w:val="Heading1"/>
        <w:numPr>
          <w:ilvl w:val="0"/>
          <w:numId w:val="0"/>
        </w:numPr>
        <w:ind w:left="432"/>
        <w:jc w:val="center"/>
      </w:pPr>
      <w:r w:rsidRPr="00BC0748">
        <w:t>Abstract</w:t>
      </w:r>
    </w:p>
    <w:p w14:paraId="7FF24060" w14:textId="77777777" w:rsidR="008E41CB" w:rsidRPr="008A67A6" w:rsidRDefault="008E41CB" w:rsidP="006A597C"/>
    <w:p w14:paraId="7FF24061" w14:textId="2DB8567A" w:rsidR="008E41CB" w:rsidRPr="008A67A6" w:rsidRDefault="0082772A" w:rsidP="006A597C">
      <w:r w:rsidRPr="008A67A6">
        <w:t>Cloudiness is the key to understand the variability of surface solar radiation, and to improve its predictability, which is particularly important for photovoltaic (PV) electricity production. This study estimates Cloud Fraction (CF) with observations from the BSRN (Baseline Solar Radiation Network) station at the island of La Réunion (55.5°E, 20.9°S) in the South</w:t>
      </w:r>
      <w:r w:rsidR="00BC0748">
        <w:t>-</w:t>
      </w:r>
      <w:r w:rsidRPr="008A67A6">
        <w:t xml:space="preserve">West Indian Ocean, using a XGBoost machine-learning model. Besides the statistical XGBoost model, a physical model known as the Automatic Partial Cloud Amount Detection Algorithm (APCADA) is also applied as a benchmark to estimate CF using LWD, surface air temperature and relative humidity data. </w:t>
      </w:r>
      <w:r w:rsidRPr="008A67A6">
        <w:rPr>
          <w:highlight w:val="white"/>
        </w:rPr>
        <w:t xml:space="preserve">CF data are obtained from collocated and coincident observations from a SkyCamVision all-sky camera within the UV-Indien network. </w:t>
      </w:r>
      <w:r w:rsidRPr="008A67A6">
        <w:t>After testing and validating the quality of the data with a set of quality control (QC) procedures derived from the BSRN recommendations, a XGBoost model is applied to estimate CF. A 2-year dataset (September 2019-February 2021) with a 5-min time step is used for this study, with 90% of it used for training and 10% for validation and test. After feature selections and model optimizations, a final score of 92.02% is achieved, which is comparable to the results from recent studies. Compared with APCADA, XGBoost performs better in terms of correlation (0.93 vs 0.85), Root Mean Square Error (0.12 vs 0.31) and Mean Absolute Error (0.08 vs 0.21). The statistical Machine Learning model, like XGBoost, could be potentially used to extend the temporal coverage of available CF observations, at a better accuracy compared to the traditional physical model such as APCADA.</w:t>
      </w:r>
    </w:p>
    <w:p w14:paraId="7FF24064" w14:textId="77777777" w:rsidR="008E41CB" w:rsidRPr="008A67A6" w:rsidRDefault="008E41CB" w:rsidP="006A597C"/>
    <w:p w14:paraId="7FF24065" w14:textId="77777777" w:rsidR="008E41CB" w:rsidRPr="008A67A6" w:rsidRDefault="008E41CB" w:rsidP="006A597C"/>
    <w:p w14:paraId="7FF24071" w14:textId="77777777" w:rsidR="008E41CB" w:rsidRPr="008A67A6" w:rsidRDefault="0082772A" w:rsidP="006A597C">
      <w:bookmarkStart w:id="12" w:name="OLE_LINK29"/>
      <w:bookmarkStart w:id="13" w:name="OLE_LINK30"/>
      <w:r w:rsidRPr="008A67A6">
        <w:t>Keywords: cloud fraction, longwave radiation, BSRN, XGBoost, Reunion Island, APCADA</w:t>
      </w:r>
    </w:p>
    <w:bookmarkEnd w:id="12"/>
    <w:bookmarkEnd w:id="13"/>
    <w:p w14:paraId="7FF24072" w14:textId="77777777" w:rsidR="008E41CB" w:rsidRPr="008A67A6" w:rsidRDefault="008E41CB" w:rsidP="006A597C"/>
    <w:p w14:paraId="7FF24073" w14:textId="77777777" w:rsidR="008E41CB" w:rsidRPr="008A67A6" w:rsidRDefault="008E41CB" w:rsidP="006A597C"/>
    <w:p w14:paraId="08D066B9" w14:textId="77777777" w:rsidR="00011021" w:rsidRDefault="00011021" w:rsidP="006A597C">
      <w:pPr>
        <w:sectPr w:rsidR="00011021" w:rsidSect="002E2222">
          <w:pgSz w:w="11909" w:h="16834"/>
          <w:pgMar w:top="1440" w:right="855" w:bottom="1440" w:left="1275" w:header="720" w:footer="720" w:gutter="0"/>
          <w:lnNumType w:countBy="1" w:restart="continuous"/>
          <w:pgNumType w:start="1"/>
          <w:cols w:space="720"/>
          <w:docGrid w:linePitch="326"/>
        </w:sectPr>
      </w:pPr>
    </w:p>
    <w:p w14:paraId="7FF24076" w14:textId="77777777" w:rsidR="008E41CB" w:rsidRPr="00BC0748" w:rsidRDefault="0082772A" w:rsidP="006A597C">
      <w:pPr>
        <w:pStyle w:val="Heading1"/>
      </w:pPr>
      <w:r w:rsidRPr="00BC0748">
        <w:lastRenderedPageBreak/>
        <w:t>Introduction</w:t>
      </w:r>
    </w:p>
    <w:p w14:paraId="7FF24077" w14:textId="77777777" w:rsidR="008E41CB" w:rsidRDefault="008E41CB" w:rsidP="006A597C"/>
    <w:p w14:paraId="025B5D6D" w14:textId="535EC484" w:rsidR="00942ECA" w:rsidRPr="00D65BE1" w:rsidRDefault="00942ECA" w:rsidP="00C2100E">
      <w:pPr>
        <w:pStyle w:val="Heading3"/>
      </w:pPr>
      <w:r w:rsidRPr="00D65BE1">
        <w:t xml:space="preserve">Importance of CF to SSR, to </w:t>
      </w:r>
      <w:r w:rsidR="00FC2E6F" w:rsidRPr="00D65BE1">
        <w:t>SE.</w:t>
      </w:r>
    </w:p>
    <w:p w14:paraId="258B3029" w14:textId="77777777" w:rsidR="00FC2E6F" w:rsidRPr="00D65BE1" w:rsidRDefault="00FC2E6F" w:rsidP="006A597C">
      <w:pPr>
        <w:rPr>
          <w:b/>
          <w:bCs/>
        </w:rPr>
      </w:pPr>
    </w:p>
    <w:p w14:paraId="4D9E405E" w14:textId="57DAE2F8" w:rsidR="00942ECA" w:rsidRDefault="0082772A" w:rsidP="006A597C">
      <w:pPr>
        <w:rPr>
          <w:highlight w:val="white"/>
        </w:rPr>
      </w:pPr>
      <w:commentRangeStart w:id="14"/>
      <w:commentRangeStart w:id="15"/>
      <w:r w:rsidRPr="008A67A6">
        <w:rPr>
          <w:highlight w:val="white"/>
        </w:rPr>
        <w:t>The Sustainable Development Goals (SDGs) of the United Nations (</w:t>
      </w:r>
      <w:hyperlink r:id="rId6">
        <w:r w:rsidRPr="008A67A6">
          <w:rPr>
            <w:highlight w:val="white"/>
          </w:rPr>
          <w:t>https://sdgs.un.org/goals</w:t>
        </w:r>
      </w:hyperlink>
      <w:r w:rsidRPr="008A67A6">
        <w:rPr>
          <w:highlight w:val="white"/>
        </w:rPr>
        <w:t>) provide a powerful framework for international cooperation to achieve a sustainable future for the planet. The global goal on energy - SDG 7 - which aims at ensuring access to affordable, reliable, sustainable, and modern energy for all by 2030, implies a shift away from fossil-fuel-based sources toward renewable energy sources (</w:t>
      </w:r>
      <w:r w:rsidR="00251824" w:rsidRPr="008A67A6">
        <w:rPr>
          <w:highlight w:val="white"/>
        </w:rPr>
        <w:t>RES,</w:t>
      </w:r>
      <w:r w:rsidRPr="008A67A6">
        <w:rPr>
          <w:highlight w:val="white"/>
        </w:rPr>
        <w:t xml:space="preserve"> e.g., </w:t>
      </w:r>
      <w:proofErr w:type="spellStart"/>
      <w:r w:rsidRPr="008A67A6">
        <w:rPr>
          <w:highlight w:val="white"/>
        </w:rPr>
        <w:t>Gielen</w:t>
      </w:r>
      <w:proofErr w:type="spellEnd"/>
      <w:r w:rsidRPr="008A67A6">
        <w:rPr>
          <w:highlight w:val="white"/>
        </w:rPr>
        <w:t xml:space="preserve"> et al. 2019). However, variability and uncertainty inherent to RES technologies represent major challenges for the integration of RES in the energy system (</w:t>
      </w:r>
      <w:r w:rsidR="008B2E57" w:rsidRPr="00E05787">
        <w:rPr>
          <w:highlight w:val="white"/>
        </w:rPr>
        <w:fldChar w:fldCharType="begin">
          <w:fldData xml:space="preserve">PEVuZE5vdGU+PENpdGU+PEF1dGhvcj5XaWTDqW48L0F1dGhvcj48WWVhcj4yMDE1PC9ZZWFyPjxS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</w:fldData>
        </w:fldChar>
      </w:r>
      <w:r w:rsidR="00EB7EDF">
        <w:rPr>
          <w:highlight w:val="white"/>
        </w:rPr>
        <w:instrText xml:space="preserve"> ADDIN EN.CITE </w:instrText>
      </w:r>
      <w:r w:rsidR="00EB7EDF">
        <w:rPr>
          <w:highlight w:val="white"/>
        </w:rPr>
        <w:fldChar w:fldCharType="begin">
          <w:fldData xml:space="preserve">PEVuZE5vdGU+PENpdGU+PEF1dGhvcj5XaWTDqW48L0F1dGhvcj48WWVhcj4yMDE1PC9ZZWFyPjxS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</w:fldData>
        </w:fldChar>
      </w:r>
      <w:r w:rsidR="00EB7EDF">
        <w:rPr>
          <w:highlight w:val="white"/>
        </w:rPr>
        <w:instrText xml:space="preserve"> ADDIN EN.CITE.DATA </w:instrText>
      </w:r>
      <w:r w:rsidR="00EB7EDF">
        <w:rPr>
          <w:highlight w:val="white"/>
        </w:rPr>
      </w:r>
      <w:r w:rsidR="00EB7EDF">
        <w:rPr>
          <w:highlight w:val="white"/>
        </w:rPr>
        <w:fldChar w:fldCharType="end"/>
      </w:r>
      <w:r w:rsidR="008B2E57" w:rsidRPr="00E05787">
        <w:rPr>
          <w:highlight w:val="white"/>
        </w:rPr>
      </w:r>
      <w:r w:rsidR="008B2E57" w:rsidRPr="00E05787">
        <w:rPr>
          <w:highlight w:val="white"/>
        </w:rPr>
        <w:fldChar w:fldCharType="separate"/>
      </w:r>
      <w:hyperlink w:anchor="_ENREF_10" w:tooltip="Engeland, 2017 #207" w:history="1">
        <w:r w:rsidR="006C105D" w:rsidRPr="006C105D">
          <w:rPr>
            <w:rStyle w:val="Hyperlink"/>
            <w:highlight w:val="white"/>
          </w:rPr>
          <w:t>Engeland et al., 2017</w:t>
        </w:r>
      </w:hyperlink>
      <w:r w:rsidR="00EB7EDF">
        <w:rPr>
          <w:noProof/>
          <w:highlight w:val="white"/>
        </w:rPr>
        <w:t xml:space="preserve">; </w:t>
      </w:r>
      <w:hyperlink w:anchor="_ENREF_32" w:tooltip="Widén, 2015 #311" w:history="1">
        <w:r w:rsidR="006C105D" w:rsidRPr="006C105D">
          <w:rPr>
            <w:rStyle w:val="Hyperlink"/>
            <w:highlight w:val="white"/>
          </w:rPr>
          <w:t>Widén et al., 2015</w:t>
        </w:r>
      </w:hyperlink>
      <w:r w:rsidR="008B2E57" w:rsidRPr="00E05787">
        <w:rPr>
          <w:highlight w:val="white"/>
        </w:rPr>
        <w:fldChar w:fldCharType="end"/>
      </w:r>
      <w:r w:rsidRPr="008A67A6">
        <w:rPr>
          <w:highlight w:val="white"/>
        </w:rPr>
        <w:t xml:space="preserve">; </w:t>
      </w:r>
      <w:hyperlink w:anchor="_ENREF_31" w:tooltip="Verzijlbergh, 2017 #313"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&lt;EndNote&gt;&lt;Cite&gt;&lt;Author&gt;Verzijlbergh&lt;/Author&gt;&lt;Year&gt;2017&lt;/Year&gt;&lt;RecNum&gt;313&lt;/RecNum&gt;&lt;DisplayText&gt;Verzijlbergh et al., 2017&lt;/DisplayText&gt;&lt;record&gt;&lt;rec-number&gt;313&lt;/rec-number&gt;&lt;foreign-keys&gt;&lt;key app="EN" db-id="ap2s0vva2tfapsexxan50rrawfdrerr00v90" timestamp="1661954448"&gt;313&lt;/key&gt;&lt;/foreign-keys&gt;&lt;ref-type name="Journal Article"&gt;17&lt;/ref-type&gt;&lt;contributors&gt;&lt;authors&gt;&lt;author&gt;Verzijlbergh, R. A.&lt;/author&gt;&lt;author&gt;De Vries, L. J.&lt;/author&gt;&lt;author&gt;Dijkema, G. P. J.&lt;/author&gt;&lt;author&gt;Herder, P. M.&lt;/author&gt;&lt;/authors&gt;&lt;/contributors&gt;&lt;titles&gt;&lt;title&gt;Institutional challenges caused by the integration of renewable energy sources in the European electricity sector&lt;/title&gt;&lt;secondary-title&gt;Renewable and Sustainable Energy Reviews&lt;/secondary-title&gt;&lt;/titles&gt;&lt;periodical&gt;&lt;full-title&gt;Renewable and Sustainable Energy Reviews&lt;/full-title&gt;&lt;/periodical&gt;&lt;pages&gt;660-667&lt;/pages&gt;&lt;volume&gt;75&lt;/volume&gt;&lt;keywords&gt;&lt;keyword&gt;System integration&lt;/keyword&gt;&lt;keyword&gt;Institutions&lt;/keyword&gt;&lt;keyword&gt;Electricity markets&lt;/keyword&gt;&lt;keyword&gt;Flexibility&lt;/keyword&gt;&lt;/keywords&gt;&lt;dates&gt;&lt;year&gt;2017&lt;/year&gt;&lt;pub-dates&gt;&lt;date&gt;2017/08/01/&lt;/date&gt;&lt;/pub-dates&gt;&lt;/dates&gt;&lt;isbn&gt;1364-0321&lt;/isbn&gt;&lt;urls&gt;&lt;related-urls&gt;&lt;url&gt;https://www.sciencedirect.com/science/article/pii/S1364032116307651&lt;/url&gt;&lt;/related-urls&gt;&lt;/urls&gt;&lt;electronic-resource-num&gt;https://doi.org/10.1016/j.rser.2016.11.039&lt;/electronic-resource-num&gt;&lt;/record&gt;&lt;/Cite&gt;&lt;/EndNote&gt;</w:instrText>
        </w:r>
        <w:r w:rsidR="006C105D" w:rsidRPr="006C105D">
          <w:rPr>
            <w:rStyle w:val="Hyperlink"/>
            <w:highlight w:val="white"/>
          </w:rPr>
          <w:fldChar w:fldCharType="separate"/>
        </w:r>
        <w:r w:rsidR="006C105D" w:rsidRPr="006C105D">
          <w:rPr>
            <w:rStyle w:val="Hyperlink"/>
            <w:highlight w:val="white"/>
          </w:rPr>
          <w:t>Verzijlbergh et al., 2017</w:t>
        </w:r>
        <w:r w:rsidR="006C105D" w:rsidRPr="006C105D">
          <w:rPr>
            <w:rStyle w:val="Hyperlink"/>
            <w:highlight w:val="white"/>
          </w:rPr>
          <w:fldChar w:fldCharType="end"/>
        </w:r>
      </w:hyperlink>
      <w:r w:rsidRPr="008A67A6">
        <w:rPr>
          <w:highlight w:val="white"/>
        </w:rPr>
        <w:t xml:space="preserve">). This is particularly the case for solar energy (SE), one of the most widespread RES today. Surface solar radiation (SSR), which varies over a wide range of temporal and spatial scales, is affected by many factors, mostly the </w:t>
      </w:r>
      <w:r w:rsidR="00022DD9">
        <w:rPr>
          <w:highlight w:val="white"/>
        </w:rPr>
        <w:t xml:space="preserve">predictable </w:t>
      </w:r>
      <w:proofErr w:type="spellStart"/>
      <w:r w:rsidR="00022DD9">
        <w:rPr>
          <w:highlight w:val="white"/>
        </w:rPr>
        <w:t>apperent</w:t>
      </w:r>
      <w:proofErr w:type="spellEnd"/>
      <w:r w:rsidR="00022DD9">
        <w:rPr>
          <w:highlight w:val="white"/>
        </w:rPr>
        <w:t xml:space="preserve"> movement</w:t>
      </w:r>
      <w:r w:rsidRPr="008A67A6">
        <w:rPr>
          <w:highlight w:val="white"/>
        </w:rPr>
        <w:t xml:space="preserve"> of the sun and</w:t>
      </w:r>
      <w:r w:rsidR="00022DD9">
        <w:rPr>
          <w:highlight w:val="white"/>
        </w:rPr>
        <w:t xml:space="preserve">, </w:t>
      </w:r>
      <w:r w:rsidR="004C6919">
        <w:rPr>
          <w:highlight w:val="white"/>
        </w:rPr>
        <w:t xml:space="preserve">nearly unpredictable </w:t>
      </w:r>
      <w:r w:rsidRPr="008A67A6">
        <w:rPr>
          <w:highlight w:val="white"/>
        </w:rPr>
        <w:t>cloud cover (</w:t>
      </w:r>
      <w:hyperlink w:anchor="_ENREF_24" w:tooltip="Perez, 2016 #216"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&lt;EndNote&gt;&lt;Cite&gt;&lt;Author&gt;Perez&lt;/Author&gt;&lt;Year&gt;2016&lt;/Year&gt;&lt;RecNum&gt;216&lt;/RecNum&gt;&lt;DisplayText&gt;Perez et al., 2016&lt;/DisplayText&gt;&lt;record&gt;&lt;rec-number&gt;216&lt;/rec-number&gt;&lt;foreign-keys&gt;&lt;key app="EN" db-id="ap2s0vva2tfapsexxan50rrawfdrerr00v90" timestamp="1645412152"&gt;216&lt;/key&gt;&lt;/foreign-keys&gt;&lt;ref-type name="Book"&gt;6&lt;/ref-type&gt;&lt;contributors&gt;&lt;authors&gt;&lt;author&gt;Perez, Richard&lt;/author&gt;&lt;author&gt;David, Mathieu&lt;/author&gt;&lt;author&gt;Hoff, Thomas E&lt;/author&gt;&lt;author&gt;Jamaly, Mohammad&lt;/author&gt;&lt;author&gt;Kivalov, Sergey&lt;/author&gt;&lt;author&gt;Kleissl, Jan&lt;/author&gt;&lt;author&gt;Lauret, Philippe&lt;/author&gt;&lt;author&gt;Perez, Marc&lt;/author&gt;&lt;/authors&gt;&lt;/contributors&gt;&lt;titles&gt;&lt;title&gt;Spatial and temporal variability of solar energy&lt;/title&gt;&lt;/titles&gt;&lt;dates&gt;&lt;year&gt;2016&lt;/year&gt;&lt;/dates&gt;&lt;publisher&gt;Now Publishers Incorporated&lt;/publisher&gt;&lt;isbn&gt;1680831526&lt;/isbn&gt;&lt;urls&gt;&lt;/urls&gt;&lt;/record&gt;&lt;/Cite&gt;&lt;/EndNote&gt;</w:instrText>
        </w:r>
        <w:r w:rsidR="006C105D" w:rsidRPr="006C105D">
          <w:rPr>
            <w:rStyle w:val="Hyperlink"/>
            <w:highlight w:val="white"/>
          </w:rPr>
          <w:fldChar w:fldCharType="separate"/>
        </w:r>
        <w:r w:rsidR="006C105D" w:rsidRPr="006C105D">
          <w:rPr>
            <w:rStyle w:val="Hyperlink"/>
            <w:highlight w:val="white"/>
          </w:rPr>
          <w:t>Perez et al., 2016</w:t>
        </w:r>
        <w:r w:rsidR="006C105D" w:rsidRPr="006C105D">
          <w:rPr>
            <w:rStyle w:val="Hyperlink"/>
            <w:highlight w:val="white"/>
          </w:rPr>
          <w:fldChar w:fldCharType="end"/>
        </w:r>
      </w:hyperlink>
      <w:r w:rsidRPr="008A67A6">
        <w:rPr>
          <w:highlight w:val="white"/>
        </w:rPr>
        <w:t xml:space="preserve">). </w:t>
      </w:r>
      <w:commentRangeEnd w:id="14"/>
      <w:r w:rsidRPr="008A67A6">
        <w:commentReference w:id="14"/>
      </w:r>
      <w:commentRangeEnd w:id="15"/>
      <w:r w:rsidRPr="008A67A6">
        <w:commentReference w:id="15"/>
      </w:r>
      <w:r w:rsidRPr="008A67A6">
        <w:rPr>
          <w:highlight w:val="white"/>
        </w:rPr>
        <w:t>Because the presence of clouds adds unpredictable variations to SE (</w:t>
      </w:r>
      <w:hyperlink w:anchor="_ENREF_19" w:tooltip="Maimó-Far, 2020 #314"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&lt;EndNote&gt;&lt;Cite&gt;&lt;Author&gt;Maimó-Far&lt;/Author&gt;&lt;Year&gt;2020&lt;/Year&gt;&lt;RecNum&gt;314&lt;/RecNum&gt;&lt;DisplayText&gt;Maimó-Far et al., 2020&lt;/DisplayText&gt;&lt;record&gt;&lt;rec-number&gt;314&lt;/rec-number&gt;&lt;foreign-keys&gt;&lt;key app="EN" db-id="ap2s0vva2tfapsexxan50rrawfdrerr00v90" timestamp="1661954517"&gt;314&lt;/key&gt;&lt;/foreign-keys&gt;&lt;ref-type name="Journal Article"&gt;17&lt;/ref-type&gt;&lt;contributors&gt;&lt;authors&gt;&lt;author&gt;Maimó-Far, Aina&lt;/author&gt;&lt;author&gt;Tantet, Alexis&lt;/author&gt;&lt;author&gt;Homar, Víctor&lt;/author&gt;&lt;author&gt;Drobinski, Philippe&lt;/author&gt;&lt;/authors&gt;&lt;/contributors&gt;&lt;titles&gt;&lt;title&gt;Predictable and Unpredictable Climate Variability Impacts on Optimal Renewable Energy Mixes: The Example of Spain&lt;/title&gt;&lt;secondary-title&gt;Energies&lt;/secondary-title&gt;&lt;/titles&gt;&lt;periodical&gt;&lt;full-title&gt;Energies&lt;/full-title&gt;&lt;/periodical&gt;&lt;pages&gt;5132&lt;/pages&gt;&lt;volume&gt;13&lt;/volume&gt;&lt;number&gt;19&lt;/number&gt;&lt;dates&gt;&lt;year&gt;2020&lt;/year&gt;&lt;/dates&gt;&lt;isbn&gt;1996-1073&lt;/isbn&gt;&lt;accession-num&gt;doi:10.3390/en13195132&lt;/accession-num&gt;&lt;urls&gt;&lt;related-urls&gt;&lt;url&gt;https://www.mdpi.com/1996-1073/13/19/5132&lt;/url&gt;&lt;/related-urls&gt;&lt;/urls&gt;&lt;/record&gt;&lt;/Cite&gt;&lt;/EndNote&gt;</w:instrText>
        </w:r>
        <w:r w:rsidR="006C105D" w:rsidRPr="006C105D">
          <w:rPr>
            <w:rStyle w:val="Hyperlink"/>
            <w:highlight w:val="white"/>
          </w:rPr>
          <w:fldChar w:fldCharType="separate"/>
        </w:r>
        <w:r w:rsidR="006C105D" w:rsidRPr="006C105D">
          <w:rPr>
            <w:rStyle w:val="Hyperlink"/>
            <w:highlight w:val="white"/>
          </w:rPr>
          <w:t>Maimó-Far et al., 2020</w:t>
        </w:r>
        <w:r w:rsidR="006C105D" w:rsidRPr="006C105D">
          <w:rPr>
            <w:rStyle w:val="Hyperlink"/>
            <w:highlight w:val="white"/>
          </w:rPr>
          <w:fldChar w:fldCharType="end"/>
        </w:r>
      </w:hyperlink>
      <w:r w:rsidRPr="008A67A6">
        <w:rPr>
          <w:highlight w:val="white"/>
        </w:rPr>
        <w:t>), understanding the occurrence of clouds and their link to SSR is then important for SE management (</w:t>
      </w:r>
      <w:hyperlink w:anchor="_ENREF_5" w:tooltip="Danso, 2020 #310"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&lt;EndNote&gt;&lt;Cite&gt;&lt;Author&gt;Danso&lt;/Author&gt;&lt;Year&gt;2020&lt;/Year&gt;&lt;RecNum&gt;310&lt;/RecNum&gt;&lt;DisplayText&gt;Danso et al., 2020&lt;/DisplayText&gt;&lt;record&gt;&lt;rec-number&gt;310&lt;/rec-number&gt;&lt;foreign-keys&gt;&lt;key app="EN" db-id="ap2s0vva2tfapsexxan50rrawfdrerr00v90" timestamp="1661954179"&gt;310&lt;/key&gt;&lt;/foreign-keys&gt;&lt;ref-type name="Journal Article"&gt;17&lt;/ref-type&gt;&lt;contributors&gt;&lt;authors&gt;&lt;author&gt;Danso, Derrick Kwadwo&lt;/author&gt;&lt;author&gt;Anquetin, Sandrine&lt;/author&gt;&lt;author&gt;Diedhiou, Arona&lt;/author&gt;&lt;author&gt;Adamou, Rabani&lt;/author&gt;&lt;/authors&gt;&lt;/contributors&gt;&lt;titles&gt;&lt;title&gt;Cloudiness Information Services for Solar Energy Management in West Africa&lt;/title&gt;&lt;secondary-title&gt;Atmosphere&lt;/secondary-title&gt;&lt;/titles&gt;&lt;periodical&gt;&lt;full-title&gt;Atmosphere&lt;/full-title&gt;&lt;/periodical&gt;&lt;pages&gt;857&lt;/pages&gt;&lt;volume&gt;11&lt;/volume&gt;&lt;number&gt;8&lt;/number&gt;&lt;dates&gt;&lt;year&gt;2020&lt;/year&gt;&lt;/dates&gt;&lt;isbn&gt;2073-4433&lt;/isbn&gt;&lt;accession-num&gt;doi:10.3390/atmos11080857&lt;/accession-num&gt;&lt;urls&gt;&lt;related-urls&gt;&lt;url&gt;https://www.mdpi.com/2073-4433/11/8/857&lt;/url&gt;&lt;/related-urls&gt;&lt;/urls&gt;&lt;/record&gt;&lt;/Cite&gt;&lt;/EndNote&gt;</w:instrText>
        </w:r>
        <w:r w:rsidR="006C105D" w:rsidRPr="006C105D">
          <w:rPr>
            <w:rStyle w:val="Hyperlink"/>
            <w:highlight w:val="white"/>
          </w:rPr>
          <w:fldChar w:fldCharType="separate"/>
        </w:r>
        <w:r w:rsidR="006C105D" w:rsidRPr="006C105D">
          <w:rPr>
            <w:rStyle w:val="Hyperlink"/>
            <w:highlight w:val="white"/>
          </w:rPr>
          <w:t>Danso et al., 2020</w:t>
        </w:r>
        <w:r w:rsidR="006C105D" w:rsidRPr="006C105D">
          <w:rPr>
            <w:rStyle w:val="Hyperlink"/>
            <w:highlight w:val="white"/>
          </w:rPr>
          <w:fldChar w:fldCharType="end"/>
        </w:r>
      </w:hyperlink>
      <w:r w:rsidRPr="008A67A6">
        <w:rPr>
          <w:highlight w:val="white"/>
        </w:rPr>
        <w:t>).</w:t>
      </w:r>
    </w:p>
    <w:p w14:paraId="4E21F81C" w14:textId="77777777" w:rsidR="00FC2E6F" w:rsidRDefault="00FC2E6F" w:rsidP="006A597C">
      <w:pPr>
        <w:rPr>
          <w:highlight w:val="white"/>
        </w:rPr>
      </w:pPr>
    </w:p>
    <w:p w14:paraId="635B1C07" w14:textId="0A5D6741" w:rsidR="00BD4DB6" w:rsidRDefault="00BD4DB6" w:rsidP="003B3701">
      <w:pPr>
        <w:widowControl/>
        <w:spacing w:before="100" w:beforeAutospacing="1" w:after="100" w:afterAutospacing="1"/>
        <w:jc w:val="left"/>
        <w:rPr>
          <w:highlight w:val="white"/>
        </w:rPr>
      </w:pPr>
      <w:r w:rsidRPr="00BD4DB6">
        <w:rPr>
          <w:highlight w:val="white"/>
        </w:rPr>
        <w:t xml:space="preserve">Since clouds are the largest attenuating factors of solar radiation, cloud cover is a useful predictor of solar resource </w:t>
      </w:r>
      <w:r w:rsidR="00D41A08" w:rsidRPr="003B3701">
        <w:rPr>
          <w:highlight w:val="white"/>
        </w:rPr>
        <w:t>(</w:t>
      </w:r>
      <w:hyperlink w:anchor="_ENREF_28" w:tooltip="Smith, 2017 #328"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&lt;EndNote&gt;&lt;Cite&gt;&lt;Author&gt;Smith&lt;/Author&gt;&lt;Year&gt;2017&lt;/Year&gt;&lt;RecNum&gt;328&lt;/RecNum&gt;&lt;DisplayText&gt;Smith et al., 2017&lt;/DisplayText&gt;&lt;record&gt;&lt;rec-number&gt;328&lt;/rec-number&gt;&lt;foreign-keys&gt;&lt;key app="EN" db-id="ap2s0vva2tfapsexxan50rrawfdrerr00v90" timestamp="1662962091"&gt;328&lt;/key&gt;&lt;/foreign-keys&gt;&lt;ref-type name="Journal Article"&gt;17&lt;/ref-type&gt;&lt;contributors&gt;&lt;authors&gt;&lt;author&gt;Smith, Christopher J.&lt;/author&gt;&lt;author&gt;Bright, Jamie M.&lt;/author&gt;&lt;author&gt;Crook, Rolf&lt;/author&gt;&lt;/authors&gt;&lt;/contributors&gt;&lt;titles&gt;&lt;title&gt;Cloud cover effect of clear-sky index distributions and differences between human and automatic cloud observations&lt;/title&gt;&lt;secondary-title&gt;Solar Energy&lt;/secondary-title&gt;&lt;/titles&gt;&lt;periodical&gt;&lt;full-title&gt;Solar Energy&lt;/full-title&gt;&lt;/periodical&gt;&lt;pages&gt;10-21&lt;/pages&gt;&lt;volume&gt;144&lt;/volume&gt;&lt;keywords&gt;&lt;keyword&gt;Clouds&lt;/keyword&gt;&lt;keyword&gt;Clear-sky index&lt;/keyword&gt;&lt;keyword&gt;Statistics&lt;/keyword&gt;&lt;keyword&gt;Ceilometer&lt;/keyword&gt;&lt;/keywords&gt;&lt;dates&gt;&lt;year&gt;2017&lt;/year&gt;&lt;pub-dates&gt;&lt;date&gt;2017/03/01/&lt;/date&gt;&lt;/pub-dates&gt;&lt;/dates&gt;&lt;isbn&gt;0038-092X&lt;/isbn&gt;&lt;urls&gt;&lt;related-urls&gt;&lt;url&gt;https://www.sciencedirect.com/science/article/pii/S0038092X16306624&lt;/url&gt;&lt;/related-urls&gt;&lt;/urls&gt;&lt;electronic-resource-num&gt;https://doi.org/10.1016/j.solener.2016.12.055&lt;/electronic-resource-num&gt;&lt;/record&gt;&lt;/Cite&gt;&lt;/EndNote&gt;</w:instrText>
        </w:r>
        <w:r w:rsidR="006C105D" w:rsidRPr="006C105D">
          <w:rPr>
            <w:rStyle w:val="Hyperlink"/>
            <w:highlight w:val="white"/>
          </w:rPr>
          <w:fldChar w:fldCharType="separate"/>
        </w:r>
        <w:r w:rsidR="006C105D" w:rsidRPr="006C105D">
          <w:rPr>
            <w:rStyle w:val="Hyperlink"/>
            <w:highlight w:val="white"/>
          </w:rPr>
          <w:t>Smith et al., 2017</w:t>
        </w:r>
        <w:r w:rsidR="006C105D" w:rsidRPr="006C105D">
          <w:rPr>
            <w:rStyle w:val="Hyperlink"/>
            <w:highlight w:val="white"/>
          </w:rPr>
          <w:fldChar w:fldCharType="end"/>
        </w:r>
      </w:hyperlink>
      <w:r w:rsidR="00D41A08" w:rsidRPr="003B3701">
        <w:rPr>
          <w:highlight w:val="white"/>
        </w:rPr>
        <w:t>)</w:t>
      </w:r>
    </w:p>
    <w:p w14:paraId="6FD76184" w14:textId="77777777" w:rsidR="004B14D6" w:rsidRPr="008A67A6" w:rsidRDefault="004B14D6" w:rsidP="006A597C">
      <w:pPr>
        <w:rPr>
          <w:highlight w:val="white"/>
        </w:rPr>
      </w:pPr>
    </w:p>
    <w:p w14:paraId="7FF24079" w14:textId="1FDC2602" w:rsidR="008E41CB" w:rsidRDefault="0082772A" w:rsidP="006A597C">
      <w:pPr>
        <w:rPr>
          <w:highlight w:val="white"/>
        </w:rPr>
      </w:pPr>
      <w:r w:rsidRPr="008A67A6">
        <w:rPr>
          <w:highlight w:val="white"/>
        </w:rPr>
        <w:t>Our case study is the tropical island of La Réunion (21°S; 55.5°E) in the South</w:t>
      </w:r>
      <w:r w:rsidR="007D682D" w:rsidRPr="008A67A6">
        <w:rPr>
          <w:highlight w:val="white"/>
        </w:rPr>
        <w:t>-</w:t>
      </w:r>
      <w:r w:rsidRPr="008A67A6">
        <w:rPr>
          <w:highlight w:val="white"/>
        </w:rPr>
        <w:t>West Indian Ocean (SWIO), where SE is one key in the transition to an electricity system 100% renewable by 2030 (</w:t>
      </w:r>
      <w:hyperlink w:anchor="_ENREF_26" w:tooltip="Selosse, 2018 #42"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&lt;EndNote&gt;&lt;Cite&gt;&lt;Author&gt;Selosse&lt;/Author&gt;&lt;Year&gt;2018&lt;/Year&gt;&lt;RecNum&gt;42&lt;/RecNum&gt;&lt;DisplayText&gt;Selosse et al., 2018&lt;/DisplayText&gt;&lt;record&gt;&lt;rec-number&gt;42&lt;/rec-number&gt;&lt;foreign-keys&gt;&lt;key app="EN" db-id="ap2s0vva2tfapsexxan50rrawfdrerr00v90" timestamp="1593436285"&gt;42&lt;/key&gt;&lt;/foreign-keys&gt;&lt;ref-type name="Journal Article"&gt;17&lt;/ref-type&gt;&lt;contributors&gt;&lt;authors&gt;&lt;author&gt;Selosse, Sandrine&lt;/author&gt;&lt;author&gt;Garabedian, Sabine&lt;/author&gt;&lt;author&gt;Ricci, Olivia&lt;/author&gt;&lt;author&gt;Maïzi, Nadia&lt;/author&gt;&lt;/authors&gt;&lt;/contributors&gt;&lt;titles&gt;&lt;title&gt;The renewable energy revolution of reunion island&lt;/title&gt;&lt;secondary-title&gt;Renewable and Sustainable Energy Reviews&lt;/secondary-title&gt;&lt;/titles&gt;&lt;periodical&gt;&lt;full-title&gt;Renewable and Sustainable Energy Reviews&lt;/full-title&gt;&lt;/periodical&gt;&lt;pages&gt;99-105&lt;/pages&gt;&lt;volume&gt;89&lt;/volume&gt;&lt;keywords&gt;&lt;keyword&gt;Reunion Island&lt;/keyword&gt;&lt;keyword&gt;Energy System&lt;/keyword&gt;&lt;keyword&gt;Energy autonomy&lt;/keyword&gt;&lt;keyword&gt;Renewables&lt;/keyword&gt;&lt;keyword&gt;Long-term modeling&lt;/keyword&gt;&lt;/keywords&gt;&lt;dates&gt;&lt;year&gt;2018&lt;/year&gt;&lt;pub-dates&gt;&lt;date&gt;2018/06/01/&lt;/date&gt;&lt;/pub-dates&gt;&lt;/dates&gt;&lt;isbn&gt;1364-0321&lt;/isbn&gt;&lt;urls&gt;&lt;related-urls&gt;&lt;url&gt;http://www.sciencedirect.com/science/article/pii/S136403211830114X&lt;/url&gt;&lt;/related-urls&gt;&lt;/urls&gt;&lt;electronic-resource-num&gt;https://doi.org/10.1016/j.rser.2018.03.013&lt;/electronic-resource-num&gt;&lt;/record&gt;&lt;/Cite&gt;&lt;/EndNote&gt;</w:instrText>
        </w:r>
        <w:r w:rsidR="006C105D" w:rsidRPr="006C105D">
          <w:rPr>
            <w:rStyle w:val="Hyperlink"/>
            <w:highlight w:val="white"/>
          </w:rPr>
          <w:fldChar w:fldCharType="separate"/>
        </w:r>
        <w:r w:rsidR="006C105D" w:rsidRPr="006C105D">
          <w:rPr>
            <w:rStyle w:val="Hyperlink"/>
            <w:highlight w:val="white"/>
          </w:rPr>
          <w:t>Selosse et al., 2018</w:t>
        </w:r>
        <w:r w:rsidR="006C105D" w:rsidRPr="006C105D">
          <w:rPr>
            <w:rStyle w:val="Hyperlink"/>
            <w:highlight w:val="white"/>
          </w:rPr>
          <w:fldChar w:fldCharType="end"/>
        </w:r>
      </w:hyperlink>
      <w:r w:rsidRPr="008A67A6">
        <w:rPr>
          <w:highlight w:val="white"/>
        </w:rPr>
        <w:t>). Despite the high solar resource availability over the island (</w:t>
      </w:r>
      <w:hyperlink w:anchor="_ENREF_20" w:tooltip="Mialhe, 2020 #74"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&lt;EndNote&gt;&lt;Cite&gt;&lt;Author&gt;Mialhe&lt;/Author&gt;&lt;Year&gt;2020&lt;/Year&gt;&lt;RecNum&gt;74&lt;/RecNum&gt;&lt;DisplayText&gt;Mialhe et al., 2020&lt;/DisplayText&gt;&lt;record&gt;&lt;rec-number&gt;74&lt;/rec-number&gt;&lt;foreign-keys&gt;&lt;key app="EN" db-id="ap2s0vva2tfapsexxan50rrawfdrerr00v90" timestamp="1612161889"&gt;74&lt;/key&gt;&lt;/foreign-keys&gt;&lt;ref-type name="Journal Article"&gt;17&lt;/ref-type&gt;&lt;contributors&gt;&lt;authors&gt;&lt;author&gt;Mialhe, Pauline&lt;/author&gt;&lt;author&gt;Pohl, Benjamin&lt;/author&gt;&lt;author&gt;Morel, Béatrice&lt;/author&gt;&lt;author&gt;Trentmann, Jörg&lt;/author&gt;&lt;author&gt;Jumaux, Guillaume&lt;/author&gt;&lt;author&gt;Bonnardot, François&lt;/author&gt;&lt;author&gt;Bessafi, Miloud&lt;/author&gt;&lt;author&gt;Chabriat, Jean-Pierre&lt;/author&gt;&lt;/authors&gt;&lt;/contributors&gt;&lt;titles&gt;&lt;title&gt;On the determination of coherent solar climates over a tropical island with a complex topography&lt;/title&gt;&lt;secondary-title&gt;Solar Energy&lt;/secondary-title&gt;&lt;/titles&gt;&lt;periodical&gt;&lt;full-title&gt;Solar Energy&lt;/full-title&gt;&lt;/periodical&gt;&lt;pages&gt;508-521&lt;/pages&gt;&lt;volume&gt;206&lt;/volume&gt;&lt;keywords&gt;&lt;keyword&gt;Surface solar radiation&lt;/keyword&gt;&lt;keyword&gt;La Réunion island&lt;/keyword&gt;&lt;keyword&gt;Complex meteorological context&lt;/keyword&gt;&lt;keyword&gt;Seasonal/diurnal cycles&lt;/keyword&gt;&lt;keyword&gt;Cluster analysis&lt;/keyword&gt;&lt;keyword&gt;SARAH-E&lt;/keyword&gt;&lt;/keywords&gt;&lt;dates&gt;&lt;year&gt;2020&lt;/year&gt;&lt;pub-dates&gt;&lt;date&gt;2020/08/01/&lt;/date&gt;&lt;/pub-dates&gt;&lt;/dates&gt;&lt;isbn&gt;0038-092X&lt;/isbn&gt;&lt;urls&gt;&lt;related-urls&gt;&lt;url&gt;http://www.sciencedirect.com/science/article/pii/S0038092X2030431X&lt;/url&gt;&lt;/related-urls&gt;&lt;/urls&gt;&lt;electronic-resource-num&gt;https://doi.org/10.1016/j.solener.2020.04.049&lt;/electronic-resource-num&gt;&lt;/record&gt;&lt;/Cite&gt;&lt;/EndNote&gt;</w:instrText>
        </w:r>
        <w:r w:rsidR="006C105D" w:rsidRPr="006C105D">
          <w:rPr>
            <w:rStyle w:val="Hyperlink"/>
            <w:highlight w:val="white"/>
          </w:rPr>
          <w:fldChar w:fldCharType="separate"/>
        </w:r>
        <w:r w:rsidR="006C105D" w:rsidRPr="006C105D">
          <w:rPr>
            <w:rStyle w:val="Hyperlink"/>
            <w:highlight w:val="white"/>
          </w:rPr>
          <w:t>Mialhe et al., 2020</w:t>
        </w:r>
        <w:r w:rsidR="006C105D" w:rsidRPr="006C105D">
          <w:rPr>
            <w:rStyle w:val="Hyperlink"/>
            <w:highlight w:val="white"/>
          </w:rPr>
          <w:fldChar w:fldCharType="end"/>
        </w:r>
      </w:hyperlink>
      <w:r w:rsidRPr="008A67A6">
        <w:rPr>
          <w:highlight w:val="white"/>
        </w:rPr>
        <w:t>), the development of SE there, could be hindered by drawbacks associated with the large variability of cloudiness over the island (</w:t>
      </w:r>
      <w:hyperlink w:anchor="_ENREF_2" w:tooltip="Badosa, 2013 #33" w:history="1">
        <w:r w:rsidR="006C105D" w:rsidRPr="006C105D">
          <w:rPr>
            <w:rStyle w:val="Hyperlink"/>
            <w:highlight w:val="white"/>
          </w:rPr>
          <w:fldChar w:fldCharType="begin">
            <w:fldData xml:space="preserve">PEVuZE5vdGU+PENpdGU+PEF1dGhvcj5CYWRvc2E8L0F1dGhvcj48WWVhcj4yMDEzPC9ZZWFyPjxS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</w:fldData>
          </w:fldChar>
        </w:r>
        <w:r w:rsidR="006C105D" w:rsidRPr="006C105D">
          <w:rPr>
            <w:rStyle w:val="Hyperlink"/>
            <w:highlight w:val="white"/>
          </w:rPr>
          <w:instrText xml:space="preserve"> ADDIN EN.CITE </w:instrText>
        </w:r>
        <w:r w:rsidR="006C105D" w:rsidRPr="006C105D">
          <w:rPr>
            <w:rStyle w:val="Hyperlink"/>
            <w:highlight w:val="white"/>
          </w:rPr>
          <w:fldChar w:fldCharType="begin">
            <w:fldData xml:space="preserve">PEVuZE5vdGU+PENpdGU+PEF1dGhvcj5CYWRvc2E8L0F1dGhvcj48WWVhcj4yMDEzPC9ZZWFyPjxS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</w:fldData>
          </w:fldChar>
        </w:r>
        <w:r w:rsidR="006C105D" w:rsidRPr="006C105D">
          <w:rPr>
            <w:rStyle w:val="Hyperlink"/>
            <w:highlight w:val="white"/>
          </w:rPr>
          <w:instrText xml:space="preserve"> ADDIN EN.CITE.DATA </w:instrText>
        </w:r>
        <w:r w:rsidR="006C105D" w:rsidRPr="006C105D">
          <w:rPr>
            <w:rStyle w:val="Hyperlink"/>
            <w:highlight w:val="white"/>
          </w:rPr>
        </w:r>
        <w:r w:rsidR="006C105D" w:rsidRPr="006C105D">
          <w:rPr>
            <w:rStyle w:val="Hyperlink"/>
            <w:highlight w:val="white"/>
          </w:rPr>
          <w:fldChar w:fldCharType="end"/>
        </w:r>
        <w:r w:rsidR="006C105D" w:rsidRPr="006C105D">
          <w:rPr>
            <w:rStyle w:val="Hyperlink"/>
            <w:highlight w:val="white"/>
          </w:rPr>
        </w:r>
        <w:r w:rsidR="006C105D" w:rsidRPr="006C105D">
          <w:rPr>
            <w:rStyle w:val="Hyperlink"/>
            <w:highlight w:val="white"/>
          </w:rPr>
          <w:fldChar w:fldCharType="separate"/>
        </w:r>
        <w:r w:rsidR="006C105D" w:rsidRPr="006C105D">
          <w:rPr>
            <w:rStyle w:val="Hyperlink"/>
            <w:highlight w:val="white"/>
          </w:rPr>
          <w:t>Badosa et al., 2013</w:t>
        </w:r>
        <w:r w:rsidR="006C105D" w:rsidRPr="006C105D">
          <w:rPr>
            <w:rStyle w:val="Hyperlink"/>
            <w:highlight w:val="white"/>
          </w:rPr>
          <w:fldChar w:fldCharType="end"/>
        </w:r>
      </w:hyperlink>
      <w:r w:rsidR="00074D97">
        <w:rPr>
          <w:highlight w:val="white"/>
        </w:rPr>
        <w:t>;</w:t>
      </w:r>
      <w:r w:rsidR="00B64700">
        <w:rPr>
          <w:highlight w:val="white"/>
        </w:rPr>
        <w:t xml:space="preserve"> </w:t>
      </w:r>
      <w:r w:rsidR="001D43C2" w:rsidRPr="009E3F02">
        <w:rPr>
          <w:highlight w:val="white"/>
        </w:rPr>
        <w:fldChar w:fldCharType="begin">
          <w:fldData xml:space="preserve">PEVuZE5vdGU+PENpdGU+PEF1dGhvcj5Ww6lyw6htZXM8L0F1dGhvcj48WWVhcj4yMDE5PC9ZZWFy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</w:fldData>
        </w:fldChar>
      </w:r>
      <w:r w:rsidR="00EB7EDF">
        <w:rPr>
          <w:highlight w:val="white"/>
        </w:rPr>
        <w:instrText xml:space="preserve"> ADDIN EN.CITE </w:instrText>
      </w:r>
      <w:r w:rsidR="00EB7EDF">
        <w:rPr>
          <w:highlight w:val="white"/>
        </w:rPr>
        <w:fldChar w:fldCharType="begin">
          <w:fldData xml:space="preserve">PEVuZE5vdGU+PENpdGU+PEF1dGhvcj5Ww6lyw6htZXM8L0F1dGhvcj48WWVhcj4yMDE5PC9ZZWFy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</w:fldData>
        </w:fldChar>
      </w:r>
      <w:r w:rsidR="00EB7EDF">
        <w:rPr>
          <w:highlight w:val="white"/>
        </w:rPr>
        <w:instrText xml:space="preserve"> ADDIN EN.CITE.DATA </w:instrText>
      </w:r>
      <w:r w:rsidR="00EB7EDF">
        <w:rPr>
          <w:highlight w:val="white"/>
        </w:rPr>
      </w:r>
      <w:r w:rsidR="00EB7EDF">
        <w:rPr>
          <w:highlight w:val="white"/>
        </w:rPr>
        <w:fldChar w:fldCharType="end"/>
      </w:r>
      <w:r w:rsidR="001D43C2" w:rsidRPr="009E3F02">
        <w:rPr>
          <w:highlight w:val="white"/>
        </w:rPr>
      </w:r>
      <w:r w:rsidR="001D43C2" w:rsidRPr="009E3F02">
        <w:rPr>
          <w:highlight w:val="white"/>
        </w:rPr>
        <w:fldChar w:fldCharType="separate"/>
      </w:r>
      <w:hyperlink w:anchor="_ENREF_8" w:tooltip="Durand, 2021 #253" w:history="1">
        <w:r w:rsidR="006C105D" w:rsidRPr="006C105D">
          <w:rPr>
            <w:rStyle w:val="Hyperlink"/>
            <w:highlight w:val="white"/>
          </w:rPr>
          <w:t>Durand et al., 2021</w:t>
        </w:r>
      </w:hyperlink>
      <w:r w:rsidR="00EB7EDF">
        <w:rPr>
          <w:noProof/>
          <w:highlight w:val="white"/>
        </w:rPr>
        <w:t xml:space="preserve">; </w:t>
      </w:r>
      <w:hyperlink w:anchor="_ENREF_30" w:tooltip="Vérèmes, 2019 #18" w:history="1">
        <w:r w:rsidR="006C105D" w:rsidRPr="006C105D">
          <w:rPr>
            <w:rStyle w:val="Hyperlink"/>
            <w:highlight w:val="white"/>
          </w:rPr>
          <w:t>Vérèmes et al., 2019</w:t>
        </w:r>
      </w:hyperlink>
      <w:r w:rsidR="001D43C2" w:rsidRPr="009E3F02">
        <w:rPr>
          <w:highlight w:val="white"/>
        </w:rPr>
        <w:fldChar w:fldCharType="end"/>
      </w:r>
      <w:hyperlink w:anchor="_ENREF_2" w:tooltip="Durand, 2021 #253" w:history="1"/>
      <w:r w:rsidRPr="008A67A6">
        <w:rPr>
          <w:highlight w:val="white"/>
        </w:rPr>
        <w:t>).</w:t>
      </w:r>
    </w:p>
    <w:p w14:paraId="6012C976" w14:textId="77777777" w:rsidR="00A548B5" w:rsidRDefault="00A548B5" w:rsidP="006A597C">
      <w:pPr>
        <w:rPr>
          <w:highlight w:val="white"/>
        </w:rPr>
      </w:pPr>
    </w:p>
    <w:p w14:paraId="2B2D0E32" w14:textId="77777777" w:rsidR="00E62439" w:rsidRDefault="008A6EAB" w:rsidP="005019B7">
      <w:pPr>
        <w:keepNext/>
        <w:jc w:val="center"/>
      </w:pPr>
      <w:r>
        <w:rPr>
          <w:rFonts w:hint="eastAsia"/>
          <w:noProof/>
        </w:rPr>
        <w:lastRenderedPageBreak/>
        <w:drawing>
          <wp:inline distT="0" distB="0" distL="0" distR="0" wp14:anchorId="59BDED61" wp14:editId="0A4D6CB3">
            <wp:extent cx="5379609" cy="4034569"/>
            <wp:effectExtent l="0" t="0" r="571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82149" cy="4036474"/>
                    </a:xfrm>
                    <a:prstGeom prst="rect">
                      <a:avLst/>
                    </a:prstGeom>
                  </pic:spPr>
                </pic:pic>
              </a:graphicData>
            </a:graphic>
          </wp:inline>
        </w:drawing>
      </w:r>
    </w:p>
    <w:p w14:paraId="39E93559" w14:textId="3C8308D6" w:rsidR="008A6EAB" w:rsidRDefault="00E62439" w:rsidP="00E62439">
      <w:pPr>
        <w:pStyle w:val="Caption"/>
      </w:pPr>
      <w:bookmarkStart w:id="16" w:name="_Ref112861730"/>
      <w:r>
        <w:t xml:space="preserve">Fig. </w:t>
      </w:r>
      <w:r>
        <w:fldChar w:fldCharType="begin"/>
      </w:r>
      <w:r>
        <w:instrText xml:space="preserve"> SEQ Fig. \* ARABIC </w:instrText>
      </w:r>
      <w:r>
        <w:fldChar w:fldCharType="separate"/>
      </w:r>
      <w:r w:rsidR="000940EB">
        <w:rPr>
          <w:noProof/>
        </w:rPr>
        <w:t>1</w:t>
      </w:r>
      <w:r>
        <w:fldChar w:fldCharType="end"/>
      </w:r>
      <w:bookmarkEnd w:id="16"/>
      <w:r>
        <w:t xml:space="preserve"> </w:t>
      </w:r>
      <w:r w:rsidRPr="00F72E91">
        <w:t xml:space="preserve">Topography of La Réunion (in m) on </w:t>
      </w:r>
      <w:r w:rsidR="00C8290E">
        <w:t xml:space="preserve">a 0.05-degree </w:t>
      </w:r>
      <w:r w:rsidRPr="00F72E91">
        <w:t>grids (dotted gray lines).</w:t>
      </w:r>
      <w:r>
        <w:t xml:space="preserve"> The map is based on </w:t>
      </w:r>
      <w:r w:rsidRPr="00694E39">
        <w:t xml:space="preserve">the </w:t>
      </w:r>
      <w:r w:rsidRPr="00BC55AE">
        <w:t xml:space="preserve">ASTER Global Digital Elevation Model </w:t>
      </w:r>
      <w:bookmarkStart w:id="17" w:name="OLE_LINK1"/>
      <w:bookmarkStart w:id="18" w:name="OLE_LINK2"/>
      <w:bookmarkStart w:id="19" w:name="OLE_LINK3"/>
      <w:r w:rsidRPr="00694E39">
        <w:t xml:space="preserve">from </w:t>
      </w:r>
      <w:bookmarkStart w:id="20" w:name="OLE_LINK6"/>
      <w:bookmarkStart w:id="21" w:name="OLE_LINK7"/>
      <w:bookmarkEnd w:id="17"/>
      <w:bookmarkEnd w:id="18"/>
      <w:bookmarkEnd w:id="19"/>
      <w:r w:rsidRPr="00694E39">
        <w:t xml:space="preserve">NASA </w:t>
      </w:r>
      <w:bookmarkEnd w:id="20"/>
      <w:bookmarkEnd w:id="21"/>
      <w:r w:rsidRPr="00694E39">
        <w:t>Jet Propulsion Laboratory</w:t>
      </w:r>
      <w:r>
        <w:t xml:space="preserve"> (</w:t>
      </w:r>
      <w:ins w:id="22" w:author="Tang Tang" w:date="2022-08-31T18:16:00Z">
        <w:r w:rsidR="00BD6BD3">
          <w:t xml:space="preserve">see </w:t>
        </w:r>
      </w:ins>
      <w:hyperlink w:anchor="_ENREF_1" w:tooltip="ASTER, 2019 #296" w:history="1">
        <w:r w:rsidR="006C105D" w:rsidRPr="006C105D">
          <w:rPr>
            <w:rStyle w:val="Hyperlink"/>
          </w:rPr>
          <w:fldChar w:fldCharType="begin"/>
        </w:r>
        <w:r w:rsidR="006C105D" w:rsidRPr="006C105D">
          <w:rPr>
            <w:rStyle w:val="Hyperlink"/>
          </w:rPr>
          <w:instrText xml:space="preserve"> ADDIN EN.CITE &lt;EndNote&gt;&lt;Cite AuthorYear="1"&gt;&lt;Author&gt;ASTER&lt;/Author&gt;&lt;Year&gt;2019&lt;/Year&gt;&lt;RecNum&gt;296&lt;/RecNum&gt;&lt;DisplayText&gt;ASTER (2019)&lt;/DisplayText&gt;&lt;record&gt;&lt;rec-number&gt;296&lt;/rec-number&gt;&lt;foreign-keys&gt;&lt;key app="EN" db-id="ap2s0vva2tfapsexxan50rrawfdrerr00v90" timestamp="1660218549"&gt;296&lt;/key&gt;&lt;/foreign-keys&gt;&lt;ref-type name="Journal Article"&gt;17&lt;/ref-type&gt;&lt;contributors&gt;&lt;authors&gt;&lt;author&gt;ASTER&lt;/author&gt;&lt;/authors&gt;&lt;/contributors&gt;&lt;titles&gt;&lt;title&gt;ASTER Global Digital Elevation Model V003&lt;/title&gt;&lt;/titles&gt;&lt;dates&gt;&lt;year&gt;2019&lt;/year&gt;&lt;/dates&gt;&lt;urls&gt;&lt;related-urls&gt;&lt;url&gt;https://doi.org/10.5067/ASTER/ASTGTM.003&lt;/url&gt;&lt;/related-urls&gt;&lt;/urls&gt;&lt;electronic-resource-num&gt;https://doi.org/10.5067/ASTER/ASTGTM.003&lt;/electronic-resource-num&gt;&lt;/record&gt;&lt;/Cite&gt;&lt;/EndNote&gt;</w:instrText>
        </w:r>
        <w:r w:rsidR="006C105D" w:rsidRPr="006C105D">
          <w:rPr>
            <w:rStyle w:val="Hyperlink"/>
          </w:rPr>
          <w:fldChar w:fldCharType="separate"/>
        </w:r>
        <w:r w:rsidR="006C105D" w:rsidRPr="006C105D">
          <w:rPr>
            <w:rStyle w:val="Hyperlink"/>
          </w:rPr>
          <w:t>ASTER (2019)</w:t>
        </w:r>
        <w:r w:rsidR="006C105D" w:rsidRPr="006C105D">
          <w:rPr>
            <w:rStyle w:val="Hyperlink"/>
          </w:rPr>
          <w:fldChar w:fldCharType="end"/>
        </w:r>
      </w:hyperlink>
      <w:ins w:id="23" w:author="Tang Tang" w:date="2022-08-31T18:16:00Z">
        <w:r w:rsidR="00BD6BD3">
          <w:t>)</w:t>
        </w:r>
      </w:ins>
      <w:r w:rsidRPr="00694E39">
        <w:t>.</w:t>
      </w:r>
    </w:p>
    <w:p w14:paraId="29825E88" w14:textId="77777777" w:rsidR="00C8290E" w:rsidRPr="00C8290E" w:rsidRDefault="00C8290E" w:rsidP="00C8290E">
      <w:pPr>
        <w:rPr>
          <w:highlight w:val="white"/>
        </w:rPr>
      </w:pPr>
    </w:p>
    <w:p w14:paraId="7FF2407A" w14:textId="3F93FC72" w:rsidR="008E41CB" w:rsidRPr="008A67A6" w:rsidRDefault="0082772A" w:rsidP="006A597C">
      <w:pPr>
        <w:rPr>
          <w:highlight w:val="white"/>
        </w:rPr>
      </w:pPr>
      <w:r w:rsidRPr="008A67A6">
        <w:rPr>
          <w:highlight w:val="white"/>
        </w:rPr>
        <w:t>Located in the South</w:t>
      </w:r>
      <w:r w:rsidR="007D682D" w:rsidRPr="008A67A6">
        <w:rPr>
          <w:highlight w:val="white"/>
        </w:rPr>
        <w:t>-</w:t>
      </w:r>
      <w:r w:rsidRPr="008A67A6">
        <w:rPr>
          <w:highlight w:val="white"/>
        </w:rPr>
        <w:t xml:space="preserve">West Indian Ocean, La Réunion island is mainly under an east-southeast trade wind flow, which changes in direction according to the season: easterly in summer and more southeasterly in winter </w:t>
      </w:r>
      <w:hyperlink w:anchor="_ENREF_20" w:tooltip="Mialhe, 2020 #74"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&lt;EndNote&gt;&lt;Cite&gt;&lt;Author&gt;Mialhe&lt;/Author&gt;&lt;Year&gt;2020&lt;/Year&gt;&lt;RecNum&gt;74&lt;/RecNum&gt;&lt;DisplayText&gt;Mialhe et al., 2020&lt;/DisplayText&gt;&lt;record&gt;&lt;rec-number&gt;74&lt;/rec-number&gt;&lt;foreign-keys&gt;&lt;key app="EN" db-id="ap2s0vva2tfapsexxan50rrawfdrerr00v90" timestamp="1612161889"&gt;74&lt;/key&gt;&lt;/foreign-keys&gt;&lt;ref-type name="Journal Article"&gt;17&lt;/ref-type&gt;&lt;contributors&gt;&lt;authors&gt;&lt;author&gt;Mialhe, Pauline&lt;/author&gt;&lt;author&gt;Pohl, Benjamin&lt;/author&gt;&lt;author&gt;Morel, Béatrice&lt;/author&gt;&lt;author&gt;Trentmann, Jörg&lt;/author&gt;&lt;author&gt;Jumaux, Guillaume&lt;/author&gt;&lt;author&gt;Bonnardot, François&lt;/author&gt;&lt;author&gt;Bessafi, Miloud&lt;/author&gt;&lt;author&gt;Chabriat, Jean-Pierre&lt;/author&gt;&lt;/authors&gt;&lt;/contributors&gt;&lt;titles&gt;&lt;title&gt;On the determination of coherent solar climates over a tropical island with a complex topography&lt;/title&gt;&lt;secondary-title&gt;Solar Energy&lt;/secondary-title&gt;&lt;/titles&gt;&lt;periodical&gt;&lt;full-title&gt;Solar Energy&lt;/full-title&gt;&lt;/periodical&gt;&lt;pages&gt;508-521&lt;/pages&gt;&lt;volume&gt;206&lt;/volume&gt;&lt;keywords&gt;&lt;keyword&gt;Surface solar radiation&lt;/keyword&gt;&lt;keyword&gt;La Réunion island&lt;/keyword&gt;&lt;keyword&gt;Complex meteorological context&lt;/keyword&gt;&lt;keyword&gt;Seasonal/diurnal cycles&lt;/keyword&gt;&lt;keyword&gt;Cluster analysis&lt;/keyword&gt;&lt;keyword&gt;SARAH-E&lt;/keyword&gt;&lt;/keywords&gt;&lt;dates&gt;&lt;year&gt;2020&lt;/year&gt;&lt;pub-dates&gt;&lt;date&gt;2020/08/01/&lt;/date&gt;&lt;/pub-dates&gt;&lt;/dates&gt;&lt;isbn&gt;0038-092X&lt;/isbn&gt;&lt;urls&gt;&lt;related-urls&gt;&lt;url&gt;http://www.sciencedirect.com/science/article/pii/S0038092X2030431X&lt;/url&gt;&lt;/related-urls&gt;&lt;/urls&gt;&lt;electronic-resource-num&gt;https://doi.org/10.1016/j.solener.2020.04.049&lt;/electronic-resource-num&gt;&lt;/record&gt;&lt;/Cite&gt;&lt;/EndNote&gt;</w:instrText>
        </w:r>
        <w:r w:rsidR="006C105D" w:rsidRPr="006C105D">
          <w:rPr>
            <w:rStyle w:val="Hyperlink"/>
            <w:highlight w:val="white"/>
          </w:rPr>
          <w:fldChar w:fldCharType="separate"/>
        </w:r>
        <w:r w:rsidR="006C105D" w:rsidRPr="006C105D">
          <w:rPr>
            <w:rStyle w:val="Hyperlink"/>
            <w:highlight w:val="white"/>
          </w:rPr>
          <w:t>Mialhe et al., 2020</w:t>
        </w:r>
        <w:r w:rsidR="006C105D" w:rsidRPr="006C105D">
          <w:rPr>
            <w:rStyle w:val="Hyperlink"/>
            <w:highlight w:val="white"/>
          </w:rPr>
          <w:fldChar w:fldCharType="end"/>
        </w:r>
      </w:hyperlink>
      <w:r w:rsidRPr="008A67A6">
        <w:rPr>
          <w:highlight w:val="white"/>
        </w:rPr>
        <w:t>. Because of the topographical characteristics of the island (</w:t>
      </w:r>
      <w:r w:rsidR="005019B7" w:rsidRPr="00E27A74">
        <w:rPr>
          <w:highlight w:val="white"/>
          <w:u w:val="single"/>
        </w:rPr>
        <w:fldChar w:fldCharType="begin"/>
      </w:r>
      <w:r w:rsidR="005019B7" w:rsidRPr="00E27A74">
        <w:rPr>
          <w:highlight w:val="white"/>
          <w:u w:val="single"/>
        </w:rPr>
        <w:instrText xml:space="preserve"> REF _Ref112861730 \h </w:instrText>
      </w:r>
      <w:r w:rsidR="005019B7" w:rsidRPr="00E27A74">
        <w:rPr>
          <w:highlight w:val="white"/>
          <w:u w:val="single"/>
        </w:rPr>
      </w:r>
      <w:r w:rsidR="005019B7" w:rsidRPr="00E27A74">
        <w:rPr>
          <w:highlight w:val="white"/>
          <w:u w:val="single"/>
        </w:rPr>
        <w:fldChar w:fldCharType="separate"/>
      </w:r>
      <w:r w:rsidR="005019B7" w:rsidRPr="00E27A74">
        <w:rPr>
          <w:u w:val="single"/>
        </w:rPr>
        <w:t xml:space="preserve">Fig. </w:t>
      </w:r>
      <w:r w:rsidR="005019B7" w:rsidRPr="00E27A74">
        <w:rPr>
          <w:noProof/>
          <w:u w:val="single"/>
        </w:rPr>
        <w:t>1</w:t>
      </w:r>
      <w:r w:rsidR="005019B7" w:rsidRPr="00E27A74">
        <w:rPr>
          <w:highlight w:val="white"/>
          <w:u w:val="single"/>
        </w:rPr>
        <w:fldChar w:fldCharType="end"/>
      </w:r>
      <w:r w:rsidRPr="008A67A6">
        <w:rPr>
          <w:highlight w:val="white"/>
        </w:rPr>
        <w:t xml:space="preserve">), this main flow is more a “flow around” than a “flow over '' regime. The main cloud regimes over La Réunion are (a) orographic clouds generated by the local topography and (b) clouds caught on the island driven by synoptic systems </w:t>
      </w:r>
      <w:hyperlink w:anchor="_ENREF_2" w:tooltip="Badosa, 2013 #33"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&lt;EndNote&gt;&lt;Cite&gt;&lt;Author&gt;Badosa&lt;/Author&gt;&lt;Year&gt;2013&lt;/Year&gt;&lt;RecNum&gt;33&lt;/RecNum&gt;&lt;DisplayText&gt;Badosa et al., 2013&lt;/DisplayText&gt;&lt;record&gt;&lt;rec-number&gt;33&lt;/rec-number&gt;&lt;foreign-keys&gt;&lt;key app="EN" db-id="ap2s0vva2tfapsexxan50rrawfdrerr00v90" timestamp="1593148336"&gt;33&lt;/key&gt;&lt;/foreign-keys&gt;&lt;ref-type name="Journal Article"&gt;17&lt;/ref-type&gt;&lt;contributors&gt;&lt;authors&gt;&lt;author&gt;Badosa, Jordi&lt;/author&gt;&lt;author&gt;Haeffelin, Martial&lt;/author&gt;&lt;author&gt;Chepfer, Hélène&lt;/author&gt;&lt;/authors&gt;&lt;/contributors&gt;&lt;titles&gt;&lt;title&gt;Scales of spatial and temporal variation of solar irradiance on Reunion tropical island&lt;/title&gt;&lt;secondary-title&gt;Solar Energy&lt;/secondary-title&gt;&lt;/titles&gt;&lt;periodical&gt;&lt;full-title&gt;Solar Energy&lt;/full-title&gt;&lt;/periodical&gt;&lt;pages&gt;42-56&lt;/pages&gt;&lt;volume&gt;88&lt;/volume&gt;&lt;keywords&gt;&lt;keyword&gt;Solar irradiance&lt;/keyword&gt;&lt;keyword&gt;Spatial variability&lt;/keyword&gt;&lt;keyword&gt;Temporal variability&lt;/keyword&gt;&lt;keyword&gt;Tropical island&lt;/keyword&gt;&lt;keyword&gt;Predictability&lt;/keyword&gt;&lt;/keywords&gt;&lt;dates&gt;&lt;year&gt;2013&lt;/year&gt;&lt;pub-dates&gt;&lt;date&gt;2013/02/01/&lt;/date&gt;&lt;/pub-dates&gt;&lt;/dates&gt;&lt;isbn&gt;0038-092X&lt;/isbn&gt;&lt;urls&gt;&lt;related-urls&gt;&lt;url&gt;http://www.sciencedirect.com/science/article/pii/S0038092X12003982&lt;/url&gt;&lt;/related-urls&gt;&lt;/urls&gt;&lt;electronic-resource-num&gt;https://doi.org/10.1016/j.solener.2012.11.007&lt;/electronic-resource-num&gt;&lt;/record&gt;&lt;/Cite&gt;&lt;/EndNote&gt;</w:instrText>
        </w:r>
        <w:r w:rsidR="006C105D" w:rsidRPr="006C105D">
          <w:rPr>
            <w:rStyle w:val="Hyperlink"/>
            <w:highlight w:val="white"/>
          </w:rPr>
          <w:fldChar w:fldCharType="separate"/>
        </w:r>
        <w:r w:rsidR="006C105D" w:rsidRPr="006C105D">
          <w:rPr>
            <w:rStyle w:val="Hyperlink"/>
            <w:highlight w:val="white"/>
          </w:rPr>
          <w:t>Badosa et al., 2013</w:t>
        </w:r>
        <w:r w:rsidR="006C105D" w:rsidRPr="006C105D">
          <w:rPr>
            <w:rStyle w:val="Hyperlink"/>
            <w:highlight w:val="white"/>
          </w:rPr>
          <w:fldChar w:fldCharType="end"/>
        </w:r>
      </w:hyperlink>
      <w:r w:rsidRPr="008A67A6">
        <w:rPr>
          <w:highlight w:val="white"/>
        </w:rPr>
        <w:t>.</w:t>
      </w:r>
    </w:p>
    <w:p w14:paraId="2657D32E" w14:textId="77777777" w:rsidR="00BB0974" w:rsidRPr="008A67A6" w:rsidRDefault="00BB0974" w:rsidP="006A597C">
      <w:pPr>
        <w:rPr>
          <w:highlight w:val="white"/>
        </w:rPr>
      </w:pPr>
    </w:p>
    <w:p w14:paraId="468E7A23" w14:textId="77777777" w:rsidR="00D65BE1" w:rsidRDefault="0082772A" w:rsidP="006A597C">
      <w:pPr>
        <w:rPr>
          <w:color w:val="C0504D" w:themeColor="accent2"/>
          <w:highlight w:val="white"/>
        </w:rPr>
      </w:pPr>
      <w:r w:rsidRPr="00542E52">
        <w:rPr>
          <w:color w:val="C0504D" w:themeColor="accent2"/>
          <w:highlight w:val="white"/>
        </w:rPr>
        <w:t xml:space="preserve">chao: shall we put some sentences of climate of Reunion somewhere (here or data, where we show the target variable from LACy (data) ?), </w:t>
      </w:r>
    </w:p>
    <w:p w14:paraId="6232BC64" w14:textId="77777777" w:rsidR="00D65BE1" w:rsidRDefault="00D65BE1" w:rsidP="006A597C">
      <w:pPr>
        <w:rPr>
          <w:color w:val="C0504D" w:themeColor="accent2"/>
          <w:highlight w:val="white"/>
        </w:rPr>
      </w:pPr>
    </w:p>
    <w:p w14:paraId="7FF2407C" w14:textId="6B81495B" w:rsidR="008E41CB" w:rsidRPr="00542E52" w:rsidRDefault="00D65BE1" w:rsidP="006A597C">
      <w:pPr>
        <w:rPr>
          <w:color w:val="C0504D" w:themeColor="accent2"/>
          <w:highlight w:val="white"/>
        </w:rPr>
      </w:pPr>
      <w:proofErr w:type="spellStart"/>
      <w:r>
        <w:rPr>
          <w:color w:val="C0504D" w:themeColor="accent2"/>
          <w:highlight w:val="white"/>
        </w:rPr>
        <w:t>Todo</w:t>
      </w:r>
      <w:proofErr w:type="spellEnd"/>
      <w:r>
        <w:rPr>
          <w:color w:val="C0504D" w:themeColor="accent2"/>
          <w:highlight w:val="white"/>
        </w:rPr>
        <w:t xml:space="preserve">: </w:t>
      </w:r>
      <w:r w:rsidRPr="00542E52">
        <w:rPr>
          <w:color w:val="C0504D" w:themeColor="accent2"/>
          <w:highlight w:val="white"/>
        </w:rPr>
        <w:t>especially the information linked to cloud, e.g., the wet dry seasons, etc. to interpret the results which may be season</w:t>
      </w:r>
      <w:r w:rsidR="001A2F4A">
        <w:rPr>
          <w:color w:val="C0504D" w:themeColor="accent2"/>
          <w:highlight w:val="white"/>
        </w:rPr>
        <w:t xml:space="preserve"> / time </w:t>
      </w:r>
      <w:r w:rsidRPr="00542E52">
        <w:rPr>
          <w:color w:val="C0504D" w:themeColor="accent2"/>
          <w:highlight w:val="white"/>
        </w:rPr>
        <w:t xml:space="preserve">-dependent. </w:t>
      </w:r>
    </w:p>
    <w:p w14:paraId="7FF2407D" w14:textId="77777777" w:rsidR="008E41CB" w:rsidRDefault="008E41CB" w:rsidP="006A597C">
      <w:pPr>
        <w:rPr>
          <w:ins w:id="24" w:author="Tang Tang" w:date="2022-08-31T18:18:00Z"/>
          <w:highlight w:val="white"/>
        </w:rPr>
      </w:pPr>
    </w:p>
    <w:p w14:paraId="52C8D55A" w14:textId="208161E0" w:rsidR="009A7970" w:rsidRPr="00886E4F" w:rsidRDefault="00886E4F" w:rsidP="00C2100E">
      <w:pPr>
        <w:pStyle w:val="Heading3"/>
        <w:rPr>
          <w:highlight w:val="white"/>
        </w:rPr>
      </w:pPr>
      <w:r w:rsidRPr="00886E4F">
        <w:rPr>
          <w:highlight w:val="white"/>
        </w:rPr>
        <w:t>History of CF observation:</w:t>
      </w:r>
    </w:p>
    <w:p w14:paraId="2BB89A00" w14:textId="77777777" w:rsidR="00886E4F" w:rsidRPr="008A67A6" w:rsidRDefault="00886E4F" w:rsidP="006A597C">
      <w:pPr>
        <w:rPr>
          <w:highlight w:val="white"/>
        </w:rPr>
      </w:pPr>
    </w:p>
    <w:p w14:paraId="791A23D0" w14:textId="6DB0E183" w:rsidR="006627E8" w:rsidRDefault="0082772A" w:rsidP="006A597C">
      <w:pPr>
        <w:rPr>
          <w:highlight w:val="white"/>
        </w:rPr>
      </w:pPr>
      <w:r w:rsidRPr="008A67A6">
        <w:rPr>
          <w:highlight w:val="white"/>
        </w:rPr>
        <w:t xml:space="preserve">Information on local cloud coverage can be derived from human observation, meteorological </w:t>
      </w:r>
      <w:commentRangeStart w:id="25"/>
      <w:r w:rsidRPr="008A67A6">
        <w:rPr>
          <w:highlight w:val="white"/>
        </w:rPr>
        <w:t xml:space="preserve">satellites </w:t>
      </w:r>
      <w:commentRangeEnd w:id="25"/>
      <w:r w:rsidR="001D626C">
        <w:rPr>
          <w:rStyle w:val="CommentReference"/>
        </w:rPr>
        <w:commentReference w:id="25"/>
      </w:r>
      <w:r w:rsidRPr="008A67A6">
        <w:rPr>
          <w:highlight w:val="white"/>
        </w:rPr>
        <w:t xml:space="preserve">and surface remote observation data </w:t>
      </w:r>
      <w:hyperlink w:anchor="_ENREF_14" w:tooltip="Kim, 2020 #301"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&lt;EndNote&gt;&lt;Cite&gt;&lt;Author&gt;Kim&lt;/Author&gt;&lt;Year&gt;2020&lt;/Year&gt;&lt;RecNum&gt;301&lt;/RecNum&gt;&lt;DisplayText&gt;Kim and Cha, 2020&lt;/DisplayText&gt;&lt;record&gt;&lt;rec-number&gt;301&lt;/rec-number&gt;&lt;foreign-keys&gt;&lt;key app="EN" db-id="ap2s0vva2tfapsexxan50rrawfdrerr00v90" timestamp="1661951759"&gt;301&lt;/key&gt;&lt;/foreign-keys&gt;&lt;ref-type name="Journal Article"&gt;17&lt;/ref-type&gt;&lt;contributors&gt;&lt;authors&gt;&lt;author&gt;Kim, Bu-Yo&lt;/author&gt;&lt;author&gt;Cha, Joo Wan&lt;/author&gt;&lt;/authors&gt;&lt;/contributors&gt;&lt;titles&gt;&lt;title&gt;Cloud Observation and Cloud Cover Calculation at Nighttime Using the Automatic Cloud Observation System (ACOS) Package&lt;/title&gt;&lt;secondary-title&gt;Remote Sensing&lt;/secondary-title&gt;&lt;/titles&gt;&lt;periodical&gt;&lt;full-title&gt;Remote Sensing&lt;/full-title&gt;&lt;/periodical&gt;&lt;pages&gt;2314&lt;/pages&gt;&lt;volume&gt;12&lt;/volume&gt;&lt;number&gt;14&lt;/number&gt;&lt;dates&gt;&lt;year&gt;2020&lt;/year&gt;&lt;/dates&gt;&lt;isbn&gt;2072-4292&lt;/isbn&gt;&lt;accession-num&gt;doi:10.3390/rs12142314&lt;/accession-num&gt;&lt;urls&gt;&lt;related-urls&gt;&lt;url&gt;https://www.mdpi.com/2072-4292/12/14/2314&lt;/url&gt;&lt;/related-urls&gt;&lt;/urls&gt;&lt;/record&gt;&lt;/Cite&gt;&lt;/EndNote&gt;</w:instrText>
        </w:r>
        <w:r w:rsidR="006C105D" w:rsidRPr="006C105D">
          <w:rPr>
            <w:rStyle w:val="Hyperlink"/>
            <w:highlight w:val="white"/>
          </w:rPr>
          <w:fldChar w:fldCharType="separate"/>
        </w:r>
        <w:r w:rsidR="006C105D" w:rsidRPr="006C105D">
          <w:rPr>
            <w:rStyle w:val="Hyperlink"/>
            <w:highlight w:val="white"/>
          </w:rPr>
          <w:t>Kim and Cha, 2020</w:t>
        </w:r>
        <w:r w:rsidR="006C105D" w:rsidRPr="006C105D">
          <w:rPr>
            <w:rStyle w:val="Hyperlink"/>
            <w:highlight w:val="white"/>
          </w:rPr>
          <w:fldChar w:fldCharType="end"/>
        </w:r>
      </w:hyperlink>
      <w:r w:rsidRPr="008A67A6">
        <w:rPr>
          <w:highlight w:val="white"/>
        </w:rPr>
        <w:t xml:space="preserve">. Human observation refers to a regular observer recording cloud cover data at either 1, 3, or 6 h interval. To minimize human errors, ground- and aircraft-based measurements have been introduced to timely record 1-D cloud snapshots </w:t>
      </w:r>
      <w:hyperlink w:anchor="_ENREF_25" w:tooltip="Qian, 2012 #308"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&lt;EndNote&gt;&lt;Cite&gt;&lt;Author&gt;Qian&lt;/Author&gt;&lt;Year&gt;2012&lt;/Year&gt;&lt;RecNum&gt;308&lt;/RecNum&gt;&lt;DisplayText&gt;Qian et al., 2012&lt;/DisplayText&gt;&lt;record&gt;&lt;rec-number&gt;308&lt;/rec-number&gt;&lt;foreign-keys&gt;&lt;key app="EN" db-id="ap2s0vva2tfapsexxan50rrawfdrerr00v90" timestamp="1661953725"&gt;308&lt;/key&gt;&lt;/foreign-keys&gt;&lt;ref-type name="Journal Article"&gt;17&lt;/ref-type&gt;&lt;contributors&gt;&lt;authors&gt;&lt;author&gt;Qian, Y.&lt;/author&gt;&lt;author&gt;Long, C. N.&lt;/author&gt;&lt;author&gt;Wang, H.&lt;/author&gt;&lt;author&gt;Comstock, J. M.&lt;/author&gt;&lt;author&gt;McFarlane, S. A.&lt;/author&gt;&lt;author&gt;Xie, S.&lt;/author&gt;&lt;/authors&gt;&lt;/contributors&gt;&lt;titles&gt;&lt;title&gt;Evaluation of cloud fraction and its radiative effect simulated by IPCC AR4 global models against ARM surface observations&lt;/title&gt;&lt;secondary-title&gt;Atmos. Chem. Phys.&lt;/secondary-title&gt;&lt;/titles&gt;&lt;periodical&gt;&lt;full-title&gt;Atmos. Chem. Phys.&lt;/full-title&gt;&lt;/periodical&gt;&lt;pages&gt;1785-1810&lt;/pages&gt;&lt;volume&gt;12&lt;/volume&gt;&lt;number&gt;4&lt;/number&gt;&lt;dates&gt;&lt;year&gt;2012&lt;/year&gt;&lt;/dates&gt;&lt;publisher&gt;Copernicus Publications&lt;/publisher&gt;&lt;isbn&gt;1680-7324&lt;/isbn&gt;&lt;urls&gt;&lt;related-urls&gt;&lt;url&gt;https://acp.copernicus.org/articles/12/1785/2012/&lt;/url&gt;&lt;/related-urls&gt;&lt;/urls&gt;&lt;electronic-resource-num&gt;10.5194/acp-12-1785-2012&lt;/electronic-resource-num&gt;&lt;/record&gt;&lt;/Cite&gt;&lt;/EndNote&gt;</w:instrText>
        </w:r>
        <w:r w:rsidR="006C105D" w:rsidRPr="006C105D">
          <w:rPr>
            <w:rStyle w:val="Hyperlink"/>
            <w:highlight w:val="white"/>
          </w:rPr>
          <w:fldChar w:fldCharType="separate"/>
        </w:r>
        <w:r w:rsidR="006C105D" w:rsidRPr="006C105D">
          <w:rPr>
            <w:rStyle w:val="Hyperlink"/>
            <w:highlight w:val="white"/>
          </w:rPr>
          <w:t>Qian et al., 2012</w:t>
        </w:r>
        <w:r w:rsidR="006C105D" w:rsidRPr="006C105D">
          <w:rPr>
            <w:rStyle w:val="Hyperlink"/>
            <w:highlight w:val="white"/>
          </w:rPr>
          <w:fldChar w:fldCharType="end"/>
        </w:r>
      </w:hyperlink>
      <w:r w:rsidRPr="008A67A6">
        <w:rPr>
          <w:highlight w:val="white"/>
        </w:rPr>
        <w:t xml:space="preserve">. </w:t>
      </w:r>
    </w:p>
    <w:p w14:paraId="68C8C364" w14:textId="77777777" w:rsidR="006627E8" w:rsidRDefault="006627E8" w:rsidP="006A597C">
      <w:pPr>
        <w:rPr>
          <w:highlight w:val="white"/>
        </w:rPr>
      </w:pPr>
    </w:p>
    <w:p w14:paraId="2E58B07E" w14:textId="384E0E06" w:rsidR="00BA0AD8" w:rsidRDefault="0082772A" w:rsidP="006A597C">
      <w:r w:rsidRPr="008A67A6">
        <w:rPr>
          <w:highlight w:val="white"/>
        </w:rPr>
        <w:t>In the global</w:t>
      </w:r>
      <w:r w:rsidRPr="008A67A6">
        <w:t xml:space="preserve"> observation trend, remote sensing has been applied to evaluate global cloud properties and estimate cloud cover parameters over years from visible and infrared radiations </w:t>
      </w:r>
      <w:hyperlink w:anchor="_ENREF_25" w:tooltip="Qian, 2012 #308"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&lt;EndNote&gt;&lt;Cite&gt;&lt;Author&gt;Qian&lt;/Author&gt;&lt;Year&gt;2012&lt;/Year&gt;&lt;RecNum&gt;308&lt;/RecNum&gt;&lt;DisplayText&gt;Qian et al., 2012&lt;/DisplayText&gt;&lt;record&gt;&lt;rec-number&gt;308&lt;/rec-number&gt;&lt;foreign-keys&gt;&lt;key app="EN" db-id="ap2s0vva2tfapsexxan50rrawfdrerr00v90" timestamp="1661953725"&gt;308&lt;/key&gt;&lt;/foreign-keys&gt;&lt;ref-type name="Journal Article"&gt;17&lt;/ref-type&gt;&lt;contributors&gt;&lt;authors&gt;&lt;author&gt;Qian, Y.&lt;/author&gt;&lt;author&gt;Long, C. N.&lt;/author&gt;&lt;author&gt;Wang, H.&lt;/author&gt;&lt;author&gt;Comstock, J. M.&lt;/author&gt;&lt;author&gt;McFarlane, S. A.&lt;/author&gt;&lt;author&gt;Xie, S.&lt;/author&gt;&lt;/authors&gt;&lt;/contributors&gt;&lt;titles&gt;&lt;title&gt;Evaluation of cloud fraction and its radiative effect simulated by IPCC AR4 global models against ARM surface observations&lt;/title&gt;&lt;secondary-title&gt;Atmos. Chem. Phys.&lt;/secondary-title&gt;&lt;/titles&gt;&lt;periodical&gt;&lt;full-title&gt;Atmos. Chem. Phys.&lt;/full-title&gt;&lt;/periodical&gt;&lt;pages&gt;1785-1810&lt;/pages&gt;&lt;volume&gt;12&lt;/volume&gt;&lt;number&gt;4&lt;/number&gt;&lt;dates&gt;&lt;year&gt;2012&lt;/year&gt;&lt;/dates&gt;&lt;publisher&gt;Copernicus Publications&lt;/publisher&gt;&lt;isbn&gt;1680-7324&lt;/isbn&gt;&lt;urls&gt;&lt;related-urls&gt;&lt;url&gt;https://acp.copernicus.org/articles/12/1785/2012/&lt;/url&gt;&lt;/related-urls&gt;&lt;/urls&gt;&lt;electronic-resource-num&gt;10.5194/acp-12-1785-2012&lt;/electronic-resource-num&gt;&lt;/record&gt;&lt;/Cite&gt;&lt;/EndNote&gt;</w:instrText>
        </w:r>
        <w:r w:rsidR="006C105D" w:rsidRPr="006C105D">
          <w:rPr>
            <w:rStyle w:val="Hyperlink"/>
            <w:highlight w:val="white"/>
          </w:rPr>
          <w:fldChar w:fldCharType="separate"/>
        </w:r>
        <w:r w:rsidR="006C105D" w:rsidRPr="006C105D">
          <w:rPr>
            <w:rStyle w:val="Hyperlink"/>
            <w:highlight w:val="white"/>
          </w:rPr>
          <w:t>Qian et al., 2012</w:t>
        </w:r>
        <w:r w:rsidR="006C105D" w:rsidRPr="006C105D">
          <w:rPr>
            <w:rStyle w:val="Hyperlink"/>
            <w:highlight w:val="white"/>
          </w:rPr>
          <w:fldChar w:fldCharType="end"/>
        </w:r>
      </w:hyperlink>
      <w:r w:rsidRPr="008A67A6">
        <w:t xml:space="preserve">. </w:t>
      </w:r>
    </w:p>
    <w:p w14:paraId="0BB64C54" w14:textId="77777777" w:rsidR="00BA0AD8" w:rsidRDefault="00BA0AD8" w:rsidP="006A597C"/>
    <w:p w14:paraId="7FF2407E" w14:textId="296B19B5" w:rsidR="008E41CB" w:rsidRPr="008A67A6" w:rsidRDefault="0082772A" w:rsidP="006A597C">
      <w:r w:rsidRPr="008A67A6">
        <w:t xml:space="preserve">Use of camera-based devices in cloud coverage observation </w:t>
      </w:r>
      <w:commentRangeStart w:id="26"/>
      <w:r w:rsidRPr="008A67A6">
        <w:t>improved spatiotemporal</w:t>
      </w:r>
      <w:commentRangeEnd w:id="26"/>
      <w:r w:rsidR="00A72779">
        <w:rPr>
          <w:rStyle w:val="CommentReference"/>
        </w:rPr>
        <w:commentReference w:id="26"/>
      </w:r>
      <w:r w:rsidRPr="008A67A6">
        <w:t xml:space="preserve"> resolution, and image quality with a fish-eye lens (180</w:t>
      </w:r>
      <w:r w:rsidRPr="008A67A6">
        <w:rPr>
          <w:vertAlign w:val="superscript"/>
        </w:rPr>
        <w:t>o</w:t>
      </w:r>
      <w:r w:rsidRPr="008A67A6">
        <w:t xml:space="preserve"> field of view), and ability to provide continuous valuable cloud datasets. Even though data quality depends on the capacity of the camera, cloud cover detection with sunlight showed great performance during the day. Responding to the absence of visible light during </w:t>
      </w:r>
      <w:r w:rsidR="007D682D" w:rsidRPr="008A67A6">
        <w:t>nighttime</w:t>
      </w:r>
      <w:r w:rsidRPr="008A67A6">
        <w:t xml:space="preserve">, infrared sensors and filters have been developed to detect radiance from clouds </w:t>
      </w:r>
      <w:hyperlink w:anchor="_ENREF_14" w:tooltip="Kim, 2020 #301"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&lt;EndNote&gt;&lt;Cite&gt;&lt;Author&gt;Kim&lt;/Author&gt;&lt;Year&gt;2020&lt;/Year&gt;&lt;RecNum&gt;301&lt;/RecNum&gt;&lt;DisplayText&gt;Kim and Cha, 2020&lt;/DisplayText&gt;&lt;record&gt;&lt;rec-number&gt;301&lt;/rec-number&gt;&lt;foreign-keys&gt;&lt;key app="EN" db-id="ap2s0vva2tfapsexxan50rrawfdrerr00v90" timestamp="1661951759"&gt;301&lt;/key&gt;&lt;/foreign-keys&gt;&lt;ref-type name="Journal Article"&gt;17&lt;/ref-type&gt;&lt;contributors&gt;&lt;authors&gt;&lt;author&gt;Kim, Bu-Yo&lt;/author&gt;&lt;author&gt;Cha, Joo Wan&lt;/author&gt;&lt;/authors&gt;&lt;/contributors&gt;&lt;titles&gt;&lt;title&gt;Cloud Observation and Cloud Cover Calculation at Nighttime Using the Automatic Cloud Observation System (ACOS) Package&lt;/title&gt;&lt;secondary-title&gt;Remote Sensing&lt;/secondary-title&gt;&lt;/titles&gt;&lt;periodical&gt;&lt;full-title&gt;Remote Sensing&lt;/full-title&gt;&lt;/periodical&gt;&lt;pages&gt;2314&lt;/pages&gt;&lt;volume&gt;12&lt;/volume&gt;&lt;number&gt;14&lt;/number&gt;&lt;dates&gt;&lt;year&gt;2020&lt;/year&gt;&lt;/dates&gt;&lt;isbn&gt;2072-4292&lt;/isbn&gt;&lt;accession-num&gt;doi:10.3390/rs12142314&lt;/accession-num&gt;&lt;urls&gt;&lt;related-urls&gt;&lt;url&gt;https://www.mdpi.com/2072-4292/12/14/2314&lt;/url&gt;&lt;/related-urls&gt;&lt;/urls&gt;&lt;/record&gt;&lt;/Cite&gt;&lt;/EndNote&gt;</w:instrText>
        </w:r>
        <w:r w:rsidR="006C105D" w:rsidRPr="006C105D">
          <w:rPr>
            <w:rStyle w:val="Hyperlink"/>
            <w:highlight w:val="white"/>
          </w:rPr>
          <w:fldChar w:fldCharType="separate"/>
        </w:r>
        <w:r w:rsidR="006C105D" w:rsidRPr="006C105D">
          <w:rPr>
            <w:rStyle w:val="Hyperlink"/>
            <w:highlight w:val="white"/>
          </w:rPr>
          <w:t>Kim and Cha, 2020</w:t>
        </w:r>
        <w:r w:rsidR="006C105D" w:rsidRPr="006C105D">
          <w:rPr>
            <w:rStyle w:val="Hyperlink"/>
            <w:highlight w:val="white"/>
          </w:rPr>
          <w:fldChar w:fldCharType="end"/>
        </w:r>
      </w:hyperlink>
      <w:r w:rsidRPr="008A67A6">
        <w:t xml:space="preserve">. </w:t>
      </w:r>
    </w:p>
    <w:p w14:paraId="20AC82A3" w14:textId="77777777" w:rsidR="00886E4F" w:rsidRDefault="00886E4F" w:rsidP="006A597C"/>
    <w:p w14:paraId="61470912" w14:textId="77777777" w:rsidR="006157E8" w:rsidRPr="008A67A6" w:rsidRDefault="006157E8" w:rsidP="006A597C"/>
    <w:p w14:paraId="596B3935" w14:textId="030BE542" w:rsidR="002F747E" w:rsidRDefault="0082772A" w:rsidP="006A597C">
      <w:commentRangeStart w:id="27"/>
      <w:r w:rsidRPr="008A67A6">
        <w:t>Presence of long-term continuous ground-based measurements has attracted/created statistical and machine learning (ML) research interests.</w:t>
      </w:r>
      <w:commentRangeEnd w:id="27"/>
      <w:r w:rsidRPr="008A67A6">
        <w:commentReference w:id="27"/>
      </w:r>
      <w:r w:rsidRPr="008A67A6">
        <w:t xml:space="preserve"> </w:t>
      </w:r>
      <w:r w:rsidR="00665757">
        <w:t>Forsythe</w:t>
      </w:r>
    </w:p>
    <w:p w14:paraId="0A223E4A" w14:textId="77777777" w:rsidR="002F747E" w:rsidRDefault="002F747E" w:rsidP="006A597C"/>
    <w:p w14:paraId="111840EF" w14:textId="5A06AB65" w:rsidR="003A6DF2" w:rsidRDefault="0082772A" w:rsidP="006A597C">
      <w:r w:rsidRPr="008A67A6">
        <w:t xml:space="preserve">CF, </w:t>
      </w:r>
      <w:r w:rsidR="005D6D65">
        <w:t xml:space="preserve">short for </w:t>
      </w:r>
      <w:r w:rsidRPr="008A67A6">
        <w:t xml:space="preserve">fraction of area occupied by clouds, found to have a significant correlation with air temperature, precipitation, and </w:t>
      </w:r>
      <w:commentRangeStart w:id="28"/>
      <w:r w:rsidRPr="008A67A6">
        <w:t>topography</w:t>
      </w:r>
      <w:commentRangeEnd w:id="28"/>
      <w:r w:rsidR="007355A3">
        <w:rPr>
          <w:rStyle w:val="CommentReference"/>
        </w:rPr>
        <w:commentReference w:id="28"/>
      </w:r>
      <w:r w:rsidR="000214DC">
        <w:t xml:space="preserve"> </w:t>
      </w:r>
      <w:r w:rsidR="009C6648" w:rsidRPr="00DC6702">
        <w:fldChar w:fldCharType="begin">
          <w:fldData xml:space="preserve">PEVuZE5vdGU+PENpdGU+PEF1dGhvcj5EaWRpZXI8L0F1dGhvcj48WWVhcj4yMDE1PC9ZZWFyPjxS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</w:fldData>
        </w:fldChar>
      </w:r>
      <w:r w:rsidR="00EB7EDF">
        <w:instrText xml:space="preserve"> ADDIN EN.CITE </w:instrText>
      </w:r>
      <w:r w:rsidR="00EB7EDF">
        <w:fldChar w:fldCharType="begin">
          <w:fldData xml:space="preserve">PEVuZE5vdGU+PENpdGU+PEF1dGhvcj5EaWRpZXI8L0F1dGhvcj48WWVhcj4yMDE1PC9ZZWFyPjxS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</w:fldData>
        </w:fldChar>
      </w:r>
      <w:r w:rsidR="00EB7EDF">
        <w:instrText xml:space="preserve"> ADDIN EN.CITE.DATA </w:instrText>
      </w:r>
      <w:r w:rsidR="00EB7EDF">
        <w:fldChar w:fldCharType="end"/>
      </w:r>
      <w:r w:rsidR="009C6648" w:rsidRPr="00DC6702">
        <w:fldChar w:fldCharType="separate"/>
      </w:r>
      <w:hyperlink w:anchor="_ENREF_6" w:tooltip="Didier, 2015 #315" w:history="1">
        <w:r w:rsidR="006C105D" w:rsidRPr="006C105D">
          <w:rPr>
            <w:rStyle w:val="Hyperlink"/>
          </w:rPr>
          <w:t>Didier, 2015</w:t>
        </w:r>
      </w:hyperlink>
      <w:r w:rsidR="00EB7EDF">
        <w:rPr>
          <w:noProof/>
        </w:rPr>
        <w:t xml:space="preserve">; </w:t>
      </w:r>
      <w:hyperlink w:anchor="_ENREF_12" w:tooltip="Forsythe, 2015 #316" w:history="1">
        <w:r w:rsidR="006C105D" w:rsidRPr="006C105D">
          <w:rPr>
            <w:rStyle w:val="Hyperlink"/>
          </w:rPr>
          <w:t>Forsythe et al., 2015</w:t>
        </w:r>
      </w:hyperlink>
      <w:r w:rsidR="009C6648" w:rsidRPr="00DC6702">
        <w:fldChar w:fldCharType="end"/>
      </w:r>
      <w:r w:rsidRPr="008A67A6">
        <w:t xml:space="preserve">. After several studies of ML techniques in atmospheric radiative transfer </w:t>
      </w:r>
      <w:r w:rsidR="007D682D" w:rsidRPr="008A67A6">
        <w:t>studies, due</w:t>
      </w:r>
      <w:r w:rsidRPr="008A67A6">
        <w:t xml:space="preserve"> to its ability to address nonlinear complexity problems, some studies were done in CF estimation (</w:t>
      </w:r>
      <w:r w:rsidRPr="00660257">
        <w:rPr>
          <w:color w:val="FF0000"/>
        </w:rPr>
        <w:t>ref</w:t>
      </w:r>
      <w:r w:rsidRPr="008A67A6">
        <w:t>).</w:t>
      </w:r>
    </w:p>
    <w:p w14:paraId="6D73F1E2" w14:textId="77777777" w:rsidR="003A6DF2" w:rsidRDefault="003A6DF2" w:rsidP="006A597C"/>
    <w:p w14:paraId="4F7EAFAC" w14:textId="2FCB09EB" w:rsidR="00856E3A" w:rsidRPr="00856E3A" w:rsidRDefault="004C7CB6" w:rsidP="000E6326">
      <w:pPr>
        <w:pStyle w:val="Heading3"/>
      </w:pPr>
      <w:r>
        <w:t xml:space="preserve">CF from </w:t>
      </w:r>
      <w:r w:rsidR="00A22164">
        <w:t xml:space="preserve">Climate model </w:t>
      </w:r>
    </w:p>
    <w:p w14:paraId="6161F1A6" w14:textId="2B2BEF0E" w:rsidR="00345668" w:rsidRDefault="0082772A" w:rsidP="006A597C">
      <w:r w:rsidRPr="008A67A6">
        <w:t>In cloud-resolving models (CRMs), neural networks-based cumulus parameterization accurately diagnosed both precipitation and CF with little instability for multiple time steps prediction (brenowitz2018prognostic</w:t>
      </w:r>
      <w:r w:rsidR="00BB2A9B">
        <w:t>)</w:t>
      </w:r>
      <w:r w:rsidRPr="008A67A6">
        <w:t xml:space="preserve">). </w:t>
      </w:r>
    </w:p>
    <w:p w14:paraId="460C435F" w14:textId="77777777" w:rsidR="00345668" w:rsidRDefault="00345668" w:rsidP="006A597C"/>
    <w:p w14:paraId="71906F7F" w14:textId="77777777" w:rsidR="00073A93" w:rsidRDefault="0082772A" w:rsidP="006A597C">
      <w:r w:rsidRPr="008A67A6">
        <w:t xml:space="preserve">By learning from CRMs </w:t>
      </w:r>
      <w:r w:rsidR="007D682D" w:rsidRPr="008A67A6">
        <w:t>simulations, deep</w:t>
      </w:r>
      <w:r w:rsidRPr="008A67A6">
        <w:t xml:space="preserve"> neural networks achieved a more accurate convection and rapid execution on accelerators like Graphical Processing Units (GPUs) (ukkonen2020accelerating</w:t>
      </w:r>
      <w:r w:rsidR="00BB2A9B">
        <w:t>)</w:t>
      </w:r>
      <w:r w:rsidRPr="008A67A6">
        <w:t>.</w:t>
      </w:r>
    </w:p>
    <w:p w14:paraId="7AAD09D2" w14:textId="77777777" w:rsidR="001B21CC" w:rsidRDefault="0082772A" w:rsidP="006A597C">
      <w:r w:rsidRPr="008A67A6">
        <w:t xml:space="preserve">Statistically, </w:t>
      </w:r>
      <w:proofErr w:type="spellStart"/>
      <w:r w:rsidRPr="008A67A6">
        <w:t>Yunfeng</w:t>
      </w:r>
      <w:proofErr w:type="spellEnd"/>
      <w:r w:rsidRPr="008A67A6">
        <w:t xml:space="preserve"> Cao (2022) - with random forests (RF), extremely randomized trees (ERT), and categorical boosting (</w:t>
      </w:r>
      <w:proofErr w:type="spellStart"/>
      <w:r w:rsidRPr="008A67A6">
        <w:t>CatBoost</w:t>
      </w:r>
      <w:proofErr w:type="spellEnd"/>
      <w:r w:rsidRPr="008A67A6">
        <w:t xml:space="preserve">) - found a high dependence of atmospheric temperature and water </w:t>
      </w:r>
      <w:proofErr w:type="spellStart"/>
      <w:r w:rsidRPr="008A67A6">
        <w:t>vapour</w:t>
      </w:r>
      <w:proofErr w:type="spellEnd"/>
      <w:r w:rsidRPr="008A67A6">
        <w:t xml:space="preserve"> on the Clear-sky longwave downward radiation. </w:t>
      </w:r>
    </w:p>
    <w:p w14:paraId="52795200" w14:textId="77777777" w:rsidR="001B21CC" w:rsidRDefault="001B21CC" w:rsidP="006A597C"/>
    <w:p w14:paraId="09B74CB8" w14:textId="48DB7EDF" w:rsidR="00322E30" w:rsidRDefault="007D30C8" w:rsidP="00322E30">
      <w:pPr>
        <w:pStyle w:val="Heading3"/>
      </w:pPr>
      <w:r>
        <w:t>LW correlation with CF</w:t>
      </w:r>
    </w:p>
    <w:p w14:paraId="7FF24080" w14:textId="66EDF914" w:rsidR="008E41CB" w:rsidRDefault="0082772A" w:rsidP="006A597C">
      <w:r w:rsidRPr="008A67A6">
        <w:t xml:space="preserve">In 2013, while estimating daytime downward longwave radiation under both cloudy and clear skies, Facundo Carmona found a high correlation between CF and longwave with multiple linear regression. Several studies have been done estimating longwave with cloud fractions as input, but no work done yet the other </w:t>
      </w:r>
      <w:commentRangeStart w:id="29"/>
      <w:r w:rsidRPr="008A67A6">
        <w:t>way around with ML.</w:t>
      </w:r>
      <w:commentRangeEnd w:id="29"/>
      <w:r w:rsidR="00322E30">
        <w:rPr>
          <w:rStyle w:val="CommentReference"/>
        </w:rPr>
        <w:commentReference w:id="29"/>
      </w:r>
    </w:p>
    <w:p w14:paraId="01584BB5" w14:textId="77777777" w:rsidR="001B21CC" w:rsidRPr="008A67A6" w:rsidRDefault="001B21CC" w:rsidP="006A597C"/>
    <w:p w14:paraId="4AE1777B" w14:textId="5F993400" w:rsidR="005353D3" w:rsidRPr="005353D3" w:rsidRDefault="005353D3" w:rsidP="005353D3">
      <w:pPr>
        <w:widowControl/>
        <w:spacing w:before="100" w:beforeAutospacing="1" w:after="100" w:afterAutospacing="1"/>
        <w:jc w:val="left"/>
      </w:pPr>
      <w:r w:rsidRPr="005353D3">
        <w:rPr>
          <w:rFonts w:ascii="URWPalladioL" w:hAnsi="URWPalladioL"/>
          <w:sz w:val="20"/>
          <w:szCs w:val="20"/>
        </w:rPr>
        <w:t xml:space="preserve">However, to our best knowledge, no previous study has dealt with </w:t>
      </w:r>
      <w:r>
        <w:rPr>
          <w:rFonts w:ascii="URWPalladioL" w:hAnsi="URWPalladioL"/>
          <w:sz w:val="20"/>
          <w:szCs w:val="20"/>
        </w:rPr>
        <w:t>CF estimation based on LW</w:t>
      </w:r>
      <w:r w:rsidR="00B178AB">
        <w:rPr>
          <w:rFonts w:ascii="URWPalladioL" w:hAnsi="URWPalladioL"/>
          <w:sz w:val="20"/>
          <w:szCs w:val="20"/>
        </w:rPr>
        <w:t xml:space="preserve">. </w:t>
      </w:r>
    </w:p>
    <w:p w14:paraId="2079001A" w14:textId="77777777" w:rsidR="005353D3" w:rsidRPr="008A67A6" w:rsidRDefault="005353D3" w:rsidP="006A597C"/>
    <w:p w14:paraId="7FF24082" w14:textId="34404F88" w:rsidR="008E41CB" w:rsidRPr="008A67A6" w:rsidRDefault="0082772A" w:rsidP="006A597C">
      <w:pPr>
        <w:rPr>
          <w:color w:val="980000"/>
          <w:highlight w:val="white"/>
        </w:rPr>
      </w:pPr>
      <w:r w:rsidRPr="008A67A6">
        <w:t xml:space="preserve">In this paper, we estimated CF with the Reunion new station of the </w:t>
      </w:r>
      <w:r w:rsidRPr="008A67A6">
        <w:rPr>
          <w:color w:val="222222"/>
          <w:highlight w:val="white"/>
        </w:rPr>
        <w:t>Baseline Surface Radiation Network</w:t>
      </w:r>
      <w:r w:rsidRPr="008A67A6">
        <w:t xml:space="preserve"> (BSRN). Two methods were used: XGBoost, a ML model </w:t>
      </w:r>
      <w:r w:rsidRPr="008A67A6">
        <w:rPr>
          <w:highlight w:val="white"/>
        </w:rPr>
        <w:t xml:space="preserve">that </w:t>
      </w:r>
      <w:r w:rsidR="007D30C8" w:rsidRPr="008A67A6">
        <w:rPr>
          <w:highlight w:val="white"/>
        </w:rPr>
        <w:t>uses a</w:t>
      </w:r>
      <w:r w:rsidRPr="008A67A6">
        <w:rPr>
          <w:highlight w:val="white"/>
        </w:rPr>
        <w:t xml:space="preserve"> tree and a sequential neural network, a</w:t>
      </w:r>
      <w:r w:rsidRPr="008A67A6">
        <w:t xml:space="preserve">nd a physical model: Automatic Partial Cloud Amount Detection Algorithm (APCADA). The results were compared by using </w:t>
      </w:r>
      <w:r w:rsidRPr="008A67A6">
        <w:rPr>
          <w:highlight w:val="white"/>
        </w:rPr>
        <w:t>Mean Absolute Error (MAE), Root Mean Square Error (RMSE) and coefficient of correlation (r).</w:t>
      </w:r>
    </w:p>
    <w:p w14:paraId="7FF24083" w14:textId="77777777" w:rsidR="008E41CB" w:rsidRPr="008A67A6" w:rsidRDefault="008E41CB" w:rsidP="006A597C">
      <w:pPr>
        <w:rPr>
          <w:highlight w:val="white"/>
        </w:rPr>
      </w:pPr>
    </w:p>
    <w:p w14:paraId="7FF24085" w14:textId="31749DA6" w:rsidR="008E41CB" w:rsidRPr="006A597C" w:rsidRDefault="0082772A" w:rsidP="006A597C">
      <w:pPr>
        <w:pStyle w:val="Heading1"/>
        <w:rPr>
          <w:highlight w:val="white"/>
        </w:rPr>
      </w:pPr>
      <w:r w:rsidRPr="008A67A6">
        <w:rPr>
          <w:highlight w:val="white"/>
        </w:rPr>
        <w:lastRenderedPageBreak/>
        <w:t>Methods and data</w:t>
      </w:r>
    </w:p>
    <w:p w14:paraId="7FF24086" w14:textId="77777777" w:rsidR="008E41CB" w:rsidRPr="008A67A6" w:rsidRDefault="008E41CB" w:rsidP="006A597C">
      <w:pPr>
        <w:rPr>
          <w:highlight w:val="white"/>
        </w:rPr>
      </w:pPr>
    </w:p>
    <w:p w14:paraId="7FF24087" w14:textId="77777777" w:rsidR="008E41CB" w:rsidRPr="0013460F" w:rsidRDefault="0082772A" w:rsidP="006A597C">
      <w:pPr>
        <w:pStyle w:val="Heading2"/>
        <w:rPr>
          <w:highlight w:val="white"/>
        </w:rPr>
      </w:pPr>
      <w:commentRangeStart w:id="30"/>
      <w:r w:rsidRPr="0013460F">
        <w:rPr>
          <w:highlight w:val="white"/>
        </w:rPr>
        <w:t>Data</w:t>
      </w:r>
      <w:commentRangeEnd w:id="30"/>
      <w:r w:rsidRPr="0013460F">
        <w:commentReference w:id="30"/>
      </w:r>
    </w:p>
    <w:p w14:paraId="7FF24088" w14:textId="592A8815" w:rsidR="008E41CB" w:rsidRPr="0013460F" w:rsidRDefault="00C07C31" w:rsidP="006A597C">
      <w:pPr>
        <w:pStyle w:val="Heading3"/>
        <w:rPr>
          <w:highlight w:val="white"/>
        </w:rPr>
      </w:pPr>
      <w:bookmarkStart w:id="31" w:name="OLE_LINK4"/>
      <w:bookmarkStart w:id="32" w:name="OLE_LINK5"/>
      <w:bookmarkStart w:id="33" w:name="OLE_LINK8"/>
      <w:r>
        <w:rPr>
          <w:highlight w:val="white"/>
        </w:rPr>
        <w:t>Reunion</w:t>
      </w:r>
      <w:r w:rsidRPr="0013460F">
        <w:rPr>
          <w:highlight w:val="white"/>
        </w:rPr>
        <w:t xml:space="preserve"> </w:t>
      </w:r>
      <w:bookmarkEnd w:id="31"/>
      <w:bookmarkEnd w:id="32"/>
      <w:bookmarkEnd w:id="33"/>
      <w:r w:rsidRPr="0013460F">
        <w:rPr>
          <w:highlight w:val="white"/>
        </w:rPr>
        <w:t>BSRN-station data</w:t>
      </w:r>
    </w:p>
    <w:p w14:paraId="7FF2408B" w14:textId="77777777" w:rsidR="008E41CB" w:rsidRPr="008A67A6" w:rsidRDefault="008E41CB" w:rsidP="006A597C"/>
    <w:p w14:paraId="7FF2408C" w14:textId="16FCC3C1" w:rsidR="008E41CB" w:rsidRPr="008A67A6" w:rsidRDefault="0082772A" w:rsidP="006A597C">
      <w:r w:rsidRPr="008A67A6">
        <w:t xml:space="preserve">The </w:t>
      </w:r>
      <w:r w:rsidR="006D41E0">
        <w:t xml:space="preserve">Reunion </w:t>
      </w:r>
      <w:r w:rsidRPr="008A67A6">
        <w:t xml:space="preserve">BSRN </w:t>
      </w:r>
      <w:r w:rsidRPr="006A597C">
        <w:t xml:space="preserve">station </w:t>
      </w:r>
      <w:r w:rsidR="00C07C31" w:rsidRPr="008A67A6">
        <w:t>is in</w:t>
      </w:r>
      <w:r w:rsidR="006C60D4" w:rsidRPr="008A67A6">
        <w:t xml:space="preserve"> the main campus of the University of </w:t>
      </w:r>
      <w:r w:rsidR="003800ED" w:rsidRPr="008A67A6">
        <w:t>Reunion Island</w:t>
      </w:r>
      <w:r w:rsidR="006C60D4" w:rsidRPr="008A67A6">
        <w:t xml:space="preserve"> (2</w:t>
      </w:r>
      <w:r w:rsidR="00653E3A">
        <w:t>1.0</w:t>
      </w:r>
      <w:r w:rsidR="00064452">
        <w:t>0</w:t>
      </w:r>
      <w:r w:rsidR="006C60D4" w:rsidRPr="008A67A6">
        <w:rPr>
          <w:vertAlign w:val="superscript"/>
        </w:rPr>
        <w:t>°</w:t>
      </w:r>
      <w:r w:rsidR="006C60D4" w:rsidRPr="008A67A6">
        <w:t xml:space="preserve"> S, </w:t>
      </w:r>
      <w:r w:rsidR="00653E3A">
        <w:t>55</w:t>
      </w:r>
      <w:r w:rsidR="006C60D4" w:rsidRPr="008A67A6">
        <w:t>.</w:t>
      </w:r>
      <w:r w:rsidR="00653E3A">
        <w:t>4</w:t>
      </w:r>
      <w:r w:rsidR="006C60D4" w:rsidRPr="008A67A6">
        <w:t>5</w:t>
      </w:r>
      <w:r w:rsidR="006C60D4" w:rsidRPr="008A67A6">
        <w:rPr>
          <w:vertAlign w:val="superscript"/>
        </w:rPr>
        <w:t>°</w:t>
      </w:r>
      <w:r w:rsidR="006C60D4" w:rsidRPr="008A67A6">
        <w:t> </w:t>
      </w:r>
      <w:r w:rsidR="00653E3A">
        <w:t>E</w:t>
      </w:r>
      <w:r w:rsidR="00036CFF">
        <w:t>)</w:t>
      </w:r>
      <w:r w:rsidR="006C60D4" w:rsidRPr="008A67A6">
        <w:t xml:space="preserve"> </w:t>
      </w:r>
      <w:r w:rsidR="00127DE8">
        <w:t xml:space="preserve">in the city of </w:t>
      </w:r>
      <w:r w:rsidR="00127DE8" w:rsidRPr="008A67A6">
        <w:t>Saint</w:t>
      </w:r>
      <w:r w:rsidR="00064452" w:rsidRPr="008A67A6">
        <w:t>-Denis, on the northern coast of the island (</w:t>
      </w:r>
      <w:r w:rsidR="001857D8">
        <w:t xml:space="preserve">see </w:t>
      </w:r>
      <w:r w:rsidR="003800ED">
        <w:fldChar w:fldCharType="begin"/>
      </w:r>
      <w:r w:rsidR="003800ED">
        <w:instrText xml:space="preserve"> REF _Ref112861730 \h </w:instrText>
      </w:r>
      <w:r w:rsidR="003800ED">
        <w:fldChar w:fldCharType="separate"/>
      </w:r>
      <w:r w:rsidR="003800ED">
        <w:t xml:space="preserve">Fig. </w:t>
      </w:r>
      <w:r w:rsidR="003800ED">
        <w:rPr>
          <w:noProof/>
        </w:rPr>
        <w:t>1</w:t>
      </w:r>
      <w:r w:rsidR="003800ED">
        <w:fldChar w:fldCharType="end"/>
      </w:r>
      <w:r w:rsidR="003800ED">
        <w:t>)</w:t>
      </w:r>
      <w:r w:rsidR="00413411">
        <w:t>.</w:t>
      </w:r>
      <w:r w:rsidR="00413411">
        <w:rPr>
          <w:rFonts w:hint="eastAsia"/>
        </w:rPr>
        <w:t xml:space="preserve"> </w:t>
      </w:r>
      <w:r w:rsidR="00413411">
        <w:t xml:space="preserve">The station </w:t>
      </w:r>
      <w:r w:rsidRPr="008A67A6">
        <w:t>is managed by the ENERGY</w:t>
      </w:r>
      <w:r w:rsidR="00117A1A">
        <w:t>-</w:t>
      </w:r>
      <w:r w:rsidRPr="008A67A6">
        <w:t xml:space="preserve">Lab. </w:t>
      </w:r>
    </w:p>
    <w:p w14:paraId="7FF2408E" w14:textId="77777777" w:rsidR="008E41CB" w:rsidRPr="008A67A6" w:rsidRDefault="008E41CB" w:rsidP="006A597C"/>
    <w:p w14:paraId="7FF2408F" w14:textId="61A7F3CD" w:rsidR="008E41CB" w:rsidRPr="008A67A6" w:rsidRDefault="00AB18FE" w:rsidP="006A597C">
      <w:pPr>
        <w:rPr>
          <w:highlight w:val="white"/>
        </w:rPr>
      </w:pPr>
      <w:r>
        <w:t xml:space="preserve">As one of the BSRN global network, </w:t>
      </w:r>
      <w:r w:rsidR="005009F1">
        <w:t>d</w:t>
      </w:r>
      <w:r w:rsidR="00C91E99">
        <w:t xml:space="preserve">ata from the Reunion </w:t>
      </w:r>
      <w:r w:rsidRPr="008A67A6">
        <w:t xml:space="preserve">BSRN station, </w:t>
      </w:r>
      <w:r w:rsidR="00DA5DE9">
        <w:t>passed an</w:t>
      </w:r>
      <w:r w:rsidRPr="008A67A6">
        <w:t xml:space="preserve"> automatic quality control (AQC</w:t>
      </w:r>
      <w:r w:rsidR="0072403D">
        <w:t>) as described in</w:t>
      </w:r>
      <w:r w:rsidRPr="008A67A6">
        <w:t xml:space="preserve"> </w:t>
      </w:r>
      <w:hyperlink w:anchor="_ENREF_18" w:tooltip="Long, 2008 #319" w:history="1">
        <w:r w:rsidR="006C105D" w:rsidRPr="006C105D">
          <w:rPr>
            <w:rStyle w:val="Hyperlink"/>
            <w:highlight w:val="white"/>
          </w:rPr>
          <w:fldChar w:fldCharType="begin"/>
        </w:r>
        <w:r w:rsidR="006C105D" w:rsidRPr="006C105D">
          <w:rPr>
            <w:rStyle w:val="Hyperlink"/>
            <w:highlight w:val="white"/>
          </w:rPr>
          <w:instrText xml:space="preserve"> ADDIN EN.CITE &lt;EndNote&gt;&lt;Cite AuthorYear="1"&gt;&lt;Author&gt;Long&lt;/Author&gt;&lt;Year&gt;2008&lt;/Year&gt;&lt;RecNum&gt;319&lt;/RecNum&gt;&lt;DisplayText&gt;Long and Shi (2008)&lt;/DisplayText&gt;&lt;record&gt;&lt;rec-number&gt;319&lt;/rec-number&gt;&lt;foreign-keys&gt;&lt;key app="EN" db-id="ap2s0vva2tfapsexxan50rrawfdrerr00v90" timestamp="1662533511"&gt;319&lt;/key&gt;&lt;/foreign-keys&gt;&lt;ref-type name="Journal Article"&gt;17&lt;/ref-type&gt;&lt;contributors&gt;&lt;authors&gt;&lt;author&gt;Long, Chuck N&lt;/author&gt;&lt;author&gt;Shi, Yan&lt;/author&gt;&lt;/authors&gt;&lt;/contributors&gt;&lt;titles&gt;&lt;title&gt;An automated quality assessment and control algorithm for surface radiation measurements&lt;/title&gt;&lt;secondary-title&gt;The Open Atmospheric Science Journal&lt;/secondary-title&gt;&lt;/titles&gt;&lt;periodical&gt;&lt;full-title&gt;The Open Atmospheric Science Journal&lt;/full-title&gt;&lt;/periodical&gt;&lt;volume&gt;2&lt;/volume&gt;&lt;number&gt;1&lt;/number&gt;&lt;dates&gt;&lt;year&gt;2008&lt;/year&gt;&lt;/dates&gt;&lt;urls&gt;&lt;/urls&gt;&lt;electronic-resource-num&gt;10.2174/1874282300802010023&lt;/electronic-resource-num&gt;&lt;/record&gt;&lt;/Cite&gt;&lt;/EndNote&gt;</w:instrText>
        </w:r>
        <w:r w:rsidR="006C105D" w:rsidRPr="006C105D">
          <w:rPr>
            <w:rStyle w:val="Hyperlink"/>
            <w:highlight w:val="white"/>
          </w:rPr>
          <w:fldChar w:fldCharType="separate"/>
        </w:r>
        <w:r w:rsidR="006C105D" w:rsidRPr="006C105D">
          <w:rPr>
            <w:rStyle w:val="Hyperlink"/>
            <w:highlight w:val="white"/>
          </w:rPr>
          <w:t>Long and Shi (2008)</w:t>
        </w:r>
        <w:r w:rsidR="006C105D" w:rsidRPr="006C105D">
          <w:rPr>
            <w:rStyle w:val="Hyperlink"/>
            <w:highlight w:val="white"/>
          </w:rPr>
          <w:fldChar w:fldCharType="end"/>
        </w:r>
      </w:hyperlink>
      <w:r w:rsidR="0072403D" w:rsidRPr="008A67A6">
        <w:t xml:space="preserve"> and visual quality control (VQC)</w:t>
      </w:r>
      <w:r w:rsidR="00EF27BF">
        <w:t xml:space="preserve"> before p</w:t>
      </w:r>
      <w:r w:rsidR="00BD6596">
        <w:t>ublishing</w:t>
      </w:r>
      <w:r w:rsidRPr="008A67A6">
        <w:t xml:space="preserve">. </w:t>
      </w:r>
      <w:r w:rsidRPr="008A67A6">
        <w:rPr>
          <w:highlight w:val="white"/>
        </w:rPr>
        <w:t xml:space="preserve">The </w:t>
      </w:r>
      <w:r w:rsidR="00BD6596">
        <w:rPr>
          <w:highlight w:val="white"/>
        </w:rPr>
        <w:t xml:space="preserve">Reunion </w:t>
      </w:r>
      <w:r w:rsidRPr="008A67A6">
        <w:rPr>
          <w:highlight w:val="white"/>
        </w:rPr>
        <w:t>station</w:t>
      </w:r>
      <w:r w:rsidR="00BD6596">
        <w:rPr>
          <w:highlight w:val="white"/>
        </w:rPr>
        <w:t xml:space="preserve"> </w:t>
      </w:r>
      <w:r w:rsidRPr="008A67A6">
        <w:rPr>
          <w:highlight w:val="white"/>
        </w:rPr>
        <w:t xml:space="preserve">records </w:t>
      </w:r>
      <w:r w:rsidR="007D7CFD">
        <w:rPr>
          <w:highlight w:val="white"/>
        </w:rPr>
        <w:t xml:space="preserve">several variables </w:t>
      </w:r>
      <w:r w:rsidR="007D7CFD" w:rsidRPr="008A67A6">
        <w:rPr>
          <w:highlight w:val="white"/>
        </w:rPr>
        <w:t>at 1-minute interval</w:t>
      </w:r>
      <w:r w:rsidR="007D7CFD">
        <w:rPr>
          <w:highlight w:val="white"/>
        </w:rPr>
        <w:t xml:space="preserve">: </w:t>
      </w:r>
      <w:r w:rsidRPr="008A67A6">
        <w:rPr>
          <w:highlight w:val="white"/>
        </w:rPr>
        <w:t>global horizontal shortwave irradiance (GSW, in W/m</w:t>
      </w:r>
      <w:r w:rsidRPr="008A67A6">
        <w:rPr>
          <w:highlight w:val="white"/>
          <w:vertAlign w:val="superscript"/>
        </w:rPr>
        <w:t>2</w:t>
      </w:r>
      <w:r w:rsidRPr="008A67A6">
        <w:rPr>
          <w:highlight w:val="white"/>
        </w:rPr>
        <w:t>), diffuse horizontal shortwave irradiance (SWDif, in W/m</w:t>
      </w:r>
      <w:r w:rsidRPr="008A67A6">
        <w:rPr>
          <w:highlight w:val="white"/>
          <w:vertAlign w:val="superscript"/>
        </w:rPr>
        <w:t>2</w:t>
      </w:r>
      <w:r w:rsidRPr="008A67A6">
        <w:rPr>
          <w:highlight w:val="white"/>
        </w:rPr>
        <w:t>), direct normal shortwave irradiance (SWDir, in W/m</w:t>
      </w:r>
      <w:r w:rsidRPr="008A67A6">
        <w:rPr>
          <w:highlight w:val="white"/>
          <w:vertAlign w:val="superscript"/>
        </w:rPr>
        <w:t>2</w:t>
      </w:r>
      <w:r w:rsidRPr="008A67A6">
        <w:rPr>
          <w:highlight w:val="white"/>
        </w:rPr>
        <w:t>), downward longwave irradiance (LWD, in W/m</w:t>
      </w:r>
      <w:r w:rsidRPr="008A67A6">
        <w:rPr>
          <w:highlight w:val="white"/>
          <w:vertAlign w:val="superscript"/>
        </w:rPr>
        <w:t>2</w:t>
      </w:r>
      <w:r w:rsidRPr="008A67A6">
        <w:rPr>
          <w:highlight w:val="white"/>
        </w:rPr>
        <w:t xml:space="preserve">), temperature (T, in °C), </w:t>
      </w:r>
      <w:bookmarkStart w:id="34" w:name="OLE_LINK9"/>
      <w:bookmarkStart w:id="35" w:name="OLE_LINK10"/>
      <w:r w:rsidRPr="008A67A6">
        <w:rPr>
          <w:highlight w:val="white"/>
        </w:rPr>
        <w:t xml:space="preserve">relative humidity (RH, in %), and pressure (P, in </w:t>
      </w:r>
      <w:commentRangeStart w:id="36"/>
      <w:commentRangeStart w:id="37"/>
      <w:r w:rsidRPr="008A67A6">
        <w:rPr>
          <w:highlight w:val="white"/>
        </w:rPr>
        <w:t>h</w:t>
      </w:r>
      <w:commentRangeEnd w:id="36"/>
      <w:r w:rsidRPr="008A67A6">
        <w:commentReference w:id="36"/>
      </w:r>
      <w:commentRangeEnd w:id="37"/>
      <w:r w:rsidRPr="008A67A6">
        <w:commentReference w:id="37"/>
      </w:r>
      <w:r w:rsidRPr="008A67A6">
        <w:rPr>
          <w:highlight w:val="white"/>
        </w:rPr>
        <w:t xml:space="preserve">Pa). </w:t>
      </w:r>
      <w:bookmarkEnd w:id="34"/>
      <w:bookmarkEnd w:id="35"/>
      <w:r w:rsidRPr="008A67A6">
        <w:rPr>
          <w:highlight w:val="white"/>
        </w:rPr>
        <w:t xml:space="preserve">Unshaded and shaded CMP22 pyranometer measures GSW, and SWDif respectively, </w:t>
      </w:r>
      <w:bookmarkStart w:id="38" w:name="OLE_LINK19"/>
      <w:bookmarkStart w:id="39" w:name="OLE_LINK20"/>
      <w:r w:rsidRPr="008A67A6">
        <w:rPr>
          <w:highlight w:val="white"/>
        </w:rPr>
        <w:t>CHP11 pyrheliometer</w:t>
      </w:r>
      <w:bookmarkEnd w:id="38"/>
      <w:bookmarkEnd w:id="39"/>
      <w:r w:rsidRPr="008A67A6">
        <w:rPr>
          <w:highlight w:val="white"/>
        </w:rPr>
        <w:t xml:space="preserve"> is used to measure SWDir, </w:t>
      </w:r>
      <w:bookmarkStart w:id="40" w:name="OLE_LINK21"/>
      <w:bookmarkStart w:id="41" w:name="OLE_LINK22"/>
      <w:r w:rsidRPr="008A67A6">
        <w:rPr>
          <w:highlight w:val="white"/>
        </w:rPr>
        <w:t>CGR4 pyrgeometer</w:t>
      </w:r>
      <w:bookmarkEnd w:id="40"/>
      <w:bookmarkEnd w:id="41"/>
      <w:r w:rsidRPr="008A67A6">
        <w:rPr>
          <w:highlight w:val="white"/>
        </w:rPr>
        <w:t xml:space="preserve"> for LW</w:t>
      </w:r>
      <w:r w:rsidR="00A30C78">
        <w:rPr>
          <w:highlight w:val="white"/>
        </w:rPr>
        <w:t>D</w:t>
      </w:r>
      <w:r w:rsidRPr="008A67A6">
        <w:rPr>
          <w:highlight w:val="white"/>
        </w:rPr>
        <w:t xml:space="preserve">, and </w:t>
      </w:r>
      <w:bookmarkStart w:id="42" w:name="OLE_LINK13"/>
      <w:bookmarkStart w:id="43" w:name="OLE_LINK14"/>
      <w:r w:rsidRPr="008A67A6">
        <w:rPr>
          <w:highlight w:val="white"/>
        </w:rPr>
        <w:t>WXT530 weather transmitter</w:t>
      </w:r>
      <w:bookmarkEnd w:id="42"/>
      <w:bookmarkEnd w:id="43"/>
      <w:r w:rsidRPr="008A67A6">
        <w:rPr>
          <w:highlight w:val="white"/>
        </w:rPr>
        <w:t xml:space="preserve"> for T, RH, and P</w:t>
      </w:r>
      <w:r w:rsidR="00206E20">
        <w:rPr>
          <w:highlight w:val="white"/>
        </w:rPr>
        <w:t xml:space="preserve"> (</w:t>
      </w:r>
      <w:r w:rsidR="0020571D">
        <w:rPr>
          <w:highlight w:val="white"/>
        </w:rPr>
        <w:t xml:space="preserve">see </w:t>
      </w:r>
      <w:r w:rsidR="0020571D">
        <w:rPr>
          <w:highlight w:val="white"/>
        </w:rPr>
        <w:fldChar w:fldCharType="begin"/>
      </w:r>
      <w:r w:rsidR="0020571D">
        <w:rPr>
          <w:highlight w:val="white"/>
        </w:rPr>
        <w:instrText xml:space="preserve"> REF _Ref113522374 \h </w:instrText>
      </w:r>
      <w:r w:rsidR="0020571D">
        <w:rPr>
          <w:highlight w:val="white"/>
        </w:rPr>
      </w:r>
      <w:r w:rsidR="0020571D">
        <w:rPr>
          <w:highlight w:val="white"/>
        </w:rPr>
        <w:fldChar w:fldCharType="separate"/>
      </w:r>
      <w:r w:rsidR="0020571D">
        <w:t xml:space="preserve">Table </w:t>
      </w:r>
      <w:r w:rsidR="0020571D">
        <w:rPr>
          <w:noProof/>
        </w:rPr>
        <w:t>1</w:t>
      </w:r>
      <w:r w:rsidR="0020571D">
        <w:rPr>
          <w:highlight w:val="white"/>
        </w:rPr>
        <w:fldChar w:fldCharType="end"/>
      </w:r>
      <w:r w:rsidR="0020571D">
        <w:rPr>
          <w:highlight w:val="white"/>
        </w:rPr>
        <w:t>).</w:t>
      </w:r>
    </w:p>
    <w:p w14:paraId="41236809" w14:textId="17F0B377" w:rsidR="004A54FD" w:rsidRPr="008A67A6" w:rsidRDefault="004A54FD" w:rsidP="004A54FD">
      <w:pPr>
        <w:rPr>
          <w:highlight w:val="white"/>
        </w:rPr>
      </w:pPr>
    </w:p>
    <w:p w14:paraId="0182045A" w14:textId="5F9562FE" w:rsidR="00206E20" w:rsidRDefault="00206E20" w:rsidP="00206E20">
      <w:pPr>
        <w:pStyle w:val="Caption"/>
        <w:keepNext/>
      </w:pPr>
      <w:bookmarkStart w:id="44" w:name="_Ref113522374"/>
      <w:r>
        <w:t xml:space="preserve">Table </w:t>
      </w:r>
      <w:r>
        <w:fldChar w:fldCharType="begin"/>
      </w:r>
      <w:r>
        <w:instrText xml:space="preserve"> SEQ Table \* ARABIC </w:instrText>
      </w:r>
      <w:r>
        <w:fldChar w:fldCharType="separate"/>
      </w:r>
      <w:r>
        <w:rPr>
          <w:noProof/>
        </w:rPr>
        <w:t>1</w:t>
      </w:r>
      <w:r>
        <w:fldChar w:fldCharType="end"/>
      </w:r>
      <w:bookmarkEnd w:id="44"/>
      <w:r>
        <w:t xml:space="preserve"> </w:t>
      </w:r>
      <w:r w:rsidR="006177A8">
        <w:t>Summary of data used in this study.</w:t>
      </w:r>
      <w:r w:rsidR="00C91BDD">
        <w:t xml:space="preserve"> The temporal resolution of all these variables is 5-minute.</w:t>
      </w:r>
    </w:p>
    <w:tbl>
      <w:tblPr>
        <w:tblW w:w="8920" w:type="dxa"/>
        <w:tblLook w:val="04A0" w:firstRow="1" w:lastRow="0" w:firstColumn="1" w:lastColumn="0" w:noHBand="0" w:noVBand="1"/>
      </w:tblPr>
      <w:tblGrid>
        <w:gridCol w:w="998"/>
        <w:gridCol w:w="2163"/>
        <w:gridCol w:w="718"/>
        <w:gridCol w:w="2683"/>
        <w:gridCol w:w="1103"/>
        <w:gridCol w:w="1255"/>
      </w:tblGrid>
      <w:tr w:rsidR="00C95CE7" w:rsidRPr="00C95CE7" w14:paraId="66A7D0B4" w14:textId="77777777" w:rsidTr="00C95CE7">
        <w:trPr>
          <w:trHeight w:val="620"/>
        </w:trPr>
        <w:tc>
          <w:tcPr>
            <w:tcW w:w="880" w:type="dxa"/>
            <w:tcBorders>
              <w:top w:val="single" w:sz="4" w:space="0" w:color="auto"/>
              <w:left w:val="nil"/>
              <w:bottom w:val="double" w:sz="6" w:space="0" w:color="auto"/>
              <w:right w:val="single" w:sz="4" w:space="0" w:color="000000"/>
            </w:tcBorders>
            <w:shd w:val="clear" w:color="auto" w:fill="auto"/>
            <w:vAlign w:val="center"/>
            <w:hideMark/>
          </w:tcPr>
          <w:p w14:paraId="558F212B" w14:textId="77777777" w:rsidR="00C95CE7" w:rsidRPr="00C95CE7" w:rsidRDefault="00C95CE7" w:rsidP="00C95CE7">
            <w:pPr>
              <w:widowControl/>
              <w:jc w:val="left"/>
              <w:rPr>
                <w:b/>
                <w:bCs/>
                <w:color w:val="000000"/>
                <w:sz w:val="21"/>
                <w:szCs w:val="21"/>
              </w:rPr>
            </w:pPr>
            <w:r w:rsidRPr="00C95CE7">
              <w:rPr>
                <w:b/>
                <w:bCs/>
                <w:color w:val="000000"/>
                <w:sz w:val="21"/>
                <w:szCs w:val="21"/>
              </w:rPr>
              <w:t>Variable</w:t>
            </w:r>
          </w:p>
        </w:tc>
        <w:tc>
          <w:tcPr>
            <w:tcW w:w="2300" w:type="dxa"/>
            <w:tcBorders>
              <w:top w:val="single" w:sz="4" w:space="0" w:color="auto"/>
              <w:left w:val="nil"/>
              <w:bottom w:val="double" w:sz="6" w:space="0" w:color="auto"/>
              <w:right w:val="single" w:sz="4" w:space="0" w:color="000000"/>
            </w:tcBorders>
            <w:shd w:val="clear" w:color="auto" w:fill="auto"/>
            <w:vAlign w:val="center"/>
            <w:hideMark/>
          </w:tcPr>
          <w:p w14:paraId="6EF852B9" w14:textId="77777777" w:rsidR="00C95CE7" w:rsidRPr="00C95CE7" w:rsidRDefault="00C95CE7" w:rsidP="00C95CE7">
            <w:pPr>
              <w:widowControl/>
              <w:jc w:val="left"/>
              <w:rPr>
                <w:b/>
                <w:bCs/>
                <w:color w:val="000000"/>
                <w:sz w:val="21"/>
                <w:szCs w:val="21"/>
              </w:rPr>
            </w:pPr>
            <w:r w:rsidRPr="00C95CE7">
              <w:rPr>
                <w:b/>
                <w:bCs/>
                <w:color w:val="000000"/>
                <w:sz w:val="21"/>
                <w:szCs w:val="21"/>
              </w:rPr>
              <w:t>Full name</w:t>
            </w:r>
          </w:p>
        </w:tc>
        <w:tc>
          <w:tcPr>
            <w:tcW w:w="720" w:type="dxa"/>
            <w:tcBorders>
              <w:top w:val="single" w:sz="4" w:space="0" w:color="auto"/>
              <w:left w:val="nil"/>
              <w:bottom w:val="double" w:sz="6" w:space="0" w:color="auto"/>
              <w:right w:val="single" w:sz="4" w:space="0" w:color="000000"/>
            </w:tcBorders>
            <w:shd w:val="clear" w:color="auto" w:fill="auto"/>
            <w:vAlign w:val="center"/>
            <w:hideMark/>
          </w:tcPr>
          <w:p w14:paraId="478A76D2" w14:textId="77777777" w:rsidR="00C95CE7" w:rsidRPr="00C95CE7" w:rsidRDefault="00C95CE7" w:rsidP="00C95CE7">
            <w:pPr>
              <w:widowControl/>
              <w:jc w:val="center"/>
              <w:rPr>
                <w:b/>
                <w:bCs/>
                <w:color w:val="000000"/>
                <w:sz w:val="21"/>
                <w:szCs w:val="21"/>
              </w:rPr>
            </w:pPr>
            <w:r w:rsidRPr="00C95CE7">
              <w:rPr>
                <w:b/>
                <w:bCs/>
                <w:color w:val="000000"/>
                <w:sz w:val="21"/>
                <w:szCs w:val="21"/>
              </w:rPr>
              <w:t>unit</w:t>
            </w:r>
          </w:p>
        </w:tc>
        <w:tc>
          <w:tcPr>
            <w:tcW w:w="2860" w:type="dxa"/>
            <w:tcBorders>
              <w:top w:val="single" w:sz="4" w:space="0" w:color="auto"/>
              <w:left w:val="nil"/>
              <w:bottom w:val="double" w:sz="6" w:space="0" w:color="auto"/>
              <w:right w:val="single" w:sz="4" w:space="0" w:color="000000"/>
            </w:tcBorders>
            <w:shd w:val="clear" w:color="auto" w:fill="auto"/>
            <w:vAlign w:val="center"/>
            <w:hideMark/>
          </w:tcPr>
          <w:p w14:paraId="25FD3A9F" w14:textId="77777777" w:rsidR="00C95CE7" w:rsidRPr="00C95CE7" w:rsidRDefault="00C95CE7" w:rsidP="00C95CE7">
            <w:pPr>
              <w:widowControl/>
              <w:rPr>
                <w:b/>
                <w:bCs/>
                <w:color w:val="000000"/>
                <w:sz w:val="21"/>
                <w:szCs w:val="21"/>
              </w:rPr>
            </w:pPr>
            <w:r w:rsidRPr="00C95CE7">
              <w:rPr>
                <w:b/>
                <w:bCs/>
                <w:color w:val="000000"/>
                <w:sz w:val="21"/>
                <w:szCs w:val="21"/>
              </w:rPr>
              <w:t>data source (device)</w:t>
            </w:r>
          </w:p>
        </w:tc>
        <w:tc>
          <w:tcPr>
            <w:tcW w:w="1020" w:type="dxa"/>
            <w:tcBorders>
              <w:top w:val="single" w:sz="4" w:space="0" w:color="auto"/>
              <w:left w:val="nil"/>
              <w:bottom w:val="double" w:sz="6" w:space="0" w:color="auto"/>
              <w:right w:val="single" w:sz="4" w:space="0" w:color="000000"/>
            </w:tcBorders>
            <w:shd w:val="clear" w:color="auto" w:fill="auto"/>
            <w:vAlign w:val="center"/>
            <w:hideMark/>
          </w:tcPr>
          <w:p w14:paraId="7EBEA18D" w14:textId="77777777" w:rsidR="00C95CE7" w:rsidRPr="00C95CE7" w:rsidRDefault="00C95CE7" w:rsidP="00C95CE7">
            <w:pPr>
              <w:widowControl/>
              <w:rPr>
                <w:b/>
                <w:bCs/>
                <w:color w:val="000000"/>
                <w:sz w:val="21"/>
                <w:szCs w:val="21"/>
              </w:rPr>
            </w:pPr>
            <w:r w:rsidRPr="00C95CE7">
              <w:rPr>
                <w:b/>
                <w:bCs/>
                <w:color w:val="000000"/>
                <w:sz w:val="21"/>
                <w:szCs w:val="21"/>
              </w:rPr>
              <w:t>XGBoost</w:t>
            </w:r>
          </w:p>
        </w:tc>
        <w:tc>
          <w:tcPr>
            <w:tcW w:w="1140" w:type="dxa"/>
            <w:tcBorders>
              <w:top w:val="single" w:sz="4" w:space="0" w:color="auto"/>
              <w:left w:val="nil"/>
              <w:bottom w:val="double" w:sz="6" w:space="0" w:color="auto"/>
              <w:right w:val="nil"/>
            </w:tcBorders>
            <w:shd w:val="clear" w:color="auto" w:fill="auto"/>
            <w:vAlign w:val="center"/>
            <w:hideMark/>
          </w:tcPr>
          <w:p w14:paraId="72489C79" w14:textId="77777777" w:rsidR="00C95CE7" w:rsidRPr="00C95CE7" w:rsidRDefault="00C95CE7" w:rsidP="00C95CE7">
            <w:pPr>
              <w:widowControl/>
              <w:rPr>
                <w:b/>
                <w:bCs/>
                <w:color w:val="000000"/>
                <w:sz w:val="21"/>
                <w:szCs w:val="21"/>
              </w:rPr>
            </w:pPr>
            <w:r w:rsidRPr="00C95CE7">
              <w:rPr>
                <w:b/>
                <w:bCs/>
                <w:color w:val="000000"/>
                <w:sz w:val="21"/>
                <w:szCs w:val="21"/>
              </w:rPr>
              <w:t>APACADA</w:t>
            </w:r>
          </w:p>
        </w:tc>
      </w:tr>
      <w:tr w:rsidR="00C95CE7" w:rsidRPr="00C95CE7" w14:paraId="26FC7550" w14:textId="77777777" w:rsidTr="00C95CE7">
        <w:trPr>
          <w:trHeight w:val="360"/>
        </w:trPr>
        <w:tc>
          <w:tcPr>
            <w:tcW w:w="880" w:type="dxa"/>
            <w:vMerge w:val="restart"/>
            <w:tcBorders>
              <w:top w:val="nil"/>
              <w:left w:val="nil"/>
              <w:bottom w:val="single" w:sz="4" w:space="0" w:color="auto"/>
              <w:right w:val="single" w:sz="4" w:space="0" w:color="auto"/>
            </w:tcBorders>
            <w:shd w:val="clear" w:color="auto" w:fill="auto"/>
            <w:vAlign w:val="center"/>
            <w:hideMark/>
          </w:tcPr>
          <w:p w14:paraId="4EFE883E" w14:textId="77777777" w:rsidR="00C95CE7" w:rsidRPr="00C95CE7" w:rsidRDefault="00C95CE7" w:rsidP="00C95CE7">
            <w:pPr>
              <w:widowControl/>
              <w:jc w:val="left"/>
              <w:rPr>
                <w:color w:val="000000"/>
                <w:sz w:val="21"/>
                <w:szCs w:val="21"/>
              </w:rPr>
            </w:pPr>
            <w:r w:rsidRPr="00C95CE7">
              <w:rPr>
                <w:color w:val="000000"/>
                <w:sz w:val="21"/>
                <w:szCs w:val="21"/>
              </w:rPr>
              <w:t>T</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15BDA039" w14:textId="77777777" w:rsidR="00C95CE7" w:rsidRPr="00C95CE7" w:rsidRDefault="00C95CE7" w:rsidP="00C95CE7">
            <w:pPr>
              <w:widowControl/>
              <w:jc w:val="left"/>
              <w:rPr>
                <w:color w:val="000000"/>
                <w:sz w:val="21"/>
                <w:szCs w:val="21"/>
              </w:rPr>
            </w:pPr>
            <w:r w:rsidRPr="00C95CE7">
              <w:rPr>
                <w:color w:val="000000"/>
                <w:sz w:val="21"/>
                <w:szCs w:val="21"/>
              </w:rPr>
              <w:t>near surface air temperature</w:t>
            </w:r>
          </w:p>
        </w:tc>
        <w:tc>
          <w:tcPr>
            <w:tcW w:w="720" w:type="dxa"/>
            <w:vMerge w:val="restart"/>
            <w:tcBorders>
              <w:top w:val="nil"/>
              <w:left w:val="single" w:sz="4" w:space="0" w:color="auto"/>
              <w:bottom w:val="single" w:sz="4" w:space="0" w:color="auto"/>
              <w:right w:val="single" w:sz="4" w:space="0" w:color="auto"/>
            </w:tcBorders>
            <w:shd w:val="clear" w:color="auto" w:fill="auto"/>
            <w:vAlign w:val="center"/>
            <w:hideMark/>
          </w:tcPr>
          <w:p w14:paraId="26B85B30" w14:textId="77777777" w:rsidR="00C95CE7" w:rsidRPr="00C95CE7" w:rsidRDefault="00C95CE7" w:rsidP="00C95CE7">
            <w:pPr>
              <w:widowControl/>
              <w:jc w:val="center"/>
              <w:rPr>
                <w:color w:val="000000"/>
                <w:sz w:val="21"/>
                <w:szCs w:val="21"/>
              </w:rPr>
            </w:pPr>
            <w:r w:rsidRPr="00C95CE7">
              <w:rPr>
                <w:color w:val="000000"/>
                <w:sz w:val="21"/>
                <w:szCs w:val="21"/>
              </w:rPr>
              <w:t>° C</w:t>
            </w:r>
          </w:p>
        </w:tc>
        <w:tc>
          <w:tcPr>
            <w:tcW w:w="2860" w:type="dxa"/>
            <w:tcBorders>
              <w:top w:val="nil"/>
              <w:left w:val="nil"/>
              <w:bottom w:val="nil"/>
              <w:right w:val="single" w:sz="4" w:space="0" w:color="auto"/>
            </w:tcBorders>
            <w:shd w:val="clear" w:color="auto" w:fill="auto"/>
            <w:vAlign w:val="center"/>
            <w:hideMark/>
          </w:tcPr>
          <w:p w14:paraId="098F07EC" w14:textId="77777777" w:rsidR="00C95CE7" w:rsidRPr="00C95CE7" w:rsidRDefault="00C95CE7" w:rsidP="00C95CE7">
            <w:pPr>
              <w:widowControl/>
              <w:jc w:val="left"/>
              <w:rPr>
                <w:color w:val="000000"/>
                <w:sz w:val="21"/>
                <w:szCs w:val="21"/>
              </w:rPr>
            </w:pPr>
            <w:r w:rsidRPr="00C95CE7">
              <w:rPr>
                <w:color w:val="000000"/>
                <w:sz w:val="21"/>
                <w:szCs w:val="21"/>
              </w:rPr>
              <w:t>BSRN station</w:t>
            </w:r>
          </w:p>
        </w:tc>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4F2FA726" w14:textId="77777777" w:rsidR="00C95CE7" w:rsidRPr="00C95CE7" w:rsidRDefault="00C95CE7" w:rsidP="00C95CE7">
            <w:pPr>
              <w:widowControl/>
              <w:jc w:val="center"/>
              <w:rPr>
                <w:color w:val="000000"/>
                <w:sz w:val="21"/>
                <w:szCs w:val="21"/>
              </w:rPr>
            </w:pPr>
            <w:r w:rsidRPr="00C95CE7">
              <w:rPr>
                <w:color w:val="000000"/>
                <w:sz w:val="21"/>
                <w:szCs w:val="21"/>
              </w:rPr>
              <w:t>predictor</w:t>
            </w:r>
          </w:p>
        </w:tc>
        <w:tc>
          <w:tcPr>
            <w:tcW w:w="1140" w:type="dxa"/>
            <w:vMerge w:val="restart"/>
            <w:tcBorders>
              <w:top w:val="nil"/>
              <w:left w:val="single" w:sz="4" w:space="0" w:color="auto"/>
              <w:bottom w:val="single" w:sz="4" w:space="0" w:color="auto"/>
              <w:right w:val="nil"/>
            </w:tcBorders>
            <w:shd w:val="clear" w:color="auto" w:fill="auto"/>
            <w:vAlign w:val="center"/>
            <w:hideMark/>
          </w:tcPr>
          <w:p w14:paraId="722C4268" w14:textId="77777777" w:rsidR="00C95CE7" w:rsidRPr="00C95CE7" w:rsidRDefault="00C95CE7" w:rsidP="00C95CE7">
            <w:pPr>
              <w:widowControl/>
              <w:jc w:val="center"/>
              <w:rPr>
                <w:color w:val="000000"/>
                <w:sz w:val="21"/>
                <w:szCs w:val="21"/>
              </w:rPr>
            </w:pPr>
            <w:r w:rsidRPr="00C95CE7">
              <w:rPr>
                <w:color w:val="000000"/>
                <w:sz w:val="21"/>
                <w:szCs w:val="21"/>
              </w:rPr>
              <w:t>input</w:t>
            </w:r>
          </w:p>
        </w:tc>
      </w:tr>
      <w:tr w:rsidR="00C95CE7" w:rsidRPr="00C95CE7" w14:paraId="7061E87A" w14:textId="77777777" w:rsidTr="00C95CE7">
        <w:trPr>
          <w:trHeight w:val="360"/>
        </w:trPr>
        <w:tc>
          <w:tcPr>
            <w:tcW w:w="880" w:type="dxa"/>
            <w:vMerge/>
            <w:tcBorders>
              <w:top w:val="nil"/>
              <w:left w:val="nil"/>
              <w:bottom w:val="single" w:sz="4" w:space="0" w:color="auto"/>
              <w:right w:val="single" w:sz="4" w:space="0" w:color="auto"/>
            </w:tcBorders>
            <w:vAlign w:val="center"/>
            <w:hideMark/>
          </w:tcPr>
          <w:p w14:paraId="3E2D3656" w14:textId="77777777" w:rsidR="00C95CE7" w:rsidRPr="00C95CE7" w:rsidRDefault="00C95CE7" w:rsidP="00C95CE7">
            <w:pPr>
              <w:widowControl/>
              <w:jc w:val="left"/>
              <w:rPr>
                <w:color w:val="000000"/>
                <w:sz w:val="21"/>
                <w:szCs w:val="21"/>
              </w:rPr>
            </w:pPr>
          </w:p>
        </w:tc>
        <w:tc>
          <w:tcPr>
            <w:tcW w:w="2300" w:type="dxa"/>
            <w:vMerge/>
            <w:tcBorders>
              <w:top w:val="nil"/>
              <w:left w:val="single" w:sz="4" w:space="0" w:color="auto"/>
              <w:bottom w:val="single" w:sz="4" w:space="0" w:color="auto"/>
              <w:right w:val="single" w:sz="4" w:space="0" w:color="auto"/>
            </w:tcBorders>
            <w:vAlign w:val="center"/>
            <w:hideMark/>
          </w:tcPr>
          <w:p w14:paraId="678A4487" w14:textId="77777777" w:rsidR="00C95CE7" w:rsidRPr="00C95CE7" w:rsidRDefault="00C95CE7" w:rsidP="00C95CE7">
            <w:pPr>
              <w:widowControl/>
              <w:jc w:val="left"/>
              <w:rPr>
                <w:color w:val="000000"/>
                <w:sz w:val="21"/>
                <w:szCs w:val="21"/>
              </w:rPr>
            </w:pPr>
          </w:p>
        </w:tc>
        <w:tc>
          <w:tcPr>
            <w:tcW w:w="720" w:type="dxa"/>
            <w:vMerge/>
            <w:tcBorders>
              <w:top w:val="nil"/>
              <w:left w:val="single" w:sz="4" w:space="0" w:color="auto"/>
              <w:bottom w:val="single" w:sz="4" w:space="0" w:color="auto"/>
              <w:right w:val="single" w:sz="4" w:space="0" w:color="auto"/>
            </w:tcBorders>
            <w:vAlign w:val="center"/>
            <w:hideMark/>
          </w:tcPr>
          <w:p w14:paraId="3E73CD3A" w14:textId="77777777" w:rsidR="00C95CE7" w:rsidRPr="00C95CE7" w:rsidRDefault="00C95CE7" w:rsidP="00C95CE7">
            <w:pPr>
              <w:widowControl/>
              <w:jc w:val="left"/>
              <w:rPr>
                <w:color w:val="000000"/>
                <w:sz w:val="21"/>
                <w:szCs w:val="21"/>
              </w:rPr>
            </w:pPr>
          </w:p>
        </w:tc>
        <w:tc>
          <w:tcPr>
            <w:tcW w:w="2860" w:type="dxa"/>
            <w:tcBorders>
              <w:top w:val="nil"/>
              <w:left w:val="nil"/>
              <w:bottom w:val="single" w:sz="4" w:space="0" w:color="auto"/>
              <w:right w:val="single" w:sz="4" w:space="0" w:color="auto"/>
            </w:tcBorders>
            <w:shd w:val="clear" w:color="auto" w:fill="auto"/>
            <w:vAlign w:val="center"/>
            <w:hideMark/>
          </w:tcPr>
          <w:p w14:paraId="7B951045" w14:textId="77777777" w:rsidR="00C95CE7" w:rsidRPr="00C95CE7" w:rsidRDefault="00C95CE7" w:rsidP="00C95CE7">
            <w:pPr>
              <w:widowControl/>
              <w:jc w:val="left"/>
              <w:rPr>
                <w:color w:val="000000"/>
                <w:sz w:val="21"/>
                <w:szCs w:val="21"/>
              </w:rPr>
            </w:pPr>
            <w:r w:rsidRPr="00C95CE7">
              <w:rPr>
                <w:color w:val="000000"/>
                <w:sz w:val="21"/>
                <w:szCs w:val="21"/>
              </w:rPr>
              <w:t>(WXT530 weather transmitter)</w:t>
            </w:r>
          </w:p>
        </w:tc>
        <w:tc>
          <w:tcPr>
            <w:tcW w:w="1020" w:type="dxa"/>
            <w:vMerge/>
            <w:tcBorders>
              <w:top w:val="nil"/>
              <w:left w:val="single" w:sz="4" w:space="0" w:color="auto"/>
              <w:bottom w:val="single" w:sz="4" w:space="0" w:color="auto"/>
              <w:right w:val="single" w:sz="4" w:space="0" w:color="auto"/>
            </w:tcBorders>
            <w:vAlign w:val="center"/>
            <w:hideMark/>
          </w:tcPr>
          <w:p w14:paraId="209E1DFB" w14:textId="77777777" w:rsidR="00C95CE7" w:rsidRPr="00C95CE7" w:rsidRDefault="00C95CE7" w:rsidP="00C95CE7">
            <w:pPr>
              <w:widowControl/>
              <w:jc w:val="left"/>
              <w:rPr>
                <w:color w:val="000000"/>
                <w:sz w:val="21"/>
                <w:szCs w:val="21"/>
              </w:rPr>
            </w:pPr>
          </w:p>
        </w:tc>
        <w:tc>
          <w:tcPr>
            <w:tcW w:w="1140" w:type="dxa"/>
            <w:vMerge/>
            <w:tcBorders>
              <w:top w:val="nil"/>
              <w:left w:val="single" w:sz="4" w:space="0" w:color="auto"/>
              <w:bottom w:val="single" w:sz="4" w:space="0" w:color="auto"/>
              <w:right w:val="nil"/>
            </w:tcBorders>
            <w:vAlign w:val="center"/>
            <w:hideMark/>
          </w:tcPr>
          <w:p w14:paraId="6CF0E3D9" w14:textId="77777777" w:rsidR="00C95CE7" w:rsidRPr="00C95CE7" w:rsidRDefault="00C95CE7" w:rsidP="00C95CE7">
            <w:pPr>
              <w:widowControl/>
              <w:jc w:val="left"/>
              <w:rPr>
                <w:color w:val="000000"/>
                <w:sz w:val="21"/>
                <w:szCs w:val="21"/>
              </w:rPr>
            </w:pPr>
          </w:p>
        </w:tc>
      </w:tr>
      <w:tr w:rsidR="00C95CE7" w:rsidRPr="00C95CE7" w14:paraId="0275EECD" w14:textId="77777777" w:rsidTr="00C95CE7">
        <w:trPr>
          <w:trHeight w:val="360"/>
        </w:trPr>
        <w:tc>
          <w:tcPr>
            <w:tcW w:w="880" w:type="dxa"/>
            <w:vMerge w:val="restart"/>
            <w:tcBorders>
              <w:top w:val="nil"/>
              <w:left w:val="nil"/>
              <w:bottom w:val="single" w:sz="4" w:space="0" w:color="auto"/>
              <w:right w:val="single" w:sz="4" w:space="0" w:color="auto"/>
            </w:tcBorders>
            <w:shd w:val="clear" w:color="auto" w:fill="auto"/>
            <w:vAlign w:val="center"/>
            <w:hideMark/>
          </w:tcPr>
          <w:p w14:paraId="772078D8" w14:textId="77777777" w:rsidR="00C95CE7" w:rsidRPr="00C95CE7" w:rsidRDefault="00C95CE7" w:rsidP="00C95CE7">
            <w:pPr>
              <w:widowControl/>
              <w:jc w:val="left"/>
              <w:rPr>
                <w:color w:val="000000"/>
                <w:sz w:val="21"/>
                <w:szCs w:val="21"/>
              </w:rPr>
            </w:pPr>
            <w:r w:rsidRPr="00C95CE7">
              <w:rPr>
                <w:color w:val="000000"/>
                <w:sz w:val="21"/>
                <w:szCs w:val="21"/>
              </w:rPr>
              <w:t>GSW</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33C8DF4B" w14:textId="77777777" w:rsidR="00C95CE7" w:rsidRPr="00C95CE7" w:rsidRDefault="00C95CE7" w:rsidP="00C95CE7">
            <w:pPr>
              <w:widowControl/>
              <w:jc w:val="left"/>
              <w:rPr>
                <w:color w:val="000000"/>
                <w:sz w:val="21"/>
                <w:szCs w:val="21"/>
              </w:rPr>
            </w:pPr>
            <w:r w:rsidRPr="00C95CE7">
              <w:rPr>
                <w:color w:val="000000"/>
                <w:sz w:val="21"/>
                <w:szCs w:val="21"/>
              </w:rPr>
              <w:t>global horizontal shortwave irradiance</w:t>
            </w:r>
          </w:p>
        </w:tc>
        <w:tc>
          <w:tcPr>
            <w:tcW w:w="720" w:type="dxa"/>
            <w:vMerge w:val="restart"/>
            <w:tcBorders>
              <w:top w:val="nil"/>
              <w:left w:val="single" w:sz="4" w:space="0" w:color="auto"/>
              <w:bottom w:val="single" w:sz="4" w:space="0" w:color="auto"/>
              <w:right w:val="single" w:sz="4" w:space="0" w:color="auto"/>
            </w:tcBorders>
            <w:shd w:val="clear" w:color="auto" w:fill="auto"/>
            <w:vAlign w:val="center"/>
            <w:hideMark/>
          </w:tcPr>
          <w:p w14:paraId="3C2B1E95" w14:textId="77777777" w:rsidR="00C95CE7" w:rsidRPr="00C95CE7" w:rsidRDefault="00C95CE7" w:rsidP="00C95CE7">
            <w:pPr>
              <w:widowControl/>
              <w:jc w:val="center"/>
              <w:rPr>
                <w:color w:val="000000"/>
                <w:sz w:val="21"/>
                <w:szCs w:val="21"/>
              </w:rPr>
            </w:pPr>
            <w:r w:rsidRPr="00C95CE7">
              <w:rPr>
                <w:color w:val="000000"/>
                <w:sz w:val="21"/>
                <w:szCs w:val="21"/>
              </w:rPr>
              <w:t>W/m</w:t>
            </w:r>
            <w:r w:rsidRPr="00C95CE7">
              <w:rPr>
                <w:color w:val="000000"/>
                <w:sz w:val="21"/>
                <w:szCs w:val="21"/>
                <w:vertAlign w:val="superscript"/>
              </w:rPr>
              <w:t>2</w:t>
            </w:r>
          </w:p>
        </w:tc>
        <w:tc>
          <w:tcPr>
            <w:tcW w:w="2860" w:type="dxa"/>
            <w:tcBorders>
              <w:top w:val="nil"/>
              <w:left w:val="nil"/>
              <w:bottom w:val="nil"/>
              <w:right w:val="single" w:sz="4" w:space="0" w:color="auto"/>
            </w:tcBorders>
            <w:shd w:val="clear" w:color="auto" w:fill="auto"/>
            <w:vAlign w:val="center"/>
            <w:hideMark/>
          </w:tcPr>
          <w:p w14:paraId="5D4107E7" w14:textId="77777777" w:rsidR="00C95CE7" w:rsidRPr="00C95CE7" w:rsidRDefault="00C95CE7" w:rsidP="00C95CE7">
            <w:pPr>
              <w:widowControl/>
              <w:jc w:val="left"/>
              <w:rPr>
                <w:color w:val="000000"/>
                <w:sz w:val="21"/>
                <w:szCs w:val="21"/>
              </w:rPr>
            </w:pPr>
            <w:r w:rsidRPr="00C95CE7">
              <w:rPr>
                <w:color w:val="000000"/>
                <w:sz w:val="21"/>
                <w:szCs w:val="21"/>
              </w:rPr>
              <w:t>BSRN station</w:t>
            </w:r>
          </w:p>
        </w:tc>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22D91797" w14:textId="77777777" w:rsidR="00C95CE7" w:rsidRPr="00C95CE7" w:rsidRDefault="00C95CE7" w:rsidP="00C95CE7">
            <w:pPr>
              <w:widowControl/>
              <w:jc w:val="center"/>
              <w:rPr>
                <w:color w:val="000000"/>
                <w:sz w:val="21"/>
                <w:szCs w:val="21"/>
              </w:rPr>
            </w:pPr>
            <w:r w:rsidRPr="00C95CE7">
              <w:rPr>
                <w:color w:val="000000"/>
                <w:sz w:val="21"/>
                <w:szCs w:val="21"/>
              </w:rPr>
              <w:t>predictor</w:t>
            </w:r>
          </w:p>
        </w:tc>
        <w:tc>
          <w:tcPr>
            <w:tcW w:w="1140" w:type="dxa"/>
            <w:vMerge w:val="restart"/>
            <w:tcBorders>
              <w:top w:val="nil"/>
              <w:left w:val="single" w:sz="4" w:space="0" w:color="auto"/>
              <w:bottom w:val="single" w:sz="4" w:space="0" w:color="auto"/>
              <w:right w:val="nil"/>
            </w:tcBorders>
            <w:shd w:val="clear" w:color="auto" w:fill="auto"/>
            <w:vAlign w:val="center"/>
            <w:hideMark/>
          </w:tcPr>
          <w:p w14:paraId="7D6ABA31" w14:textId="77777777" w:rsidR="00C95CE7" w:rsidRPr="00C95CE7" w:rsidRDefault="00C95CE7" w:rsidP="00C95CE7">
            <w:pPr>
              <w:widowControl/>
              <w:jc w:val="center"/>
              <w:rPr>
                <w:color w:val="000000"/>
                <w:sz w:val="21"/>
                <w:szCs w:val="21"/>
              </w:rPr>
            </w:pPr>
            <w:r w:rsidRPr="00C95CE7">
              <w:rPr>
                <w:color w:val="000000"/>
                <w:sz w:val="21"/>
                <w:szCs w:val="21"/>
              </w:rPr>
              <w:t>-</w:t>
            </w:r>
          </w:p>
        </w:tc>
      </w:tr>
      <w:tr w:rsidR="00C95CE7" w:rsidRPr="00C95CE7" w14:paraId="6DDCF4AE" w14:textId="77777777" w:rsidTr="00C95CE7">
        <w:trPr>
          <w:trHeight w:val="360"/>
        </w:trPr>
        <w:tc>
          <w:tcPr>
            <w:tcW w:w="880" w:type="dxa"/>
            <w:vMerge/>
            <w:tcBorders>
              <w:top w:val="nil"/>
              <w:left w:val="nil"/>
              <w:bottom w:val="single" w:sz="4" w:space="0" w:color="auto"/>
              <w:right w:val="single" w:sz="4" w:space="0" w:color="auto"/>
            </w:tcBorders>
            <w:vAlign w:val="center"/>
            <w:hideMark/>
          </w:tcPr>
          <w:p w14:paraId="0156F1D6" w14:textId="77777777" w:rsidR="00C95CE7" w:rsidRPr="00C95CE7" w:rsidRDefault="00C95CE7" w:rsidP="00C95CE7">
            <w:pPr>
              <w:widowControl/>
              <w:jc w:val="left"/>
              <w:rPr>
                <w:color w:val="000000"/>
                <w:sz w:val="21"/>
                <w:szCs w:val="21"/>
              </w:rPr>
            </w:pPr>
          </w:p>
        </w:tc>
        <w:tc>
          <w:tcPr>
            <w:tcW w:w="2300" w:type="dxa"/>
            <w:vMerge/>
            <w:tcBorders>
              <w:top w:val="nil"/>
              <w:left w:val="single" w:sz="4" w:space="0" w:color="auto"/>
              <w:bottom w:val="single" w:sz="4" w:space="0" w:color="auto"/>
              <w:right w:val="single" w:sz="4" w:space="0" w:color="auto"/>
            </w:tcBorders>
            <w:vAlign w:val="center"/>
            <w:hideMark/>
          </w:tcPr>
          <w:p w14:paraId="7F885D88" w14:textId="77777777" w:rsidR="00C95CE7" w:rsidRPr="00C95CE7" w:rsidRDefault="00C95CE7" w:rsidP="00C95CE7">
            <w:pPr>
              <w:widowControl/>
              <w:jc w:val="left"/>
              <w:rPr>
                <w:color w:val="000000"/>
                <w:sz w:val="21"/>
                <w:szCs w:val="21"/>
              </w:rPr>
            </w:pPr>
          </w:p>
        </w:tc>
        <w:tc>
          <w:tcPr>
            <w:tcW w:w="720" w:type="dxa"/>
            <w:vMerge/>
            <w:tcBorders>
              <w:top w:val="nil"/>
              <w:left w:val="single" w:sz="4" w:space="0" w:color="auto"/>
              <w:bottom w:val="single" w:sz="4" w:space="0" w:color="auto"/>
              <w:right w:val="single" w:sz="4" w:space="0" w:color="auto"/>
            </w:tcBorders>
            <w:vAlign w:val="center"/>
            <w:hideMark/>
          </w:tcPr>
          <w:p w14:paraId="2D79237C" w14:textId="77777777" w:rsidR="00C95CE7" w:rsidRPr="00C95CE7" w:rsidRDefault="00C95CE7" w:rsidP="00C95CE7">
            <w:pPr>
              <w:widowControl/>
              <w:jc w:val="left"/>
              <w:rPr>
                <w:color w:val="000000"/>
                <w:sz w:val="21"/>
                <w:szCs w:val="21"/>
              </w:rPr>
            </w:pPr>
          </w:p>
        </w:tc>
        <w:tc>
          <w:tcPr>
            <w:tcW w:w="2860" w:type="dxa"/>
            <w:tcBorders>
              <w:top w:val="nil"/>
              <w:left w:val="nil"/>
              <w:bottom w:val="single" w:sz="4" w:space="0" w:color="auto"/>
              <w:right w:val="single" w:sz="4" w:space="0" w:color="auto"/>
            </w:tcBorders>
            <w:shd w:val="clear" w:color="auto" w:fill="auto"/>
            <w:vAlign w:val="center"/>
            <w:hideMark/>
          </w:tcPr>
          <w:p w14:paraId="1B53273D" w14:textId="77777777" w:rsidR="00C95CE7" w:rsidRPr="00C95CE7" w:rsidRDefault="00C95CE7" w:rsidP="00C95CE7">
            <w:pPr>
              <w:widowControl/>
              <w:jc w:val="left"/>
              <w:rPr>
                <w:color w:val="000000"/>
                <w:sz w:val="21"/>
                <w:szCs w:val="21"/>
              </w:rPr>
            </w:pPr>
            <w:r w:rsidRPr="00C95CE7">
              <w:rPr>
                <w:color w:val="000000"/>
                <w:sz w:val="21"/>
                <w:szCs w:val="21"/>
              </w:rPr>
              <w:t>(unshaded CMP22 pyranometer)</w:t>
            </w:r>
          </w:p>
        </w:tc>
        <w:tc>
          <w:tcPr>
            <w:tcW w:w="1020" w:type="dxa"/>
            <w:vMerge/>
            <w:tcBorders>
              <w:top w:val="nil"/>
              <w:left w:val="single" w:sz="4" w:space="0" w:color="auto"/>
              <w:bottom w:val="single" w:sz="4" w:space="0" w:color="auto"/>
              <w:right w:val="single" w:sz="4" w:space="0" w:color="auto"/>
            </w:tcBorders>
            <w:vAlign w:val="center"/>
            <w:hideMark/>
          </w:tcPr>
          <w:p w14:paraId="601504CF" w14:textId="77777777" w:rsidR="00C95CE7" w:rsidRPr="00C95CE7" w:rsidRDefault="00C95CE7" w:rsidP="00C95CE7">
            <w:pPr>
              <w:widowControl/>
              <w:jc w:val="left"/>
              <w:rPr>
                <w:color w:val="000000"/>
                <w:sz w:val="21"/>
                <w:szCs w:val="21"/>
              </w:rPr>
            </w:pPr>
          </w:p>
        </w:tc>
        <w:tc>
          <w:tcPr>
            <w:tcW w:w="1140" w:type="dxa"/>
            <w:vMerge/>
            <w:tcBorders>
              <w:top w:val="nil"/>
              <w:left w:val="single" w:sz="4" w:space="0" w:color="auto"/>
              <w:bottom w:val="single" w:sz="4" w:space="0" w:color="auto"/>
              <w:right w:val="nil"/>
            </w:tcBorders>
            <w:vAlign w:val="center"/>
            <w:hideMark/>
          </w:tcPr>
          <w:p w14:paraId="21665523" w14:textId="77777777" w:rsidR="00C95CE7" w:rsidRPr="00C95CE7" w:rsidRDefault="00C95CE7" w:rsidP="00C95CE7">
            <w:pPr>
              <w:widowControl/>
              <w:jc w:val="left"/>
              <w:rPr>
                <w:color w:val="000000"/>
                <w:sz w:val="21"/>
                <w:szCs w:val="21"/>
              </w:rPr>
            </w:pPr>
          </w:p>
        </w:tc>
      </w:tr>
      <w:tr w:rsidR="00C95CE7" w:rsidRPr="00C95CE7" w14:paraId="4C7ED2F5" w14:textId="77777777" w:rsidTr="00C95CE7">
        <w:trPr>
          <w:trHeight w:val="360"/>
        </w:trPr>
        <w:tc>
          <w:tcPr>
            <w:tcW w:w="880" w:type="dxa"/>
            <w:vMerge w:val="restart"/>
            <w:tcBorders>
              <w:top w:val="nil"/>
              <w:left w:val="nil"/>
              <w:bottom w:val="single" w:sz="4" w:space="0" w:color="auto"/>
              <w:right w:val="single" w:sz="4" w:space="0" w:color="auto"/>
            </w:tcBorders>
            <w:shd w:val="clear" w:color="auto" w:fill="auto"/>
            <w:vAlign w:val="center"/>
            <w:hideMark/>
          </w:tcPr>
          <w:p w14:paraId="50A3B6AA" w14:textId="77777777" w:rsidR="00C95CE7" w:rsidRPr="00C95CE7" w:rsidRDefault="00C95CE7" w:rsidP="00C95CE7">
            <w:pPr>
              <w:widowControl/>
              <w:jc w:val="left"/>
              <w:rPr>
                <w:color w:val="000000"/>
                <w:sz w:val="21"/>
                <w:szCs w:val="21"/>
              </w:rPr>
            </w:pPr>
            <w:r w:rsidRPr="00C95CE7">
              <w:rPr>
                <w:color w:val="000000"/>
                <w:sz w:val="21"/>
                <w:szCs w:val="21"/>
              </w:rPr>
              <w:t>SWDir</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33A3708D" w14:textId="77777777" w:rsidR="00C95CE7" w:rsidRPr="00C95CE7" w:rsidRDefault="00C95CE7" w:rsidP="00C95CE7">
            <w:pPr>
              <w:widowControl/>
              <w:jc w:val="left"/>
              <w:rPr>
                <w:color w:val="000000"/>
                <w:sz w:val="21"/>
                <w:szCs w:val="21"/>
              </w:rPr>
            </w:pPr>
            <w:r w:rsidRPr="00C95CE7">
              <w:rPr>
                <w:color w:val="000000"/>
                <w:sz w:val="21"/>
                <w:szCs w:val="21"/>
              </w:rPr>
              <w:t>direct normal shortwave irradiance</w:t>
            </w:r>
          </w:p>
        </w:tc>
        <w:tc>
          <w:tcPr>
            <w:tcW w:w="720" w:type="dxa"/>
            <w:vMerge w:val="restart"/>
            <w:tcBorders>
              <w:top w:val="nil"/>
              <w:left w:val="single" w:sz="4" w:space="0" w:color="auto"/>
              <w:bottom w:val="single" w:sz="4" w:space="0" w:color="auto"/>
              <w:right w:val="single" w:sz="4" w:space="0" w:color="auto"/>
            </w:tcBorders>
            <w:shd w:val="clear" w:color="auto" w:fill="auto"/>
            <w:vAlign w:val="center"/>
            <w:hideMark/>
          </w:tcPr>
          <w:p w14:paraId="20218E11" w14:textId="77777777" w:rsidR="00C95CE7" w:rsidRPr="00C95CE7" w:rsidRDefault="00C95CE7" w:rsidP="00C95CE7">
            <w:pPr>
              <w:widowControl/>
              <w:jc w:val="center"/>
              <w:rPr>
                <w:color w:val="000000"/>
                <w:sz w:val="21"/>
                <w:szCs w:val="21"/>
              </w:rPr>
            </w:pPr>
            <w:r w:rsidRPr="00C95CE7">
              <w:rPr>
                <w:color w:val="000000"/>
                <w:sz w:val="21"/>
                <w:szCs w:val="21"/>
              </w:rPr>
              <w:t>W/m</w:t>
            </w:r>
            <w:r w:rsidRPr="00C95CE7">
              <w:rPr>
                <w:color w:val="000000"/>
                <w:sz w:val="21"/>
                <w:szCs w:val="21"/>
                <w:vertAlign w:val="superscript"/>
              </w:rPr>
              <w:t>2</w:t>
            </w:r>
          </w:p>
        </w:tc>
        <w:tc>
          <w:tcPr>
            <w:tcW w:w="2860" w:type="dxa"/>
            <w:tcBorders>
              <w:top w:val="nil"/>
              <w:left w:val="nil"/>
              <w:bottom w:val="nil"/>
              <w:right w:val="single" w:sz="4" w:space="0" w:color="auto"/>
            </w:tcBorders>
            <w:shd w:val="clear" w:color="auto" w:fill="auto"/>
            <w:vAlign w:val="center"/>
            <w:hideMark/>
          </w:tcPr>
          <w:p w14:paraId="4253E889" w14:textId="77777777" w:rsidR="00C95CE7" w:rsidRPr="00C95CE7" w:rsidRDefault="00C95CE7" w:rsidP="00C95CE7">
            <w:pPr>
              <w:widowControl/>
              <w:jc w:val="left"/>
              <w:rPr>
                <w:color w:val="000000"/>
                <w:sz w:val="21"/>
                <w:szCs w:val="21"/>
              </w:rPr>
            </w:pPr>
            <w:r w:rsidRPr="00C95CE7">
              <w:rPr>
                <w:color w:val="000000"/>
                <w:sz w:val="21"/>
                <w:szCs w:val="21"/>
              </w:rPr>
              <w:t>BSRN station</w:t>
            </w:r>
          </w:p>
        </w:tc>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280C98C0" w14:textId="77777777" w:rsidR="00C95CE7" w:rsidRPr="00C95CE7" w:rsidRDefault="00C95CE7" w:rsidP="00C95CE7">
            <w:pPr>
              <w:widowControl/>
              <w:jc w:val="center"/>
              <w:rPr>
                <w:color w:val="000000"/>
                <w:sz w:val="21"/>
                <w:szCs w:val="21"/>
              </w:rPr>
            </w:pPr>
            <w:r w:rsidRPr="00C95CE7">
              <w:rPr>
                <w:color w:val="000000"/>
                <w:sz w:val="21"/>
                <w:szCs w:val="21"/>
              </w:rPr>
              <w:t>predictor</w:t>
            </w:r>
          </w:p>
        </w:tc>
        <w:tc>
          <w:tcPr>
            <w:tcW w:w="1140" w:type="dxa"/>
            <w:vMerge w:val="restart"/>
            <w:tcBorders>
              <w:top w:val="nil"/>
              <w:left w:val="single" w:sz="4" w:space="0" w:color="auto"/>
              <w:bottom w:val="single" w:sz="4" w:space="0" w:color="auto"/>
              <w:right w:val="nil"/>
            </w:tcBorders>
            <w:shd w:val="clear" w:color="auto" w:fill="auto"/>
            <w:vAlign w:val="center"/>
            <w:hideMark/>
          </w:tcPr>
          <w:p w14:paraId="064CD472" w14:textId="77777777" w:rsidR="00C95CE7" w:rsidRPr="00C95CE7" w:rsidRDefault="00C95CE7" w:rsidP="00C95CE7">
            <w:pPr>
              <w:widowControl/>
              <w:jc w:val="center"/>
              <w:rPr>
                <w:color w:val="000000"/>
                <w:sz w:val="21"/>
                <w:szCs w:val="21"/>
              </w:rPr>
            </w:pPr>
            <w:r w:rsidRPr="00C95CE7">
              <w:rPr>
                <w:color w:val="000000"/>
                <w:sz w:val="21"/>
                <w:szCs w:val="21"/>
              </w:rPr>
              <w:t>-</w:t>
            </w:r>
          </w:p>
        </w:tc>
      </w:tr>
      <w:tr w:rsidR="00C95CE7" w:rsidRPr="00C95CE7" w14:paraId="77870EE1" w14:textId="77777777" w:rsidTr="00C95CE7">
        <w:trPr>
          <w:trHeight w:val="360"/>
        </w:trPr>
        <w:tc>
          <w:tcPr>
            <w:tcW w:w="880" w:type="dxa"/>
            <w:vMerge/>
            <w:tcBorders>
              <w:top w:val="nil"/>
              <w:left w:val="nil"/>
              <w:bottom w:val="single" w:sz="4" w:space="0" w:color="auto"/>
              <w:right w:val="single" w:sz="4" w:space="0" w:color="auto"/>
            </w:tcBorders>
            <w:vAlign w:val="center"/>
            <w:hideMark/>
          </w:tcPr>
          <w:p w14:paraId="386FEE06" w14:textId="77777777" w:rsidR="00C95CE7" w:rsidRPr="00C95CE7" w:rsidRDefault="00C95CE7" w:rsidP="00C95CE7">
            <w:pPr>
              <w:widowControl/>
              <w:jc w:val="left"/>
              <w:rPr>
                <w:color w:val="000000"/>
                <w:sz w:val="21"/>
                <w:szCs w:val="21"/>
              </w:rPr>
            </w:pPr>
          </w:p>
        </w:tc>
        <w:tc>
          <w:tcPr>
            <w:tcW w:w="2300" w:type="dxa"/>
            <w:vMerge/>
            <w:tcBorders>
              <w:top w:val="nil"/>
              <w:left w:val="single" w:sz="4" w:space="0" w:color="auto"/>
              <w:bottom w:val="single" w:sz="4" w:space="0" w:color="auto"/>
              <w:right w:val="single" w:sz="4" w:space="0" w:color="auto"/>
            </w:tcBorders>
            <w:vAlign w:val="center"/>
            <w:hideMark/>
          </w:tcPr>
          <w:p w14:paraId="390B4109" w14:textId="77777777" w:rsidR="00C95CE7" w:rsidRPr="00C95CE7" w:rsidRDefault="00C95CE7" w:rsidP="00C95CE7">
            <w:pPr>
              <w:widowControl/>
              <w:jc w:val="left"/>
              <w:rPr>
                <w:color w:val="000000"/>
                <w:sz w:val="21"/>
                <w:szCs w:val="21"/>
              </w:rPr>
            </w:pPr>
          </w:p>
        </w:tc>
        <w:tc>
          <w:tcPr>
            <w:tcW w:w="720" w:type="dxa"/>
            <w:vMerge/>
            <w:tcBorders>
              <w:top w:val="nil"/>
              <w:left w:val="single" w:sz="4" w:space="0" w:color="auto"/>
              <w:bottom w:val="single" w:sz="4" w:space="0" w:color="auto"/>
              <w:right w:val="single" w:sz="4" w:space="0" w:color="auto"/>
            </w:tcBorders>
            <w:vAlign w:val="center"/>
            <w:hideMark/>
          </w:tcPr>
          <w:p w14:paraId="7FCABC79" w14:textId="77777777" w:rsidR="00C95CE7" w:rsidRPr="00C95CE7" w:rsidRDefault="00C95CE7" w:rsidP="00C95CE7">
            <w:pPr>
              <w:widowControl/>
              <w:jc w:val="left"/>
              <w:rPr>
                <w:color w:val="000000"/>
                <w:sz w:val="21"/>
                <w:szCs w:val="21"/>
              </w:rPr>
            </w:pPr>
          </w:p>
        </w:tc>
        <w:tc>
          <w:tcPr>
            <w:tcW w:w="2860" w:type="dxa"/>
            <w:tcBorders>
              <w:top w:val="nil"/>
              <w:left w:val="nil"/>
              <w:bottom w:val="single" w:sz="4" w:space="0" w:color="auto"/>
              <w:right w:val="single" w:sz="4" w:space="0" w:color="auto"/>
            </w:tcBorders>
            <w:shd w:val="clear" w:color="auto" w:fill="auto"/>
            <w:vAlign w:val="center"/>
            <w:hideMark/>
          </w:tcPr>
          <w:p w14:paraId="1FAD75BB" w14:textId="77777777" w:rsidR="00C95CE7" w:rsidRPr="00C95CE7" w:rsidRDefault="00C95CE7" w:rsidP="00C95CE7">
            <w:pPr>
              <w:widowControl/>
              <w:jc w:val="left"/>
              <w:rPr>
                <w:color w:val="000000"/>
                <w:sz w:val="21"/>
                <w:szCs w:val="21"/>
              </w:rPr>
            </w:pPr>
            <w:r w:rsidRPr="00C95CE7">
              <w:rPr>
                <w:color w:val="000000"/>
                <w:sz w:val="21"/>
                <w:szCs w:val="21"/>
              </w:rPr>
              <w:t>(CHP11 pyrheliometer)</w:t>
            </w:r>
          </w:p>
        </w:tc>
        <w:tc>
          <w:tcPr>
            <w:tcW w:w="1020" w:type="dxa"/>
            <w:vMerge/>
            <w:tcBorders>
              <w:top w:val="nil"/>
              <w:left w:val="single" w:sz="4" w:space="0" w:color="auto"/>
              <w:bottom w:val="single" w:sz="4" w:space="0" w:color="auto"/>
              <w:right w:val="single" w:sz="4" w:space="0" w:color="auto"/>
            </w:tcBorders>
            <w:vAlign w:val="center"/>
            <w:hideMark/>
          </w:tcPr>
          <w:p w14:paraId="5C8A3F81" w14:textId="77777777" w:rsidR="00C95CE7" w:rsidRPr="00C95CE7" w:rsidRDefault="00C95CE7" w:rsidP="00C95CE7">
            <w:pPr>
              <w:widowControl/>
              <w:jc w:val="left"/>
              <w:rPr>
                <w:color w:val="000000"/>
                <w:sz w:val="21"/>
                <w:szCs w:val="21"/>
              </w:rPr>
            </w:pPr>
          </w:p>
        </w:tc>
        <w:tc>
          <w:tcPr>
            <w:tcW w:w="1140" w:type="dxa"/>
            <w:vMerge/>
            <w:tcBorders>
              <w:top w:val="nil"/>
              <w:left w:val="single" w:sz="4" w:space="0" w:color="auto"/>
              <w:bottom w:val="single" w:sz="4" w:space="0" w:color="auto"/>
              <w:right w:val="nil"/>
            </w:tcBorders>
            <w:vAlign w:val="center"/>
            <w:hideMark/>
          </w:tcPr>
          <w:p w14:paraId="3EB31706" w14:textId="77777777" w:rsidR="00C95CE7" w:rsidRPr="00C95CE7" w:rsidRDefault="00C95CE7" w:rsidP="00C95CE7">
            <w:pPr>
              <w:widowControl/>
              <w:jc w:val="left"/>
              <w:rPr>
                <w:color w:val="000000"/>
                <w:sz w:val="21"/>
                <w:szCs w:val="21"/>
              </w:rPr>
            </w:pPr>
          </w:p>
        </w:tc>
      </w:tr>
      <w:tr w:rsidR="00C95CE7" w:rsidRPr="00C95CE7" w14:paraId="28F08246" w14:textId="77777777" w:rsidTr="00C95CE7">
        <w:trPr>
          <w:trHeight w:val="360"/>
        </w:trPr>
        <w:tc>
          <w:tcPr>
            <w:tcW w:w="880" w:type="dxa"/>
            <w:vMerge w:val="restart"/>
            <w:tcBorders>
              <w:top w:val="nil"/>
              <w:left w:val="nil"/>
              <w:bottom w:val="single" w:sz="4" w:space="0" w:color="auto"/>
              <w:right w:val="single" w:sz="4" w:space="0" w:color="auto"/>
            </w:tcBorders>
            <w:shd w:val="clear" w:color="auto" w:fill="auto"/>
            <w:vAlign w:val="center"/>
            <w:hideMark/>
          </w:tcPr>
          <w:p w14:paraId="1352B571" w14:textId="77777777" w:rsidR="00C95CE7" w:rsidRPr="00C95CE7" w:rsidRDefault="00C95CE7" w:rsidP="00C95CE7">
            <w:pPr>
              <w:widowControl/>
              <w:jc w:val="left"/>
              <w:rPr>
                <w:color w:val="000000"/>
                <w:sz w:val="21"/>
                <w:szCs w:val="21"/>
              </w:rPr>
            </w:pPr>
            <w:r w:rsidRPr="00C95CE7">
              <w:rPr>
                <w:color w:val="000000"/>
                <w:sz w:val="21"/>
                <w:szCs w:val="21"/>
              </w:rPr>
              <w:t>SWDif</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67077283" w14:textId="77777777" w:rsidR="00C95CE7" w:rsidRPr="00C95CE7" w:rsidRDefault="00C95CE7" w:rsidP="00C95CE7">
            <w:pPr>
              <w:widowControl/>
              <w:jc w:val="left"/>
              <w:rPr>
                <w:color w:val="000000"/>
                <w:sz w:val="21"/>
                <w:szCs w:val="21"/>
              </w:rPr>
            </w:pPr>
            <w:r w:rsidRPr="00C95CE7">
              <w:rPr>
                <w:color w:val="000000"/>
                <w:sz w:val="21"/>
                <w:szCs w:val="21"/>
              </w:rPr>
              <w:t>diffuse horizontal shortwave irradiance</w:t>
            </w:r>
          </w:p>
        </w:tc>
        <w:tc>
          <w:tcPr>
            <w:tcW w:w="720" w:type="dxa"/>
            <w:vMerge w:val="restart"/>
            <w:tcBorders>
              <w:top w:val="nil"/>
              <w:left w:val="single" w:sz="4" w:space="0" w:color="auto"/>
              <w:bottom w:val="single" w:sz="4" w:space="0" w:color="auto"/>
              <w:right w:val="single" w:sz="4" w:space="0" w:color="auto"/>
            </w:tcBorders>
            <w:shd w:val="clear" w:color="auto" w:fill="auto"/>
            <w:vAlign w:val="center"/>
            <w:hideMark/>
          </w:tcPr>
          <w:p w14:paraId="23C0E9DA" w14:textId="77777777" w:rsidR="00C95CE7" w:rsidRPr="00C95CE7" w:rsidRDefault="00C95CE7" w:rsidP="00C95CE7">
            <w:pPr>
              <w:widowControl/>
              <w:jc w:val="center"/>
              <w:rPr>
                <w:color w:val="000000"/>
                <w:sz w:val="21"/>
                <w:szCs w:val="21"/>
              </w:rPr>
            </w:pPr>
            <w:r w:rsidRPr="00C95CE7">
              <w:rPr>
                <w:color w:val="000000"/>
                <w:sz w:val="21"/>
                <w:szCs w:val="21"/>
              </w:rPr>
              <w:t>W/m</w:t>
            </w:r>
            <w:r w:rsidRPr="00C95CE7">
              <w:rPr>
                <w:color w:val="000000"/>
                <w:sz w:val="21"/>
                <w:szCs w:val="21"/>
                <w:vertAlign w:val="superscript"/>
              </w:rPr>
              <w:t>2</w:t>
            </w:r>
          </w:p>
        </w:tc>
        <w:tc>
          <w:tcPr>
            <w:tcW w:w="2860" w:type="dxa"/>
            <w:tcBorders>
              <w:top w:val="nil"/>
              <w:left w:val="nil"/>
              <w:bottom w:val="nil"/>
              <w:right w:val="single" w:sz="4" w:space="0" w:color="auto"/>
            </w:tcBorders>
            <w:shd w:val="clear" w:color="auto" w:fill="auto"/>
            <w:vAlign w:val="center"/>
            <w:hideMark/>
          </w:tcPr>
          <w:p w14:paraId="3AD81701" w14:textId="77777777" w:rsidR="00C95CE7" w:rsidRPr="00C95CE7" w:rsidRDefault="00C95CE7" w:rsidP="00C95CE7">
            <w:pPr>
              <w:widowControl/>
              <w:jc w:val="left"/>
              <w:rPr>
                <w:color w:val="000000"/>
                <w:sz w:val="21"/>
                <w:szCs w:val="21"/>
              </w:rPr>
            </w:pPr>
            <w:r w:rsidRPr="00C95CE7">
              <w:rPr>
                <w:color w:val="000000"/>
                <w:sz w:val="21"/>
                <w:szCs w:val="21"/>
              </w:rPr>
              <w:t xml:space="preserve">BSRN station </w:t>
            </w:r>
          </w:p>
        </w:tc>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0EF74DCB" w14:textId="77777777" w:rsidR="00C95CE7" w:rsidRPr="00C95CE7" w:rsidRDefault="00C95CE7" w:rsidP="00C95CE7">
            <w:pPr>
              <w:widowControl/>
              <w:jc w:val="center"/>
              <w:rPr>
                <w:color w:val="000000"/>
                <w:sz w:val="21"/>
                <w:szCs w:val="21"/>
              </w:rPr>
            </w:pPr>
            <w:r w:rsidRPr="00C95CE7">
              <w:rPr>
                <w:color w:val="000000"/>
                <w:sz w:val="21"/>
                <w:szCs w:val="21"/>
              </w:rPr>
              <w:t>predictor</w:t>
            </w:r>
          </w:p>
        </w:tc>
        <w:tc>
          <w:tcPr>
            <w:tcW w:w="1140" w:type="dxa"/>
            <w:vMerge w:val="restart"/>
            <w:tcBorders>
              <w:top w:val="nil"/>
              <w:left w:val="single" w:sz="4" w:space="0" w:color="auto"/>
              <w:bottom w:val="single" w:sz="4" w:space="0" w:color="auto"/>
              <w:right w:val="nil"/>
            </w:tcBorders>
            <w:shd w:val="clear" w:color="auto" w:fill="auto"/>
            <w:vAlign w:val="center"/>
            <w:hideMark/>
          </w:tcPr>
          <w:p w14:paraId="407022B6" w14:textId="77777777" w:rsidR="00C95CE7" w:rsidRPr="00C95CE7" w:rsidRDefault="00C95CE7" w:rsidP="00C95CE7">
            <w:pPr>
              <w:widowControl/>
              <w:jc w:val="center"/>
              <w:rPr>
                <w:color w:val="000000"/>
                <w:sz w:val="21"/>
                <w:szCs w:val="21"/>
              </w:rPr>
            </w:pPr>
            <w:r w:rsidRPr="00C95CE7">
              <w:rPr>
                <w:color w:val="000000"/>
                <w:sz w:val="21"/>
                <w:szCs w:val="21"/>
              </w:rPr>
              <w:t>-</w:t>
            </w:r>
          </w:p>
        </w:tc>
      </w:tr>
      <w:tr w:rsidR="00C95CE7" w:rsidRPr="00C95CE7" w14:paraId="0B2597C1" w14:textId="77777777" w:rsidTr="00C95CE7">
        <w:trPr>
          <w:trHeight w:val="360"/>
        </w:trPr>
        <w:tc>
          <w:tcPr>
            <w:tcW w:w="880" w:type="dxa"/>
            <w:vMerge/>
            <w:tcBorders>
              <w:top w:val="nil"/>
              <w:left w:val="nil"/>
              <w:bottom w:val="single" w:sz="4" w:space="0" w:color="auto"/>
              <w:right w:val="single" w:sz="4" w:space="0" w:color="auto"/>
            </w:tcBorders>
            <w:vAlign w:val="center"/>
            <w:hideMark/>
          </w:tcPr>
          <w:p w14:paraId="2DC28F52" w14:textId="77777777" w:rsidR="00C95CE7" w:rsidRPr="00C95CE7" w:rsidRDefault="00C95CE7" w:rsidP="00C95CE7">
            <w:pPr>
              <w:widowControl/>
              <w:jc w:val="left"/>
              <w:rPr>
                <w:color w:val="000000"/>
                <w:sz w:val="21"/>
                <w:szCs w:val="21"/>
              </w:rPr>
            </w:pPr>
          </w:p>
        </w:tc>
        <w:tc>
          <w:tcPr>
            <w:tcW w:w="2300" w:type="dxa"/>
            <w:vMerge/>
            <w:tcBorders>
              <w:top w:val="nil"/>
              <w:left w:val="single" w:sz="4" w:space="0" w:color="auto"/>
              <w:bottom w:val="single" w:sz="4" w:space="0" w:color="auto"/>
              <w:right w:val="single" w:sz="4" w:space="0" w:color="auto"/>
            </w:tcBorders>
            <w:vAlign w:val="center"/>
            <w:hideMark/>
          </w:tcPr>
          <w:p w14:paraId="1C01191A" w14:textId="77777777" w:rsidR="00C95CE7" w:rsidRPr="00C95CE7" w:rsidRDefault="00C95CE7" w:rsidP="00C95CE7">
            <w:pPr>
              <w:widowControl/>
              <w:jc w:val="left"/>
              <w:rPr>
                <w:color w:val="000000"/>
                <w:sz w:val="21"/>
                <w:szCs w:val="21"/>
              </w:rPr>
            </w:pPr>
          </w:p>
        </w:tc>
        <w:tc>
          <w:tcPr>
            <w:tcW w:w="720" w:type="dxa"/>
            <w:vMerge/>
            <w:tcBorders>
              <w:top w:val="nil"/>
              <w:left w:val="single" w:sz="4" w:space="0" w:color="auto"/>
              <w:bottom w:val="single" w:sz="4" w:space="0" w:color="auto"/>
              <w:right w:val="single" w:sz="4" w:space="0" w:color="auto"/>
            </w:tcBorders>
            <w:vAlign w:val="center"/>
            <w:hideMark/>
          </w:tcPr>
          <w:p w14:paraId="712CCBE4" w14:textId="77777777" w:rsidR="00C95CE7" w:rsidRPr="00C95CE7" w:rsidRDefault="00C95CE7" w:rsidP="00C95CE7">
            <w:pPr>
              <w:widowControl/>
              <w:jc w:val="left"/>
              <w:rPr>
                <w:color w:val="000000"/>
                <w:sz w:val="21"/>
                <w:szCs w:val="21"/>
              </w:rPr>
            </w:pPr>
          </w:p>
        </w:tc>
        <w:tc>
          <w:tcPr>
            <w:tcW w:w="2860" w:type="dxa"/>
            <w:tcBorders>
              <w:top w:val="nil"/>
              <w:left w:val="nil"/>
              <w:bottom w:val="single" w:sz="4" w:space="0" w:color="auto"/>
              <w:right w:val="single" w:sz="4" w:space="0" w:color="auto"/>
            </w:tcBorders>
            <w:shd w:val="clear" w:color="auto" w:fill="auto"/>
            <w:vAlign w:val="center"/>
            <w:hideMark/>
          </w:tcPr>
          <w:p w14:paraId="5E96D4AD" w14:textId="77777777" w:rsidR="00C95CE7" w:rsidRPr="00C95CE7" w:rsidRDefault="00C95CE7" w:rsidP="00C95CE7">
            <w:pPr>
              <w:widowControl/>
              <w:jc w:val="left"/>
              <w:rPr>
                <w:color w:val="000000"/>
                <w:sz w:val="21"/>
                <w:szCs w:val="21"/>
              </w:rPr>
            </w:pPr>
            <w:r w:rsidRPr="00C95CE7">
              <w:rPr>
                <w:color w:val="000000"/>
                <w:sz w:val="21"/>
                <w:szCs w:val="21"/>
              </w:rPr>
              <w:t>(shaded CMP22 pyranometer)</w:t>
            </w:r>
          </w:p>
        </w:tc>
        <w:tc>
          <w:tcPr>
            <w:tcW w:w="1020" w:type="dxa"/>
            <w:vMerge/>
            <w:tcBorders>
              <w:top w:val="nil"/>
              <w:left w:val="single" w:sz="4" w:space="0" w:color="auto"/>
              <w:bottom w:val="single" w:sz="4" w:space="0" w:color="auto"/>
              <w:right w:val="single" w:sz="4" w:space="0" w:color="auto"/>
            </w:tcBorders>
            <w:vAlign w:val="center"/>
            <w:hideMark/>
          </w:tcPr>
          <w:p w14:paraId="5B69CB96" w14:textId="77777777" w:rsidR="00C95CE7" w:rsidRPr="00C95CE7" w:rsidRDefault="00C95CE7" w:rsidP="00C95CE7">
            <w:pPr>
              <w:widowControl/>
              <w:jc w:val="left"/>
              <w:rPr>
                <w:color w:val="000000"/>
                <w:sz w:val="21"/>
                <w:szCs w:val="21"/>
              </w:rPr>
            </w:pPr>
          </w:p>
        </w:tc>
        <w:tc>
          <w:tcPr>
            <w:tcW w:w="1140" w:type="dxa"/>
            <w:vMerge/>
            <w:tcBorders>
              <w:top w:val="nil"/>
              <w:left w:val="single" w:sz="4" w:space="0" w:color="auto"/>
              <w:bottom w:val="single" w:sz="4" w:space="0" w:color="auto"/>
              <w:right w:val="nil"/>
            </w:tcBorders>
            <w:vAlign w:val="center"/>
            <w:hideMark/>
          </w:tcPr>
          <w:p w14:paraId="04B41210" w14:textId="77777777" w:rsidR="00C95CE7" w:rsidRPr="00C95CE7" w:rsidRDefault="00C95CE7" w:rsidP="00C95CE7">
            <w:pPr>
              <w:widowControl/>
              <w:jc w:val="left"/>
              <w:rPr>
                <w:color w:val="000000"/>
                <w:sz w:val="21"/>
                <w:szCs w:val="21"/>
              </w:rPr>
            </w:pPr>
          </w:p>
        </w:tc>
      </w:tr>
      <w:tr w:rsidR="00C95CE7" w:rsidRPr="00C95CE7" w14:paraId="38FC6252" w14:textId="77777777" w:rsidTr="00C95CE7">
        <w:trPr>
          <w:trHeight w:val="360"/>
        </w:trPr>
        <w:tc>
          <w:tcPr>
            <w:tcW w:w="880" w:type="dxa"/>
            <w:vMerge w:val="restart"/>
            <w:tcBorders>
              <w:top w:val="nil"/>
              <w:left w:val="nil"/>
              <w:bottom w:val="single" w:sz="4" w:space="0" w:color="auto"/>
              <w:right w:val="single" w:sz="4" w:space="0" w:color="auto"/>
            </w:tcBorders>
            <w:shd w:val="clear" w:color="auto" w:fill="auto"/>
            <w:vAlign w:val="center"/>
            <w:hideMark/>
          </w:tcPr>
          <w:p w14:paraId="3C3B7379" w14:textId="77777777" w:rsidR="00C95CE7" w:rsidRPr="00C95CE7" w:rsidRDefault="00C95CE7" w:rsidP="00C95CE7">
            <w:pPr>
              <w:widowControl/>
              <w:jc w:val="left"/>
              <w:rPr>
                <w:color w:val="000000"/>
                <w:sz w:val="21"/>
                <w:szCs w:val="21"/>
              </w:rPr>
            </w:pPr>
            <w:r w:rsidRPr="00C95CE7">
              <w:rPr>
                <w:color w:val="000000"/>
                <w:sz w:val="21"/>
                <w:szCs w:val="21"/>
              </w:rPr>
              <w:t>LWD</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4FC9B0D0" w14:textId="77777777" w:rsidR="00C95CE7" w:rsidRPr="00C95CE7" w:rsidRDefault="00C95CE7" w:rsidP="00C95CE7">
            <w:pPr>
              <w:widowControl/>
              <w:jc w:val="left"/>
              <w:rPr>
                <w:color w:val="000000"/>
                <w:sz w:val="21"/>
                <w:szCs w:val="21"/>
              </w:rPr>
            </w:pPr>
            <w:r w:rsidRPr="00C95CE7">
              <w:rPr>
                <w:color w:val="000000"/>
                <w:sz w:val="21"/>
                <w:szCs w:val="21"/>
              </w:rPr>
              <w:t>downward longwave irradiance</w:t>
            </w:r>
          </w:p>
        </w:tc>
        <w:tc>
          <w:tcPr>
            <w:tcW w:w="720" w:type="dxa"/>
            <w:vMerge w:val="restart"/>
            <w:tcBorders>
              <w:top w:val="nil"/>
              <w:left w:val="single" w:sz="4" w:space="0" w:color="auto"/>
              <w:bottom w:val="single" w:sz="4" w:space="0" w:color="auto"/>
              <w:right w:val="single" w:sz="4" w:space="0" w:color="auto"/>
            </w:tcBorders>
            <w:shd w:val="clear" w:color="auto" w:fill="auto"/>
            <w:vAlign w:val="center"/>
            <w:hideMark/>
          </w:tcPr>
          <w:p w14:paraId="0790FCD3" w14:textId="77777777" w:rsidR="00C95CE7" w:rsidRPr="00C95CE7" w:rsidRDefault="00C95CE7" w:rsidP="00C95CE7">
            <w:pPr>
              <w:widowControl/>
              <w:jc w:val="center"/>
              <w:rPr>
                <w:color w:val="000000"/>
                <w:sz w:val="21"/>
                <w:szCs w:val="21"/>
              </w:rPr>
            </w:pPr>
            <w:r w:rsidRPr="00C95CE7">
              <w:rPr>
                <w:color w:val="000000"/>
                <w:sz w:val="21"/>
                <w:szCs w:val="21"/>
              </w:rPr>
              <w:t>W/m</w:t>
            </w:r>
            <w:r w:rsidRPr="00C95CE7">
              <w:rPr>
                <w:color w:val="000000"/>
                <w:sz w:val="21"/>
                <w:szCs w:val="21"/>
                <w:vertAlign w:val="superscript"/>
              </w:rPr>
              <w:t>2</w:t>
            </w:r>
          </w:p>
        </w:tc>
        <w:tc>
          <w:tcPr>
            <w:tcW w:w="2860" w:type="dxa"/>
            <w:tcBorders>
              <w:top w:val="nil"/>
              <w:left w:val="nil"/>
              <w:bottom w:val="nil"/>
              <w:right w:val="single" w:sz="4" w:space="0" w:color="auto"/>
            </w:tcBorders>
            <w:shd w:val="clear" w:color="auto" w:fill="auto"/>
            <w:vAlign w:val="center"/>
            <w:hideMark/>
          </w:tcPr>
          <w:p w14:paraId="603FD549" w14:textId="77777777" w:rsidR="00C95CE7" w:rsidRPr="00C95CE7" w:rsidRDefault="00C95CE7" w:rsidP="00C95CE7">
            <w:pPr>
              <w:widowControl/>
              <w:jc w:val="left"/>
              <w:rPr>
                <w:color w:val="000000"/>
                <w:sz w:val="21"/>
                <w:szCs w:val="21"/>
              </w:rPr>
            </w:pPr>
            <w:r w:rsidRPr="00C95CE7">
              <w:rPr>
                <w:color w:val="000000"/>
                <w:sz w:val="21"/>
                <w:szCs w:val="21"/>
              </w:rPr>
              <w:t>BSRN station</w:t>
            </w:r>
          </w:p>
        </w:tc>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0BE638ED" w14:textId="77777777" w:rsidR="00C95CE7" w:rsidRPr="00C95CE7" w:rsidRDefault="00C95CE7" w:rsidP="00C95CE7">
            <w:pPr>
              <w:widowControl/>
              <w:jc w:val="center"/>
              <w:rPr>
                <w:color w:val="000000"/>
                <w:sz w:val="21"/>
                <w:szCs w:val="21"/>
              </w:rPr>
            </w:pPr>
            <w:r w:rsidRPr="00C95CE7">
              <w:rPr>
                <w:color w:val="000000"/>
                <w:sz w:val="21"/>
                <w:szCs w:val="21"/>
              </w:rPr>
              <w:t>predictor</w:t>
            </w:r>
          </w:p>
        </w:tc>
        <w:tc>
          <w:tcPr>
            <w:tcW w:w="1140" w:type="dxa"/>
            <w:vMerge w:val="restart"/>
            <w:tcBorders>
              <w:top w:val="nil"/>
              <w:left w:val="single" w:sz="4" w:space="0" w:color="auto"/>
              <w:bottom w:val="single" w:sz="4" w:space="0" w:color="auto"/>
              <w:right w:val="nil"/>
            </w:tcBorders>
            <w:shd w:val="clear" w:color="auto" w:fill="auto"/>
            <w:vAlign w:val="center"/>
            <w:hideMark/>
          </w:tcPr>
          <w:p w14:paraId="1A2282B0" w14:textId="77777777" w:rsidR="00C95CE7" w:rsidRPr="00C95CE7" w:rsidRDefault="00C95CE7" w:rsidP="00C95CE7">
            <w:pPr>
              <w:widowControl/>
              <w:jc w:val="center"/>
              <w:rPr>
                <w:color w:val="000000"/>
                <w:sz w:val="21"/>
                <w:szCs w:val="21"/>
              </w:rPr>
            </w:pPr>
            <w:r w:rsidRPr="00C95CE7">
              <w:rPr>
                <w:color w:val="000000"/>
                <w:sz w:val="21"/>
                <w:szCs w:val="21"/>
              </w:rPr>
              <w:t>input</w:t>
            </w:r>
          </w:p>
        </w:tc>
      </w:tr>
      <w:tr w:rsidR="00C95CE7" w:rsidRPr="00C95CE7" w14:paraId="3C28866E" w14:textId="77777777" w:rsidTr="00C95CE7">
        <w:trPr>
          <w:trHeight w:val="360"/>
        </w:trPr>
        <w:tc>
          <w:tcPr>
            <w:tcW w:w="880" w:type="dxa"/>
            <w:vMerge/>
            <w:tcBorders>
              <w:top w:val="nil"/>
              <w:left w:val="nil"/>
              <w:bottom w:val="single" w:sz="4" w:space="0" w:color="auto"/>
              <w:right w:val="single" w:sz="4" w:space="0" w:color="auto"/>
            </w:tcBorders>
            <w:vAlign w:val="center"/>
            <w:hideMark/>
          </w:tcPr>
          <w:p w14:paraId="4554A919" w14:textId="77777777" w:rsidR="00C95CE7" w:rsidRPr="00C95CE7" w:rsidRDefault="00C95CE7" w:rsidP="00C95CE7">
            <w:pPr>
              <w:widowControl/>
              <w:jc w:val="left"/>
              <w:rPr>
                <w:color w:val="000000"/>
                <w:sz w:val="21"/>
                <w:szCs w:val="21"/>
              </w:rPr>
            </w:pPr>
          </w:p>
        </w:tc>
        <w:tc>
          <w:tcPr>
            <w:tcW w:w="2300" w:type="dxa"/>
            <w:vMerge/>
            <w:tcBorders>
              <w:top w:val="nil"/>
              <w:left w:val="single" w:sz="4" w:space="0" w:color="auto"/>
              <w:bottom w:val="single" w:sz="4" w:space="0" w:color="auto"/>
              <w:right w:val="single" w:sz="4" w:space="0" w:color="auto"/>
            </w:tcBorders>
            <w:vAlign w:val="center"/>
            <w:hideMark/>
          </w:tcPr>
          <w:p w14:paraId="5BE7FE98" w14:textId="77777777" w:rsidR="00C95CE7" w:rsidRPr="00C95CE7" w:rsidRDefault="00C95CE7" w:rsidP="00C95CE7">
            <w:pPr>
              <w:widowControl/>
              <w:jc w:val="left"/>
              <w:rPr>
                <w:color w:val="000000"/>
                <w:sz w:val="21"/>
                <w:szCs w:val="21"/>
              </w:rPr>
            </w:pPr>
          </w:p>
        </w:tc>
        <w:tc>
          <w:tcPr>
            <w:tcW w:w="720" w:type="dxa"/>
            <w:vMerge/>
            <w:tcBorders>
              <w:top w:val="nil"/>
              <w:left w:val="single" w:sz="4" w:space="0" w:color="auto"/>
              <w:bottom w:val="single" w:sz="4" w:space="0" w:color="auto"/>
              <w:right w:val="single" w:sz="4" w:space="0" w:color="auto"/>
            </w:tcBorders>
            <w:vAlign w:val="center"/>
            <w:hideMark/>
          </w:tcPr>
          <w:p w14:paraId="6E1EF73D" w14:textId="77777777" w:rsidR="00C95CE7" w:rsidRPr="00C95CE7" w:rsidRDefault="00C95CE7" w:rsidP="00C95CE7">
            <w:pPr>
              <w:widowControl/>
              <w:jc w:val="left"/>
              <w:rPr>
                <w:color w:val="000000"/>
                <w:sz w:val="21"/>
                <w:szCs w:val="21"/>
              </w:rPr>
            </w:pPr>
          </w:p>
        </w:tc>
        <w:tc>
          <w:tcPr>
            <w:tcW w:w="2860" w:type="dxa"/>
            <w:tcBorders>
              <w:top w:val="nil"/>
              <w:left w:val="nil"/>
              <w:bottom w:val="single" w:sz="4" w:space="0" w:color="auto"/>
              <w:right w:val="single" w:sz="4" w:space="0" w:color="auto"/>
            </w:tcBorders>
            <w:shd w:val="clear" w:color="auto" w:fill="auto"/>
            <w:vAlign w:val="center"/>
            <w:hideMark/>
          </w:tcPr>
          <w:p w14:paraId="34FFE030" w14:textId="77777777" w:rsidR="00C95CE7" w:rsidRPr="00C95CE7" w:rsidRDefault="00C95CE7" w:rsidP="00C95CE7">
            <w:pPr>
              <w:widowControl/>
              <w:jc w:val="left"/>
              <w:rPr>
                <w:color w:val="000000"/>
                <w:sz w:val="21"/>
                <w:szCs w:val="21"/>
              </w:rPr>
            </w:pPr>
            <w:r w:rsidRPr="00C95CE7">
              <w:rPr>
                <w:color w:val="000000"/>
                <w:sz w:val="21"/>
                <w:szCs w:val="21"/>
              </w:rPr>
              <w:t>(CGR4 pyrgeometer)</w:t>
            </w:r>
          </w:p>
        </w:tc>
        <w:tc>
          <w:tcPr>
            <w:tcW w:w="1020" w:type="dxa"/>
            <w:vMerge/>
            <w:tcBorders>
              <w:top w:val="nil"/>
              <w:left w:val="single" w:sz="4" w:space="0" w:color="auto"/>
              <w:bottom w:val="single" w:sz="4" w:space="0" w:color="auto"/>
              <w:right w:val="single" w:sz="4" w:space="0" w:color="auto"/>
            </w:tcBorders>
            <w:vAlign w:val="center"/>
            <w:hideMark/>
          </w:tcPr>
          <w:p w14:paraId="5748632F" w14:textId="77777777" w:rsidR="00C95CE7" w:rsidRPr="00C95CE7" w:rsidRDefault="00C95CE7" w:rsidP="00C95CE7">
            <w:pPr>
              <w:widowControl/>
              <w:jc w:val="left"/>
              <w:rPr>
                <w:color w:val="000000"/>
                <w:sz w:val="21"/>
                <w:szCs w:val="21"/>
              </w:rPr>
            </w:pPr>
          </w:p>
        </w:tc>
        <w:tc>
          <w:tcPr>
            <w:tcW w:w="1140" w:type="dxa"/>
            <w:vMerge/>
            <w:tcBorders>
              <w:top w:val="nil"/>
              <w:left w:val="single" w:sz="4" w:space="0" w:color="auto"/>
              <w:bottom w:val="single" w:sz="4" w:space="0" w:color="auto"/>
              <w:right w:val="nil"/>
            </w:tcBorders>
            <w:vAlign w:val="center"/>
            <w:hideMark/>
          </w:tcPr>
          <w:p w14:paraId="0F11E26F" w14:textId="77777777" w:rsidR="00C95CE7" w:rsidRPr="00C95CE7" w:rsidRDefault="00C95CE7" w:rsidP="00C95CE7">
            <w:pPr>
              <w:widowControl/>
              <w:jc w:val="left"/>
              <w:rPr>
                <w:color w:val="000000"/>
                <w:sz w:val="21"/>
                <w:szCs w:val="21"/>
              </w:rPr>
            </w:pPr>
          </w:p>
        </w:tc>
      </w:tr>
      <w:tr w:rsidR="00C95CE7" w:rsidRPr="00C95CE7" w14:paraId="15B28251" w14:textId="77777777" w:rsidTr="00C95CE7">
        <w:trPr>
          <w:trHeight w:val="360"/>
        </w:trPr>
        <w:tc>
          <w:tcPr>
            <w:tcW w:w="880" w:type="dxa"/>
            <w:vMerge w:val="restart"/>
            <w:tcBorders>
              <w:top w:val="nil"/>
              <w:left w:val="nil"/>
              <w:bottom w:val="single" w:sz="4" w:space="0" w:color="auto"/>
              <w:right w:val="single" w:sz="4" w:space="0" w:color="auto"/>
            </w:tcBorders>
            <w:shd w:val="clear" w:color="auto" w:fill="auto"/>
            <w:vAlign w:val="center"/>
            <w:hideMark/>
          </w:tcPr>
          <w:p w14:paraId="79B9F616" w14:textId="77777777" w:rsidR="00C95CE7" w:rsidRPr="00C95CE7" w:rsidRDefault="00C95CE7" w:rsidP="00C95CE7">
            <w:pPr>
              <w:widowControl/>
              <w:jc w:val="left"/>
              <w:rPr>
                <w:color w:val="000000"/>
                <w:sz w:val="21"/>
                <w:szCs w:val="21"/>
              </w:rPr>
            </w:pPr>
            <w:r w:rsidRPr="00C95CE7">
              <w:rPr>
                <w:color w:val="000000"/>
                <w:sz w:val="21"/>
                <w:szCs w:val="21"/>
              </w:rPr>
              <w:t>RH</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6E2298CF" w14:textId="77777777" w:rsidR="00C95CE7" w:rsidRPr="00C95CE7" w:rsidRDefault="00C95CE7" w:rsidP="00C95CE7">
            <w:pPr>
              <w:widowControl/>
              <w:jc w:val="left"/>
              <w:rPr>
                <w:color w:val="000000"/>
                <w:sz w:val="21"/>
                <w:szCs w:val="21"/>
              </w:rPr>
            </w:pPr>
            <w:r w:rsidRPr="00C95CE7">
              <w:rPr>
                <w:color w:val="000000"/>
                <w:sz w:val="21"/>
                <w:szCs w:val="21"/>
              </w:rPr>
              <w:t>relative humidity</w:t>
            </w:r>
          </w:p>
        </w:tc>
        <w:tc>
          <w:tcPr>
            <w:tcW w:w="720" w:type="dxa"/>
            <w:vMerge w:val="restart"/>
            <w:tcBorders>
              <w:top w:val="nil"/>
              <w:left w:val="single" w:sz="4" w:space="0" w:color="auto"/>
              <w:bottom w:val="single" w:sz="4" w:space="0" w:color="auto"/>
              <w:right w:val="single" w:sz="4" w:space="0" w:color="auto"/>
            </w:tcBorders>
            <w:shd w:val="clear" w:color="auto" w:fill="auto"/>
            <w:vAlign w:val="center"/>
            <w:hideMark/>
          </w:tcPr>
          <w:p w14:paraId="404D2FEA" w14:textId="77777777" w:rsidR="00C95CE7" w:rsidRPr="00C95CE7" w:rsidRDefault="00C95CE7" w:rsidP="00C95CE7">
            <w:pPr>
              <w:widowControl/>
              <w:jc w:val="center"/>
              <w:rPr>
                <w:color w:val="000000"/>
                <w:sz w:val="21"/>
                <w:szCs w:val="21"/>
              </w:rPr>
            </w:pPr>
            <w:r w:rsidRPr="00C95CE7">
              <w:rPr>
                <w:color w:val="000000"/>
                <w:sz w:val="21"/>
                <w:szCs w:val="21"/>
              </w:rPr>
              <w:t>%</w:t>
            </w:r>
          </w:p>
        </w:tc>
        <w:tc>
          <w:tcPr>
            <w:tcW w:w="2860" w:type="dxa"/>
            <w:tcBorders>
              <w:top w:val="nil"/>
              <w:left w:val="nil"/>
              <w:bottom w:val="nil"/>
              <w:right w:val="single" w:sz="4" w:space="0" w:color="auto"/>
            </w:tcBorders>
            <w:shd w:val="clear" w:color="auto" w:fill="auto"/>
            <w:vAlign w:val="center"/>
            <w:hideMark/>
          </w:tcPr>
          <w:p w14:paraId="6C340171" w14:textId="77777777" w:rsidR="00C95CE7" w:rsidRPr="00C95CE7" w:rsidRDefault="00C95CE7" w:rsidP="00C95CE7">
            <w:pPr>
              <w:widowControl/>
              <w:jc w:val="left"/>
              <w:rPr>
                <w:color w:val="000000"/>
                <w:sz w:val="21"/>
                <w:szCs w:val="21"/>
              </w:rPr>
            </w:pPr>
            <w:r w:rsidRPr="00C95CE7">
              <w:rPr>
                <w:color w:val="000000"/>
                <w:sz w:val="21"/>
                <w:szCs w:val="21"/>
              </w:rPr>
              <w:t>BSRN station</w:t>
            </w:r>
          </w:p>
        </w:tc>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2228394C" w14:textId="77777777" w:rsidR="00C95CE7" w:rsidRPr="00C95CE7" w:rsidRDefault="00C95CE7" w:rsidP="00C95CE7">
            <w:pPr>
              <w:widowControl/>
              <w:jc w:val="center"/>
              <w:rPr>
                <w:color w:val="000000"/>
                <w:sz w:val="21"/>
                <w:szCs w:val="21"/>
              </w:rPr>
            </w:pPr>
            <w:r w:rsidRPr="00C95CE7">
              <w:rPr>
                <w:color w:val="000000"/>
                <w:sz w:val="21"/>
                <w:szCs w:val="21"/>
              </w:rPr>
              <w:t>predictor</w:t>
            </w:r>
          </w:p>
        </w:tc>
        <w:tc>
          <w:tcPr>
            <w:tcW w:w="1140" w:type="dxa"/>
            <w:vMerge w:val="restart"/>
            <w:tcBorders>
              <w:top w:val="nil"/>
              <w:left w:val="single" w:sz="4" w:space="0" w:color="auto"/>
              <w:bottom w:val="single" w:sz="4" w:space="0" w:color="auto"/>
              <w:right w:val="nil"/>
            </w:tcBorders>
            <w:shd w:val="clear" w:color="auto" w:fill="auto"/>
            <w:vAlign w:val="center"/>
            <w:hideMark/>
          </w:tcPr>
          <w:p w14:paraId="7C2AEC27" w14:textId="77777777" w:rsidR="00C95CE7" w:rsidRPr="00C95CE7" w:rsidRDefault="00C95CE7" w:rsidP="00C95CE7">
            <w:pPr>
              <w:widowControl/>
              <w:jc w:val="center"/>
              <w:rPr>
                <w:color w:val="000000"/>
                <w:sz w:val="21"/>
                <w:szCs w:val="21"/>
              </w:rPr>
            </w:pPr>
            <w:r w:rsidRPr="00C95CE7">
              <w:rPr>
                <w:color w:val="000000"/>
                <w:sz w:val="21"/>
                <w:szCs w:val="21"/>
              </w:rPr>
              <w:t>input</w:t>
            </w:r>
          </w:p>
        </w:tc>
      </w:tr>
      <w:tr w:rsidR="00C95CE7" w:rsidRPr="00C95CE7" w14:paraId="00D55EFC" w14:textId="77777777" w:rsidTr="00C95CE7">
        <w:trPr>
          <w:trHeight w:val="360"/>
        </w:trPr>
        <w:tc>
          <w:tcPr>
            <w:tcW w:w="880" w:type="dxa"/>
            <w:vMerge/>
            <w:tcBorders>
              <w:top w:val="nil"/>
              <w:left w:val="nil"/>
              <w:bottom w:val="single" w:sz="4" w:space="0" w:color="auto"/>
              <w:right w:val="single" w:sz="4" w:space="0" w:color="auto"/>
            </w:tcBorders>
            <w:vAlign w:val="center"/>
            <w:hideMark/>
          </w:tcPr>
          <w:p w14:paraId="7C3E117F" w14:textId="77777777" w:rsidR="00C95CE7" w:rsidRPr="00C95CE7" w:rsidRDefault="00C95CE7" w:rsidP="00C95CE7">
            <w:pPr>
              <w:widowControl/>
              <w:jc w:val="left"/>
              <w:rPr>
                <w:color w:val="000000"/>
                <w:sz w:val="21"/>
                <w:szCs w:val="21"/>
              </w:rPr>
            </w:pPr>
          </w:p>
        </w:tc>
        <w:tc>
          <w:tcPr>
            <w:tcW w:w="2300" w:type="dxa"/>
            <w:vMerge/>
            <w:tcBorders>
              <w:top w:val="nil"/>
              <w:left w:val="single" w:sz="4" w:space="0" w:color="auto"/>
              <w:bottom w:val="single" w:sz="4" w:space="0" w:color="auto"/>
              <w:right w:val="single" w:sz="4" w:space="0" w:color="auto"/>
            </w:tcBorders>
            <w:vAlign w:val="center"/>
            <w:hideMark/>
          </w:tcPr>
          <w:p w14:paraId="74323E8D" w14:textId="77777777" w:rsidR="00C95CE7" w:rsidRPr="00C95CE7" w:rsidRDefault="00C95CE7" w:rsidP="00C95CE7">
            <w:pPr>
              <w:widowControl/>
              <w:jc w:val="left"/>
              <w:rPr>
                <w:color w:val="000000"/>
                <w:sz w:val="21"/>
                <w:szCs w:val="21"/>
              </w:rPr>
            </w:pPr>
          </w:p>
        </w:tc>
        <w:tc>
          <w:tcPr>
            <w:tcW w:w="720" w:type="dxa"/>
            <w:vMerge/>
            <w:tcBorders>
              <w:top w:val="nil"/>
              <w:left w:val="single" w:sz="4" w:space="0" w:color="auto"/>
              <w:bottom w:val="single" w:sz="4" w:space="0" w:color="auto"/>
              <w:right w:val="single" w:sz="4" w:space="0" w:color="auto"/>
            </w:tcBorders>
            <w:vAlign w:val="center"/>
            <w:hideMark/>
          </w:tcPr>
          <w:p w14:paraId="4696AC85" w14:textId="77777777" w:rsidR="00C95CE7" w:rsidRPr="00C95CE7" w:rsidRDefault="00C95CE7" w:rsidP="00C95CE7">
            <w:pPr>
              <w:widowControl/>
              <w:jc w:val="left"/>
              <w:rPr>
                <w:color w:val="000000"/>
                <w:sz w:val="21"/>
                <w:szCs w:val="21"/>
              </w:rPr>
            </w:pPr>
          </w:p>
        </w:tc>
        <w:tc>
          <w:tcPr>
            <w:tcW w:w="2860" w:type="dxa"/>
            <w:tcBorders>
              <w:top w:val="nil"/>
              <w:left w:val="nil"/>
              <w:bottom w:val="single" w:sz="4" w:space="0" w:color="auto"/>
              <w:right w:val="single" w:sz="4" w:space="0" w:color="auto"/>
            </w:tcBorders>
            <w:shd w:val="clear" w:color="auto" w:fill="auto"/>
            <w:vAlign w:val="center"/>
            <w:hideMark/>
          </w:tcPr>
          <w:p w14:paraId="1D65498D" w14:textId="77777777" w:rsidR="00C95CE7" w:rsidRPr="00C95CE7" w:rsidRDefault="00C95CE7" w:rsidP="00C95CE7">
            <w:pPr>
              <w:widowControl/>
              <w:jc w:val="left"/>
              <w:rPr>
                <w:color w:val="000000"/>
                <w:sz w:val="21"/>
                <w:szCs w:val="21"/>
              </w:rPr>
            </w:pPr>
            <w:r w:rsidRPr="00C95CE7">
              <w:rPr>
                <w:color w:val="000000"/>
                <w:sz w:val="21"/>
                <w:szCs w:val="21"/>
              </w:rPr>
              <w:t>(WXT530 weather transmitter)</w:t>
            </w:r>
          </w:p>
        </w:tc>
        <w:tc>
          <w:tcPr>
            <w:tcW w:w="1020" w:type="dxa"/>
            <w:vMerge/>
            <w:tcBorders>
              <w:top w:val="nil"/>
              <w:left w:val="single" w:sz="4" w:space="0" w:color="auto"/>
              <w:bottom w:val="single" w:sz="4" w:space="0" w:color="auto"/>
              <w:right w:val="single" w:sz="4" w:space="0" w:color="auto"/>
            </w:tcBorders>
            <w:vAlign w:val="center"/>
            <w:hideMark/>
          </w:tcPr>
          <w:p w14:paraId="51C37AE4" w14:textId="77777777" w:rsidR="00C95CE7" w:rsidRPr="00C95CE7" w:rsidRDefault="00C95CE7" w:rsidP="00C95CE7">
            <w:pPr>
              <w:widowControl/>
              <w:jc w:val="left"/>
              <w:rPr>
                <w:color w:val="000000"/>
                <w:sz w:val="21"/>
                <w:szCs w:val="21"/>
              </w:rPr>
            </w:pPr>
          </w:p>
        </w:tc>
        <w:tc>
          <w:tcPr>
            <w:tcW w:w="1140" w:type="dxa"/>
            <w:vMerge/>
            <w:tcBorders>
              <w:top w:val="nil"/>
              <w:left w:val="single" w:sz="4" w:space="0" w:color="auto"/>
              <w:bottom w:val="single" w:sz="4" w:space="0" w:color="auto"/>
              <w:right w:val="nil"/>
            </w:tcBorders>
            <w:vAlign w:val="center"/>
            <w:hideMark/>
          </w:tcPr>
          <w:p w14:paraId="534E6068" w14:textId="77777777" w:rsidR="00C95CE7" w:rsidRPr="00C95CE7" w:rsidRDefault="00C95CE7" w:rsidP="00C95CE7">
            <w:pPr>
              <w:widowControl/>
              <w:jc w:val="left"/>
              <w:rPr>
                <w:color w:val="000000"/>
                <w:sz w:val="21"/>
                <w:szCs w:val="21"/>
              </w:rPr>
            </w:pPr>
          </w:p>
        </w:tc>
      </w:tr>
      <w:tr w:rsidR="00C95CE7" w:rsidRPr="00C95CE7" w14:paraId="5C268AED" w14:textId="77777777" w:rsidTr="00C95CE7">
        <w:trPr>
          <w:trHeight w:val="320"/>
        </w:trPr>
        <w:tc>
          <w:tcPr>
            <w:tcW w:w="880" w:type="dxa"/>
            <w:vMerge w:val="restart"/>
            <w:tcBorders>
              <w:top w:val="nil"/>
              <w:left w:val="nil"/>
              <w:bottom w:val="single" w:sz="4" w:space="0" w:color="auto"/>
              <w:right w:val="single" w:sz="4" w:space="0" w:color="auto"/>
            </w:tcBorders>
            <w:shd w:val="clear" w:color="auto" w:fill="auto"/>
            <w:vAlign w:val="center"/>
            <w:hideMark/>
          </w:tcPr>
          <w:p w14:paraId="14A99DED" w14:textId="77777777" w:rsidR="00C95CE7" w:rsidRPr="00C95CE7" w:rsidRDefault="00C95CE7" w:rsidP="00C95CE7">
            <w:pPr>
              <w:widowControl/>
              <w:jc w:val="left"/>
              <w:rPr>
                <w:color w:val="000000"/>
                <w:sz w:val="21"/>
                <w:szCs w:val="21"/>
              </w:rPr>
            </w:pPr>
            <w:r w:rsidRPr="00C95CE7">
              <w:rPr>
                <w:color w:val="000000"/>
                <w:sz w:val="21"/>
                <w:szCs w:val="21"/>
              </w:rPr>
              <w:t>P</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4A1C3F4D" w14:textId="77777777" w:rsidR="00C95CE7" w:rsidRPr="00C95CE7" w:rsidRDefault="00C95CE7" w:rsidP="00C95CE7">
            <w:pPr>
              <w:widowControl/>
              <w:jc w:val="left"/>
              <w:rPr>
                <w:color w:val="000000"/>
                <w:sz w:val="21"/>
                <w:szCs w:val="21"/>
              </w:rPr>
            </w:pPr>
            <w:r w:rsidRPr="00C95CE7">
              <w:rPr>
                <w:color w:val="000000"/>
                <w:sz w:val="21"/>
                <w:szCs w:val="21"/>
              </w:rPr>
              <w:t>pressure</w:t>
            </w:r>
          </w:p>
        </w:tc>
        <w:tc>
          <w:tcPr>
            <w:tcW w:w="720" w:type="dxa"/>
            <w:vMerge w:val="restart"/>
            <w:tcBorders>
              <w:top w:val="nil"/>
              <w:left w:val="single" w:sz="4" w:space="0" w:color="auto"/>
              <w:bottom w:val="single" w:sz="4" w:space="0" w:color="auto"/>
              <w:right w:val="single" w:sz="4" w:space="0" w:color="auto"/>
            </w:tcBorders>
            <w:shd w:val="clear" w:color="auto" w:fill="auto"/>
            <w:vAlign w:val="center"/>
            <w:hideMark/>
          </w:tcPr>
          <w:p w14:paraId="38B546C6" w14:textId="77777777" w:rsidR="00C95CE7" w:rsidRPr="00C95CE7" w:rsidRDefault="00C95CE7" w:rsidP="00C95CE7">
            <w:pPr>
              <w:widowControl/>
              <w:jc w:val="center"/>
              <w:rPr>
                <w:color w:val="000000"/>
                <w:sz w:val="21"/>
                <w:szCs w:val="21"/>
              </w:rPr>
            </w:pPr>
            <w:proofErr w:type="spellStart"/>
            <w:r w:rsidRPr="00C95CE7">
              <w:rPr>
                <w:color w:val="000000"/>
                <w:sz w:val="21"/>
                <w:szCs w:val="21"/>
              </w:rPr>
              <w:t>hPa</w:t>
            </w:r>
            <w:proofErr w:type="spellEnd"/>
          </w:p>
        </w:tc>
        <w:tc>
          <w:tcPr>
            <w:tcW w:w="2860" w:type="dxa"/>
            <w:tcBorders>
              <w:top w:val="nil"/>
              <w:left w:val="nil"/>
              <w:bottom w:val="nil"/>
              <w:right w:val="single" w:sz="4" w:space="0" w:color="auto"/>
            </w:tcBorders>
            <w:shd w:val="clear" w:color="auto" w:fill="auto"/>
            <w:vAlign w:val="center"/>
            <w:hideMark/>
          </w:tcPr>
          <w:p w14:paraId="1D68FB57" w14:textId="77777777" w:rsidR="00C95CE7" w:rsidRPr="00C95CE7" w:rsidRDefault="00C95CE7" w:rsidP="00C95CE7">
            <w:pPr>
              <w:widowControl/>
              <w:jc w:val="left"/>
              <w:rPr>
                <w:color w:val="000000"/>
                <w:sz w:val="21"/>
                <w:szCs w:val="21"/>
              </w:rPr>
            </w:pPr>
            <w:r w:rsidRPr="00C95CE7">
              <w:rPr>
                <w:color w:val="000000"/>
                <w:sz w:val="21"/>
                <w:szCs w:val="21"/>
              </w:rPr>
              <w:t>BSRN station</w:t>
            </w:r>
          </w:p>
        </w:tc>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5F7EF12D" w14:textId="77777777" w:rsidR="00C95CE7" w:rsidRPr="00C95CE7" w:rsidRDefault="00C95CE7" w:rsidP="00C95CE7">
            <w:pPr>
              <w:widowControl/>
              <w:jc w:val="center"/>
              <w:rPr>
                <w:color w:val="000000"/>
                <w:sz w:val="21"/>
                <w:szCs w:val="21"/>
              </w:rPr>
            </w:pPr>
            <w:r w:rsidRPr="00C95CE7">
              <w:rPr>
                <w:color w:val="000000"/>
                <w:sz w:val="21"/>
                <w:szCs w:val="21"/>
              </w:rPr>
              <w:t>predictor</w:t>
            </w:r>
          </w:p>
        </w:tc>
        <w:tc>
          <w:tcPr>
            <w:tcW w:w="1140" w:type="dxa"/>
            <w:vMerge w:val="restart"/>
            <w:tcBorders>
              <w:top w:val="nil"/>
              <w:left w:val="single" w:sz="4" w:space="0" w:color="auto"/>
              <w:bottom w:val="single" w:sz="4" w:space="0" w:color="auto"/>
              <w:right w:val="nil"/>
            </w:tcBorders>
            <w:shd w:val="clear" w:color="auto" w:fill="auto"/>
            <w:vAlign w:val="center"/>
            <w:hideMark/>
          </w:tcPr>
          <w:p w14:paraId="23F72A82" w14:textId="77777777" w:rsidR="00C95CE7" w:rsidRPr="00C95CE7" w:rsidRDefault="00C95CE7" w:rsidP="00C95CE7">
            <w:pPr>
              <w:widowControl/>
              <w:jc w:val="center"/>
              <w:rPr>
                <w:color w:val="000000"/>
                <w:sz w:val="21"/>
                <w:szCs w:val="21"/>
              </w:rPr>
            </w:pPr>
            <w:r w:rsidRPr="00C95CE7">
              <w:rPr>
                <w:color w:val="000000"/>
                <w:sz w:val="21"/>
                <w:szCs w:val="21"/>
              </w:rPr>
              <w:t>-</w:t>
            </w:r>
          </w:p>
        </w:tc>
      </w:tr>
      <w:tr w:rsidR="00C95CE7" w:rsidRPr="00C95CE7" w14:paraId="1D587BF6" w14:textId="77777777" w:rsidTr="00C95CE7">
        <w:trPr>
          <w:trHeight w:val="600"/>
        </w:trPr>
        <w:tc>
          <w:tcPr>
            <w:tcW w:w="880" w:type="dxa"/>
            <w:vMerge/>
            <w:tcBorders>
              <w:top w:val="nil"/>
              <w:left w:val="nil"/>
              <w:bottom w:val="single" w:sz="4" w:space="0" w:color="auto"/>
              <w:right w:val="single" w:sz="4" w:space="0" w:color="auto"/>
            </w:tcBorders>
            <w:vAlign w:val="center"/>
            <w:hideMark/>
          </w:tcPr>
          <w:p w14:paraId="4DAC8DCC" w14:textId="77777777" w:rsidR="00C95CE7" w:rsidRPr="00C95CE7" w:rsidRDefault="00C95CE7" w:rsidP="00C95CE7">
            <w:pPr>
              <w:widowControl/>
              <w:jc w:val="left"/>
              <w:rPr>
                <w:color w:val="000000"/>
                <w:sz w:val="21"/>
                <w:szCs w:val="21"/>
              </w:rPr>
            </w:pPr>
          </w:p>
        </w:tc>
        <w:tc>
          <w:tcPr>
            <w:tcW w:w="2300" w:type="dxa"/>
            <w:vMerge/>
            <w:tcBorders>
              <w:top w:val="nil"/>
              <w:left w:val="single" w:sz="4" w:space="0" w:color="auto"/>
              <w:bottom w:val="single" w:sz="4" w:space="0" w:color="auto"/>
              <w:right w:val="single" w:sz="4" w:space="0" w:color="auto"/>
            </w:tcBorders>
            <w:vAlign w:val="center"/>
            <w:hideMark/>
          </w:tcPr>
          <w:p w14:paraId="6FC8B3EE" w14:textId="77777777" w:rsidR="00C95CE7" w:rsidRPr="00C95CE7" w:rsidRDefault="00C95CE7" w:rsidP="00C95CE7">
            <w:pPr>
              <w:widowControl/>
              <w:jc w:val="left"/>
              <w:rPr>
                <w:color w:val="000000"/>
                <w:sz w:val="21"/>
                <w:szCs w:val="21"/>
              </w:rPr>
            </w:pPr>
          </w:p>
        </w:tc>
        <w:tc>
          <w:tcPr>
            <w:tcW w:w="720" w:type="dxa"/>
            <w:vMerge/>
            <w:tcBorders>
              <w:top w:val="nil"/>
              <w:left w:val="single" w:sz="4" w:space="0" w:color="auto"/>
              <w:bottom w:val="single" w:sz="4" w:space="0" w:color="auto"/>
              <w:right w:val="single" w:sz="4" w:space="0" w:color="auto"/>
            </w:tcBorders>
            <w:vAlign w:val="center"/>
            <w:hideMark/>
          </w:tcPr>
          <w:p w14:paraId="01ABB617" w14:textId="77777777" w:rsidR="00C95CE7" w:rsidRPr="00C95CE7" w:rsidRDefault="00C95CE7" w:rsidP="00C95CE7">
            <w:pPr>
              <w:widowControl/>
              <w:jc w:val="left"/>
              <w:rPr>
                <w:color w:val="000000"/>
                <w:sz w:val="21"/>
                <w:szCs w:val="21"/>
              </w:rPr>
            </w:pPr>
          </w:p>
        </w:tc>
        <w:tc>
          <w:tcPr>
            <w:tcW w:w="2860" w:type="dxa"/>
            <w:tcBorders>
              <w:top w:val="nil"/>
              <w:left w:val="nil"/>
              <w:bottom w:val="single" w:sz="4" w:space="0" w:color="auto"/>
              <w:right w:val="single" w:sz="4" w:space="0" w:color="auto"/>
            </w:tcBorders>
            <w:shd w:val="clear" w:color="auto" w:fill="auto"/>
            <w:vAlign w:val="center"/>
            <w:hideMark/>
          </w:tcPr>
          <w:p w14:paraId="337530F3" w14:textId="77777777" w:rsidR="00C95CE7" w:rsidRPr="00C95CE7" w:rsidRDefault="00C95CE7" w:rsidP="00C95CE7">
            <w:pPr>
              <w:widowControl/>
              <w:jc w:val="left"/>
              <w:rPr>
                <w:color w:val="000000"/>
                <w:sz w:val="21"/>
                <w:szCs w:val="21"/>
              </w:rPr>
            </w:pPr>
            <w:r w:rsidRPr="00C95CE7">
              <w:rPr>
                <w:color w:val="000000"/>
                <w:sz w:val="21"/>
                <w:szCs w:val="21"/>
              </w:rPr>
              <w:t>(WXT530 weather transmitter)</w:t>
            </w:r>
          </w:p>
        </w:tc>
        <w:tc>
          <w:tcPr>
            <w:tcW w:w="1020" w:type="dxa"/>
            <w:vMerge/>
            <w:tcBorders>
              <w:top w:val="nil"/>
              <w:left w:val="single" w:sz="4" w:space="0" w:color="auto"/>
              <w:bottom w:val="single" w:sz="4" w:space="0" w:color="auto"/>
              <w:right w:val="single" w:sz="4" w:space="0" w:color="auto"/>
            </w:tcBorders>
            <w:vAlign w:val="center"/>
            <w:hideMark/>
          </w:tcPr>
          <w:p w14:paraId="31E3B4A5" w14:textId="77777777" w:rsidR="00C95CE7" w:rsidRPr="00C95CE7" w:rsidRDefault="00C95CE7" w:rsidP="00C95CE7">
            <w:pPr>
              <w:widowControl/>
              <w:jc w:val="left"/>
              <w:rPr>
                <w:color w:val="000000"/>
                <w:sz w:val="21"/>
                <w:szCs w:val="21"/>
              </w:rPr>
            </w:pPr>
          </w:p>
        </w:tc>
        <w:tc>
          <w:tcPr>
            <w:tcW w:w="1140" w:type="dxa"/>
            <w:vMerge/>
            <w:tcBorders>
              <w:top w:val="nil"/>
              <w:left w:val="single" w:sz="4" w:space="0" w:color="auto"/>
              <w:bottom w:val="single" w:sz="4" w:space="0" w:color="auto"/>
              <w:right w:val="nil"/>
            </w:tcBorders>
            <w:vAlign w:val="center"/>
            <w:hideMark/>
          </w:tcPr>
          <w:p w14:paraId="0795EAAC" w14:textId="77777777" w:rsidR="00C95CE7" w:rsidRPr="00C95CE7" w:rsidRDefault="00C95CE7" w:rsidP="00C95CE7">
            <w:pPr>
              <w:widowControl/>
              <w:jc w:val="left"/>
              <w:rPr>
                <w:color w:val="000000"/>
                <w:sz w:val="21"/>
                <w:szCs w:val="21"/>
              </w:rPr>
            </w:pPr>
          </w:p>
        </w:tc>
      </w:tr>
      <w:tr w:rsidR="00C95CE7" w:rsidRPr="00C95CE7" w14:paraId="71734295" w14:textId="77777777" w:rsidTr="00C95CE7">
        <w:trPr>
          <w:trHeight w:val="320"/>
        </w:trPr>
        <w:tc>
          <w:tcPr>
            <w:tcW w:w="880" w:type="dxa"/>
            <w:vMerge w:val="restart"/>
            <w:tcBorders>
              <w:top w:val="single" w:sz="4" w:space="0" w:color="auto"/>
              <w:left w:val="nil"/>
              <w:bottom w:val="double" w:sz="6" w:space="0" w:color="000000"/>
              <w:right w:val="single" w:sz="4" w:space="0" w:color="auto"/>
            </w:tcBorders>
            <w:shd w:val="clear" w:color="auto" w:fill="auto"/>
            <w:vAlign w:val="center"/>
            <w:hideMark/>
          </w:tcPr>
          <w:p w14:paraId="66985E09" w14:textId="77777777" w:rsidR="00C95CE7" w:rsidRPr="00C95CE7" w:rsidRDefault="00C95CE7" w:rsidP="00C95CE7">
            <w:pPr>
              <w:widowControl/>
              <w:jc w:val="left"/>
              <w:rPr>
                <w:color w:val="000000"/>
                <w:sz w:val="21"/>
                <w:szCs w:val="21"/>
              </w:rPr>
            </w:pPr>
            <w:r w:rsidRPr="00C95CE7">
              <w:rPr>
                <w:color w:val="000000"/>
                <w:sz w:val="21"/>
                <w:szCs w:val="21"/>
              </w:rPr>
              <w:t>CF</w:t>
            </w:r>
          </w:p>
        </w:tc>
        <w:tc>
          <w:tcPr>
            <w:tcW w:w="2300" w:type="dxa"/>
            <w:vMerge w:val="restart"/>
            <w:tcBorders>
              <w:top w:val="single" w:sz="4" w:space="0" w:color="auto"/>
              <w:left w:val="single" w:sz="4" w:space="0" w:color="auto"/>
              <w:bottom w:val="double" w:sz="6" w:space="0" w:color="000000"/>
              <w:right w:val="single" w:sz="4" w:space="0" w:color="auto"/>
            </w:tcBorders>
            <w:shd w:val="clear" w:color="auto" w:fill="auto"/>
            <w:vAlign w:val="center"/>
            <w:hideMark/>
          </w:tcPr>
          <w:p w14:paraId="7E5C7F05" w14:textId="77777777" w:rsidR="00C95CE7" w:rsidRPr="00C95CE7" w:rsidRDefault="00C95CE7" w:rsidP="00C95CE7">
            <w:pPr>
              <w:widowControl/>
              <w:jc w:val="left"/>
              <w:rPr>
                <w:color w:val="000000"/>
                <w:sz w:val="21"/>
                <w:szCs w:val="21"/>
              </w:rPr>
            </w:pPr>
            <w:r w:rsidRPr="00C95CE7">
              <w:rPr>
                <w:color w:val="000000"/>
                <w:sz w:val="21"/>
                <w:szCs w:val="21"/>
              </w:rPr>
              <w:t>cloud fraction</w:t>
            </w:r>
          </w:p>
        </w:tc>
        <w:tc>
          <w:tcPr>
            <w:tcW w:w="720" w:type="dxa"/>
            <w:vMerge w:val="restart"/>
            <w:tcBorders>
              <w:top w:val="single" w:sz="4" w:space="0" w:color="auto"/>
              <w:left w:val="single" w:sz="4" w:space="0" w:color="auto"/>
              <w:bottom w:val="double" w:sz="6" w:space="0" w:color="000000"/>
              <w:right w:val="single" w:sz="4" w:space="0" w:color="auto"/>
            </w:tcBorders>
            <w:shd w:val="clear" w:color="auto" w:fill="auto"/>
            <w:vAlign w:val="center"/>
            <w:hideMark/>
          </w:tcPr>
          <w:p w14:paraId="3D81D768" w14:textId="77777777" w:rsidR="00C95CE7" w:rsidRPr="00C95CE7" w:rsidRDefault="00C95CE7" w:rsidP="00C95CE7">
            <w:pPr>
              <w:widowControl/>
              <w:jc w:val="center"/>
              <w:rPr>
                <w:color w:val="000000"/>
                <w:sz w:val="21"/>
                <w:szCs w:val="21"/>
              </w:rPr>
            </w:pPr>
            <w:r w:rsidRPr="00C95CE7">
              <w:rPr>
                <w:color w:val="000000"/>
                <w:sz w:val="21"/>
                <w:szCs w:val="21"/>
              </w:rPr>
              <w:t>%</w:t>
            </w:r>
          </w:p>
        </w:tc>
        <w:tc>
          <w:tcPr>
            <w:tcW w:w="2860" w:type="dxa"/>
            <w:tcBorders>
              <w:top w:val="single" w:sz="4" w:space="0" w:color="auto"/>
              <w:left w:val="nil"/>
              <w:bottom w:val="nil"/>
              <w:right w:val="single" w:sz="4" w:space="0" w:color="auto"/>
            </w:tcBorders>
            <w:shd w:val="clear" w:color="auto" w:fill="auto"/>
            <w:vAlign w:val="center"/>
            <w:hideMark/>
          </w:tcPr>
          <w:p w14:paraId="39317C89" w14:textId="77777777" w:rsidR="00C95CE7" w:rsidRPr="00C95CE7" w:rsidRDefault="00C95CE7" w:rsidP="00C95CE7">
            <w:pPr>
              <w:widowControl/>
              <w:jc w:val="left"/>
              <w:rPr>
                <w:color w:val="000000"/>
                <w:sz w:val="21"/>
                <w:szCs w:val="21"/>
              </w:rPr>
            </w:pPr>
            <w:r w:rsidRPr="00C95CE7">
              <w:rPr>
                <w:color w:val="000000"/>
                <w:sz w:val="21"/>
                <w:szCs w:val="21"/>
              </w:rPr>
              <w:t xml:space="preserve">UV-Indien network </w:t>
            </w:r>
          </w:p>
        </w:tc>
        <w:tc>
          <w:tcPr>
            <w:tcW w:w="1020" w:type="dxa"/>
            <w:vMerge w:val="restart"/>
            <w:tcBorders>
              <w:top w:val="single" w:sz="4" w:space="0" w:color="auto"/>
              <w:left w:val="single" w:sz="4" w:space="0" w:color="auto"/>
              <w:bottom w:val="double" w:sz="6" w:space="0" w:color="000000"/>
              <w:right w:val="single" w:sz="4" w:space="0" w:color="auto"/>
            </w:tcBorders>
            <w:shd w:val="clear" w:color="auto" w:fill="auto"/>
            <w:vAlign w:val="center"/>
            <w:hideMark/>
          </w:tcPr>
          <w:p w14:paraId="3A835FBF" w14:textId="77777777" w:rsidR="00C95CE7" w:rsidRPr="00C95CE7" w:rsidRDefault="00C95CE7" w:rsidP="00C95CE7">
            <w:pPr>
              <w:widowControl/>
              <w:jc w:val="center"/>
              <w:rPr>
                <w:color w:val="000000"/>
                <w:sz w:val="21"/>
                <w:szCs w:val="21"/>
              </w:rPr>
            </w:pPr>
            <w:r w:rsidRPr="00C95CE7">
              <w:rPr>
                <w:color w:val="000000"/>
                <w:sz w:val="21"/>
                <w:szCs w:val="21"/>
              </w:rPr>
              <w:t>predictand</w:t>
            </w:r>
          </w:p>
        </w:tc>
        <w:tc>
          <w:tcPr>
            <w:tcW w:w="1140" w:type="dxa"/>
            <w:vMerge w:val="restart"/>
            <w:tcBorders>
              <w:top w:val="single" w:sz="4" w:space="0" w:color="auto"/>
              <w:left w:val="single" w:sz="4" w:space="0" w:color="auto"/>
              <w:bottom w:val="double" w:sz="6" w:space="0" w:color="000000"/>
              <w:right w:val="nil"/>
            </w:tcBorders>
            <w:shd w:val="clear" w:color="auto" w:fill="auto"/>
            <w:vAlign w:val="center"/>
            <w:hideMark/>
          </w:tcPr>
          <w:p w14:paraId="5CFD0344" w14:textId="77777777" w:rsidR="00C95CE7" w:rsidRPr="00C95CE7" w:rsidRDefault="00C95CE7" w:rsidP="00C95CE7">
            <w:pPr>
              <w:widowControl/>
              <w:jc w:val="center"/>
              <w:rPr>
                <w:color w:val="000000"/>
                <w:sz w:val="21"/>
                <w:szCs w:val="21"/>
              </w:rPr>
            </w:pPr>
            <w:r w:rsidRPr="00C95CE7">
              <w:rPr>
                <w:color w:val="000000"/>
                <w:sz w:val="21"/>
                <w:szCs w:val="21"/>
              </w:rPr>
              <w:t>output</w:t>
            </w:r>
          </w:p>
        </w:tc>
      </w:tr>
      <w:tr w:rsidR="00C95CE7" w:rsidRPr="00C95CE7" w14:paraId="5543D02C" w14:textId="77777777" w:rsidTr="00C95CE7">
        <w:trPr>
          <w:trHeight w:val="340"/>
        </w:trPr>
        <w:tc>
          <w:tcPr>
            <w:tcW w:w="880" w:type="dxa"/>
            <w:vMerge/>
            <w:tcBorders>
              <w:top w:val="nil"/>
              <w:left w:val="nil"/>
              <w:bottom w:val="double" w:sz="4" w:space="0" w:color="auto"/>
              <w:right w:val="single" w:sz="4" w:space="0" w:color="auto"/>
            </w:tcBorders>
            <w:vAlign w:val="center"/>
            <w:hideMark/>
          </w:tcPr>
          <w:p w14:paraId="6DCE4A22" w14:textId="77777777" w:rsidR="00C95CE7" w:rsidRPr="00C95CE7" w:rsidRDefault="00C95CE7" w:rsidP="00C95CE7">
            <w:pPr>
              <w:widowControl/>
              <w:jc w:val="left"/>
              <w:rPr>
                <w:color w:val="000000"/>
                <w:sz w:val="21"/>
                <w:szCs w:val="21"/>
              </w:rPr>
            </w:pPr>
          </w:p>
        </w:tc>
        <w:tc>
          <w:tcPr>
            <w:tcW w:w="2300" w:type="dxa"/>
            <w:vMerge/>
            <w:tcBorders>
              <w:top w:val="nil"/>
              <w:left w:val="single" w:sz="4" w:space="0" w:color="auto"/>
              <w:bottom w:val="double" w:sz="4" w:space="0" w:color="auto"/>
              <w:right w:val="single" w:sz="4" w:space="0" w:color="auto"/>
            </w:tcBorders>
            <w:vAlign w:val="center"/>
            <w:hideMark/>
          </w:tcPr>
          <w:p w14:paraId="1DFEEBDF" w14:textId="77777777" w:rsidR="00C95CE7" w:rsidRPr="00C95CE7" w:rsidRDefault="00C95CE7" w:rsidP="00C95CE7">
            <w:pPr>
              <w:widowControl/>
              <w:jc w:val="left"/>
              <w:rPr>
                <w:color w:val="000000"/>
                <w:sz w:val="21"/>
                <w:szCs w:val="21"/>
              </w:rPr>
            </w:pPr>
          </w:p>
        </w:tc>
        <w:tc>
          <w:tcPr>
            <w:tcW w:w="720" w:type="dxa"/>
            <w:vMerge/>
            <w:tcBorders>
              <w:top w:val="nil"/>
              <w:left w:val="single" w:sz="4" w:space="0" w:color="auto"/>
              <w:bottom w:val="double" w:sz="4" w:space="0" w:color="auto"/>
              <w:right w:val="single" w:sz="4" w:space="0" w:color="auto"/>
            </w:tcBorders>
            <w:vAlign w:val="center"/>
            <w:hideMark/>
          </w:tcPr>
          <w:p w14:paraId="57AB84AE" w14:textId="77777777" w:rsidR="00C95CE7" w:rsidRPr="00C95CE7" w:rsidRDefault="00C95CE7" w:rsidP="00C95CE7">
            <w:pPr>
              <w:widowControl/>
              <w:jc w:val="left"/>
              <w:rPr>
                <w:color w:val="000000"/>
                <w:sz w:val="21"/>
                <w:szCs w:val="21"/>
              </w:rPr>
            </w:pPr>
          </w:p>
        </w:tc>
        <w:tc>
          <w:tcPr>
            <w:tcW w:w="2860" w:type="dxa"/>
            <w:tcBorders>
              <w:top w:val="nil"/>
              <w:left w:val="nil"/>
              <w:bottom w:val="double" w:sz="4" w:space="0" w:color="auto"/>
              <w:right w:val="single" w:sz="4" w:space="0" w:color="auto"/>
            </w:tcBorders>
            <w:shd w:val="clear" w:color="auto" w:fill="auto"/>
            <w:vAlign w:val="center"/>
            <w:hideMark/>
          </w:tcPr>
          <w:p w14:paraId="6A0DE9AA" w14:textId="77777777" w:rsidR="00C95CE7" w:rsidRPr="00C95CE7" w:rsidRDefault="00C95CE7" w:rsidP="00C95CE7">
            <w:pPr>
              <w:widowControl/>
              <w:jc w:val="left"/>
              <w:rPr>
                <w:color w:val="000000"/>
                <w:sz w:val="21"/>
                <w:szCs w:val="21"/>
              </w:rPr>
            </w:pPr>
            <w:r w:rsidRPr="00C95CE7">
              <w:rPr>
                <w:color w:val="000000"/>
                <w:sz w:val="21"/>
                <w:szCs w:val="21"/>
              </w:rPr>
              <w:t>(</w:t>
            </w:r>
            <w:proofErr w:type="spellStart"/>
            <w:r w:rsidRPr="00C95CE7">
              <w:rPr>
                <w:color w:val="000000"/>
                <w:sz w:val="21"/>
                <w:szCs w:val="21"/>
              </w:rPr>
              <w:t>allsky</w:t>
            </w:r>
            <w:proofErr w:type="spellEnd"/>
            <w:r w:rsidRPr="00C95CE7">
              <w:rPr>
                <w:color w:val="000000"/>
                <w:sz w:val="21"/>
                <w:szCs w:val="21"/>
              </w:rPr>
              <w:t xml:space="preserve"> camera)</w:t>
            </w:r>
          </w:p>
        </w:tc>
        <w:tc>
          <w:tcPr>
            <w:tcW w:w="1020" w:type="dxa"/>
            <w:vMerge/>
            <w:tcBorders>
              <w:top w:val="nil"/>
              <w:left w:val="single" w:sz="4" w:space="0" w:color="auto"/>
              <w:bottom w:val="double" w:sz="4" w:space="0" w:color="auto"/>
              <w:right w:val="single" w:sz="4" w:space="0" w:color="auto"/>
            </w:tcBorders>
            <w:vAlign w:val="center"/>
            <w:hideMark/>
          </w:tcPr>
          <w:p w14:paraId="32CA1286" w14:textId="77777777" w:rsidR="00C95CE7" w:rsidRPr="00C95CE7" w:rsidRDefault="00C95CE7" w:rsidP="00C95CE7">
            <w:pPr>
              <w:widowControl/>
              <w:jc w:val="left"/>
              <w:rPr>
                <w:color w:val="000000"/>
                <w:sz w:val="21"/>
                <w:szCs w:val="21"/>
              </w:rPr>
            </w:pPr>
          </w:p>
        </w:tc>
        <w:tc>
          <w:tcPr>
            <w:tcW w:w="1140" w:type="dxa"/>
            <w:vMerge/>
            <w:tcBorders>
              <w:top w:val="nil"/>
              <w:left w:val="single" w:sz="4" w:space="0" w:color="auto"/>
              <w:bottom w:val="double" w:sz="4" w:space="0" w:color="auto"/>
              <w:right w:val="nil"/>
            </w:tcBorders>
            <w:vAlign w:val="center"/>
            <w:hideMark/>
          </w:tcPr>
          <w:p w14:paraId="0D356A83" w14:textId="77777777" w:rsidR="00C95CE7" w:rsidRPr="00C95CE7" w:rsidRDefault="00C95CE7" w:rsidP="00C95CE7">
            <w:pPr>
              <w:widowControl/>
              <w:jc w:val="left"/>
              <w:rPr>
                <w:color w:val="000000"/>
                <w:sz w:val="21"/>
                <w:szCs w:val="21"/>
              </w:rPr>
            </w:pPr>
          </w:p>
        </w:tc>
      </w:tr>
    </w:tbl>
    <w:p w14:paraId="6E74AF9F" w14:textId="77777777" w:rsidR="009B01CD" w:rsidRDefault="009B01CD" w:rsidP="009B01CD"/>
    <w:p w14:paraId="48157830" w14:textId="77777777" w:rsidR="00C95CE7" w:rsidRPr="009B01CD" w:rsidRDefault="00C95CE7" w:rsidP="009B01CD"/>
    <w:p w14:paraId="0A90B1A8" w14:textId="77777777" w:rsidR="009E3B66" w:rsidRDefault="009E3B66" w:rsidP="006A597C"/>
    <w:p w14:paraId="7FF24092" w14:textId="56A44CAA" w:rsidR="008E41CB" w:rsidRDefault="00DD7F44" w:rsidP="00706145">
      <w:pPr>
        <w:widowControl/>
      </w:pPr>
      <w:r>
        <w:t xml:space="preserve">In </w:t>
      </w:r>
      <w:r w:rsidRPr="008A67A6">
        <w:t>addition to the QCs, the LWD data are also compared to CERES (Clouds and Earth’s Radiant Energy Systems) satellite-based product</w:t>
      </w:r>
      <w:r w:rsidR="000C5A76">
        <w:t>,</w:t>
      </w:r>
      <w:r w:rsidR="00F8743A" w:rsidRPr="000C5A76">
        <w:t xml:space="preserve"> SYN1deg-1Hour</w:t>
      </w:r>
      <w:r w:rsidR="009E5694" w:rsidRPr="000C5A76">
        <w:t xml:space="preserve"> </w:t>
      </w:r>
      <w:hyperlink w:anchor="_ENREF_29" w:tooltip="Smith, 2011 #322" w:history="1">
        <w:r w:rsidR="006C105D" w:rsidRPr="006C105D">
          <w:rPr>
            <w:rStyle w:val="Hyperlink"/>
          </w:rPr>
          <w:fldChar w:fldCharType="begin"/>
        </w:r>
        <w:r w:rsidR="006C105D" w:rsidRPr="006C105D">
          <w:rPr>
            <w:rStyle w:val="Hyperlink"/>
          </w:rPr>
          <w:instrText xml:space="preserve"> ADDIN EN.CITE &lt;EndNote&gt;&lt;Cite&gt;&lt;Author&gt;Smith&lt;/Author&gt;&lt;Year&gt;2011&lt;/Year&gt;&lt;RecNum&gt;322&lt;/RecNum&gt;&lt;DisplayText&gt;Smith et al., 2011&lt;/DisplayText&gt;&lt;record&gt;&lt;rec-number&gt;322&lt;/rec-number&gt;&lt;foreign-keys&gt;&lt;key app="EN" db-id="ap2s0vva2tfapsexxan50rrawfdrerr00v90" timestamp="1662617510"&gt;322&lt;/key&gt;&lt;/foreign-keys&gt;&lt;ref-type name="Journal Article"&gt;17&lt;/ref-type&gt;&lt;contributors&gt;&lt;authors&gt;&lt;author&gt;Smith, G. L.&lt;/author&gt;&lt;author&gt;Priestley, K. J.&lt;/author&gt;&lt;author&gt;Loeb, N. G.&lt;/author&gt;&lt;author&gt;Wielicki, B. A.&lt;/author&gt;&lt;author&gt;Charlock, T. P.&lt;/author&gt;&lt;author&gt;Minnis, P.&lt;/author&gt;&lt;author&gt;Doelling, D. R.&lt;/author&gt;&lt;author&gt;Rutan, D. A.&lt;/author&gt;&lt;/authors&gt;&lt;/contributors&gt;&lt;titles&gt;&lt;title&gt;Clouds and Earth Radiant Energy System (CERES), a review: Past, present and future&lt;/title&gt;&lt;secondary-title&gt;Advances in Space Research&lt;/secondary-title&gt;&lt;/titles&gt;&lt;periodical&gt;&lt;full-title&gt;Advances in Space Research&lt;/full-title&gt;&lt;/periodical&gt;&lt;pages&gt;254-263&lt;/pages&gt;&lt;volume&gt;48&lt;/volume&gt;&lt;number&gt;2&lt;/number&gt;&lt;keywords&gt;&lt;keyword&gt;Earth Radiation Budget&lt;/keyword&gt;&lt;keyword&gt;CERES&lt;/keyword&gt;&lt;keyword&gt;Radiometry&lt;/keyword&gt;&lt;keyword&gt;Remote sensing&lt;/keyword&gt;&lt;/keywords&gt;&lt;dates&gt;&lt;year&gt;2011&lt;/year&gt;&lt;pub-dates&gt;&lt;date&gt;2011/07/15/&lt;/date&gt;&lt;/pub-dates&gt;&lt;/dates&gt;&lt;isbn&gt;0273-1177&lt;/isbn&gt;&lt;urls&gt;&lt;related-urls&gt;&lt;url&gt;https://www.sciencedirect.com/science/article/pii/S0273117711001700&lt;/url&gt;&lt;/related-urls&gt;&lt;/urls&gt;&lt;electronic-resource-num&gt;https://doi.org/10.1016/j.asr.2011.03.009&lt;/electronic-resource-num&gt;&lt;/record&gt;&lt;/Cite&gt;&lt;/EndNote&gt;</w:instrText>
        </w:r>
        <w:r w:rsidR="006C105D" w:rsidRPr="006C105D">
          <w:rPr>
            <w:rStyle w:val="Hyperlink"/>
          </w:rPr>
          <w:fldChar w:fldCharType="separate"/>
        </w:r>
        <w:r w:rsidR="006C105D" w:rsidRPr="006C105D">
          <w:rPr>
            <w:rStyle w:val="Hyperlink"/>
          </w:rPr>
          <w:t>Smith et al., 2011</w:t>
        </w:r>
        <w:r w:rsidR="006C105D" w:rsidRPr="006C105D">
          <w:rPr>
            <w:rStyle w:val="Hyperlink"/>
          </w:rPr>
          <w:fldChar w:fldCharType="end"/>
        </w:r>
      </w:hyperlink>
      <w:r w:rsidRPr="008A67A6">
        <w:t xml:space="preserve">. </w:t>
      </w:r>
      <w:r w:rsidR="004C30FC">
        <w:t xml:space="preserve">The </w:t>
      </w:r>
      <w:r w:rsidR="00114BCC">
        <w:t xml:space="preserve">LWD of CERES is retrieved from the </w:t>
      </w:r>
      <w:r w:rsidR="004C30FC">
        <w:t xml:space="preserve">nearest pixel </w:t>
      </w:r>
      <w:r w:rsidR="00114BCC">
        <w:t xml:space="preserve">of </w:t>
      </w:r>
      <w:r w:rsidR="004C30FC">
        <w:t xml:space="preserve">its </w:t>
      </w:r>
      <w:r w:rsidR="00963236" w:rsidRPr="00963236">
        <w:t>1°x1°</w:t>
      </w:r>
      <w:r w:rsidR="004C30FC">
        <w:t xml:space="preserve"> </w:t>
      </w:r>
      <w:r w:rsidR="00703642">
        <w:t xml:space="preserve">grid. </w:t>
      </w:r>
      <w:r w:rsidRPr="008A67A6">
        <w:t xml:space="preserve">All available data </w:t>
      </w:r>
      <w:r w:rsidR="00C60A7C">
        <w:t xml:space="preserve">from Reunion BSRN station </w:t>
      </w:r>
      <w:r w:rsidRPr="008A67A6">
        <w:t>(</w:t>
      </w:r>
      <w:r w:rsidRPr="00F8743A">
        <w:rPr>
          <w:color w:val="FF0000"/>
        </w:rPr>
        <w:t xml:space="preserve">June 2019 - February </w:t>
      </w:r>
      <w:commentRangeStart w:id="45"/>
      <w:r w:rsidRPr="00F8743A">
        <w:rPr>
          <w:color w:val="FF0000"/>
        </w:rPr>
        <w:t>202</w:t>
      </w:r>
      <w:r w:rsidR="00AC351F" w:rsidRPr="00F8743A">
        <w:rPr>
          <w:color w:val="FF0000"/>
        </w:rPr>
        <w:t>1</w:t>
      </w:r>
      <w:r w:rsidRPr="008A67A6">
        <w:t>)</w:t>
      </w:r>
      <w:commentRangeEnd w:id="45"/>
      <w:r w:rsidRPr="008A67A6">
        <w:commentReference w:id="45"/>
      </w:r>
      <w:r w:rsidRPr="008A67A6">
        <w:t xml:space="preserve"> was used</w:t>
      </w:r>
      <w:r w:rsidR="00A30C8E">
        <w:t xml:space="preserve"> for the comparison</w:t>
      </w:r>
      <w:r w:rsidRPr="008A67A6">
        <w:t>, and</w:t>
      </w:r>
      <w:r w:rsidR="00154D70">
        <w:t xml:space="preserve"> </w:t>
      </w:r>
      <w:r w:rsidRPr="008A67A6">
        <w:t xml:space="preserve">RMSE, MBE, </w:t>
      </w:r>
      <w:r>
        <w:t>and correlation efficien</w:t>
      </w:r>
      <w:r w:rsidR="00BD04B2">
        <w:rPr>
          <w:rFonts w:hint="eastAsia"/>
        </w:rPr>
        <w:t>t</w:t>
      </w:r>
      <w:r>
        <w:t xml:space="preserve"> </w:t>
      </w:r>
      <w:r w:rsidRPr="008A67A6">
        <w:t xml:space="preserve">r </w:t>
      </w:r>
      <w:r w:rsidR="00A30C8E">
        <w:t xml:space="preserve">are calculated </w:t>
      </w:r>
      <w:r w:rsidR="00DD0566">
        <w:t>at hourly, daily, and monthly timescales</w:t>
      </w:r>
      <w:r w:rsidRPr="008A67A6">
        <w:t xml:space="preserve">. </w:t>
      </w:r>
      <w:r w:rsidR="007E137C">
        <w:t xml:space="preserve">As shown in </w:t>
      </w:r>
      <w:r w:rsidR="00A30C78">
        <w:fldChar w:fldCharType="begin"/>
      </w:r>
      <w:r w:rsidR="00A30C78">
        <w:instrText xml:space="preserve"> REF _Ref113522709 \h </w:instrText>
      </w:r>
      <w:r w:rsidR="00706145">
        <w:instrText xml:space="preserve"> \* MERGEFORMAT </w:instrText>
      </w:r>
      <w:r w:rsidR="00A30C78">
        <w:fldChar w:fldCharType="separate"/>
      </w:r>
      <w:r w:rsidR="00A30C78">
        <w:t xml:space="preserve">Fig. </w:t>
      </w:r>
      <w:r w:rsidR="00A30C78">
        <w:rPr>
          <w:noProof/>
        </w:rPr>
        <w:t>2</w:t>
      </w:r>
      <w:r w:rsidR="00A30C78">
        <w:fldChar w:fldCharType="end"/>
      </w:r>
      <w:r w:rsidR="00A30C78">
        <w:t xml:space="preserve"> </w:t>
      </w:r>
      <w:r w:rsidRPr="008A67A6">
        <w:t>a correlation of 76, 90, and 98%; RMSE of 20.57, 11.36, and 5.76 W/m</w:t>
      </w:r>
      <w:r w:rsidRPr="00F8743A">
        <w:rPr>
          <w:vertAlign w:val="superscript"/>
        </w:rPr>
        <w:t>2</w:t>
      </w:r>
      <w:r w:rsidRPr="008A67A6">
        <w:t xml:space="preserve"> </w:t>
      </w:r>
      <w:r w:rsidR="00A72BFF">
        <w:t xml:space="preserve">and </w:t>
      </w:r>
      <w:r w:rsidR="00952E4C">
        <w:t>MAE of 16.21, 9.04 and 5.10 W/m</w:t>
      </w:r>
      <w:r w:rsidR="00952E4C" w:rsidRPr="00F8743A">
        <w:rPr>
          <w:vertAlign w:val="superscript"/>
        </w:rPr>
        <w:t>2</w:t>
      </w:r>
      <w:r w:rsidR="00952E4C">
        <w:t xml:space="preserve"> </w:t>
      </w:r>
      <w:r w:rsidRPr="008A67A6">
        <w:t xml:space="preserve">between LWD of the BSRN station and CERES </w:t>
      </w:r>
      <w:r w:rsidR="007D0C40">
        <w:t xml:space="preserve">is found </w:t>
      </w:r>
      <w:r w:rsidRPr="008A67A6">
        <w:t xml:space="preserve">at hourly, daily, and monthly </w:t>
      </w:r>
      <w:r w:rsidR="001A34D5">
        <w:t>timescales</w:t>
      </w:r>
      <w:r w:rsidRPr="008A67A6">
        <w:t xml:space="preserve"> respectively. </w:t>
      </w:r>
      <w:r w:rsidR="00693F80">
        <w:t>The</w:t>
      </w:r>
      <w:r w:rsidR="00D1731C">
        <w:t xml:space="preserve">se statistics are comparable to </w:t>
      </w:r>
      <w:r w:rsidR="00D536F9">
        <w:t>previous</w:t>
      </w:r>
      <w:r w:rsidR="00D1731C">
        <w:t xml:space="preserve"> </w:t>
      </w:r>
      <w:r w:rsidR="00D536F9">
        <w:t xml:space="preserve">works on CERES LWD data, such as </w:t>
      </w:r>
      <w:r w:rsidR="00C16833">
        <w:t xml:space="preserve">the regional study </w:t>
      </w:r>
      <w:hyperlink w:anchor="_ENREF_33" w:tooltip="Yan, 2011 #321" w:history="1">
        <w:r w:rsidR="006C105D" w:rsidRPr="006C105D">
          <w:rPr>
            <w:rStyle w:val="Hyperlink"/>
          </w:rPr>
          <w:fldChar w:fldCharType="begin"/>
        </w:r>
        <w:r w:rsidR="006C105D" w:rsidRPr="006C105D">
          <w:rPr>
            <w:rStyle w:val="Hyperlink"/>
          </w:rPr>
          <w:instrText xml:space="preserve"> ADDIN EN.CITE &lt;EndNote&gt;&lt;Cite AuthorYear="1"&gt;&lt;Author&gt;Yan&lt;/Author&gt;&lt;Year&gt;2011&lt;/Year&gt;&lt;RecNum&gt;321&lt;/RecNum&gt;&lt;DisplayText&gt;Yan et al. (2011)&lt;/DisplayText&gt;&lt;record&gt;&lt;rec-number&gt;321&lt;/rec-number&gt;&lt;foreign-keys&gt;&lt;key app="EN" db-id="ap2s0vva2tfapsexxan50rrawfdrerr00v90" timestamp="1662616929"&gt;321&lt;/key&gt;&lt;/foreign-keys&gt;&lt;ref-type name="Journal Article"&gt;17&lt;/ref-type&gt;&lt;contributors&gt;&lt;authors&gt;&lt;author&gt;Yan, Hongru&lt;/author&gt;&lt;author&gt;Huang, Jianping&lt;/author&gt;&lt;author&gt;Minnis, Patrick&lt;/author&gt;&lt;author&gt;Wang, Tianhe&lt;/author&gt;&lt;author&gt;Bi, Jianrong&lt;/author&gt;&lt;/authors&gt;&lt;/contributors&gt;&lt;titles&gt;&lt;title&gt;Comparison of CERES surface radiation fluxes with surface observations over Loess Plateau&lt;/title&gt;&lt;secondary-title&gt;Remote Sensing of Environment&lt;/secondary-title&gt;&lt;/titles&gt;&lt;periodical&gt;&lt;full-title&gt;Remote Sensing of Environment&lt;/full-title&gt;&lt;/periodical&gt;&lt;pages&gt;1489-1500&lt;/pages&gt;&lt;volume&gt;115&lt;/volume&gt;&lt;number&gt;6&lt;/number&gt;&lt;keywords&gt;&lt;keyword&gt;surface radiative fluxes&lt;/keyword&gt;&lt;keyword&gt;CERES/SSF&lt;/keyword&gt;&lt;keyword&gt;validation&lt;/keyword&gt;&lt;/keywords&gt;&lt;dates&gt;&lt;year&gt;2011&lt;/year&gt;&lt;pub-dates&gt;&lt;date&gt;2011/06/15/&lt;/date&gt;&lt;/pub-dates&gt;&lt;/dates&gt;&lt;isbn&gt;0034-4257&lt;/isbn&gt;&lt;urls&gt;&lt;related-urls&gt;&lt;url&gt;https://www.sciencedirect.com/science/article/pii/S0034425711000514&lt;/url&gt;&lt;/related-urls&gt;&lt;/urls&gt;&lt;electronic-resource-num&gt;https://doi.org/10.1016/j.rse.2011.02.008&lt;/electronic-resource-num&gt;&lt;/record&gt;&lt;/Cite&gt;&lt;/EndNote&gt;</w:instrText>
        </w:r>
        <w:r w:rsidR="006C105D" w:rsidRPr="006C105D">
          <w:rPr>
            <w:rStyle w:val="Hyperlink"/>
          </w:rPr>
          <w:fldChar w:fldCharType="separate"/>
        </w:r>
        <w:r w:rsidR="006C105D" w:rsidRPr="006C105D">
          <w:rPr>
            <w:rStyle w:val="Hyperlink"/>
          </w:rPr>
          <w:t>Yan et al. (2011)</w:t>
        </w:r>
        <w:r w:rsidR="006C105D" w:rsidRPr="006C105D">
          <w:rPr>
            <w:rStyle w:val="Hyperlink"/>
          </w:rPr>
          <w:fldChar w:fldCharType="end"/>
        </w:r>
      </w:hyperlink>
      <w:r w:rsidR="00834F83">
        <w:t>,</w:t>
      </w:r>
      <w:r w:rsidR="00D536F9" w:rsidRPr="00F8743A">
        <w:rPr>
          <w:highlight w:val="white"/>
        </w:rPr>
        <w:t xml:space="preserve"> </w:t>
      </w:r>
      <w:hyperlink w:anchor="_ENREF_27" w:tooltip="Sheng, 2009 #323" w:history="1">
        <w:r w:rsidR="006C105D" w:rsidRPr="006C105D">
          <w:rPr>
            <w:rStyle w:val="Hyperlink"/>
            <w:highlight w:val="white"/>
          </w:rPr>
          <w:fldChar w:fldCharType="begin"/>
        </w:r>
        <w:r w:rsidR="006C105D" w:rsidRPr="006C105D">
          <w:rPr>
            <w:rStyle w:val="Hyperlink"/>
            <w:highlight w:val="white"/>
          </w:rPr>
          <w:instrText xml:space="preserve"> ADDIN EN.CITE &lt;EndNote&gt;&lt;Cite AuthorYear="1"&gt;&lt;Author&gt;Sheng&lt;/Author&gt;&lt;Year&gt;2009&lt;/Year&gt;&lt;RecNum&gt;323&lt;/RecNum&gt;&lt;DisplayText&gt;Sheng et al. (2009)&lt;/DisplayText&gt;&lt;record&gt;&lt;rec-number&gt;323&lt;/rec-number&gt;&lt;foreign-keys&gt;&lt;key app="EN" db-id="ap2s0vva2tfapsexxan50rrawfdrerr00v90" timestamp="1662618577"&gt;323&lt;/key&gt;&lt;/foreign-keys&gt;&lt;ref-type name="Conference Proceedings"&gt;10&lt;/ref-type&gt;&lt;contributors&gt;&lt;authors&gt;&lt;author&gt;Sheng, Gui&lt;/author&gt;&lt;author&gt;Shunlin, Liang&lt;/author&gt;&lt;author&gt;Lin, Li&lt;/author&gt;&lt;/authors&gt;&lt;/contributors&gt;&lt;titles&gt;&lt;title&gt;Validation of surface radiation data provided by the CERES over the Tibetan Plateau&lt;/title&gt;&lt;secondary-title&gt;2009 17th International Conference on Geoinformatics&lt;/secondary-title&gt;&lt;alt-title&gt;2009 17th International Conference on Geoinformatics&lt;/alt-title&gt;&lt;/titles&gt;&lt;pages&gt;1-6&lt;/pages&gt;&lt;dates&gt;&lt;year&gt;2009&lt;/year&gt;&lt;pub-dates&gt;&lt;date&gt;12-14 Aug. 2009&lt;/date&gt;&lt;/pub-dates&gt;&lt;/dates&gt;&lt;isbn&gt;2161-0258&lt;/isbn&gt;&lt;urls&gt;&lt;/urls&gt;&lt;electronic-resource-num&gt;10.1109/GEOINFORMATICS.2009.5292880&lt;/electronic-resource-num&gt;&lt;/record&gt;&lt;/Cite&gt;&lt;/EndNote&gt;</w:instrText>
        </w:r>
        <w:r w:rsidR="006C105D" w:rsidRPr="006C105D">
          <w:rPr>
            <w:rStyle w:val="Hyperlink"/>
            <w:highlight w:val="white"/>
          </w:rPr>
          <w:fldChar w:fldCharType="separate"/>
        </w:r>
        <w:r w:rsidR="006C105D" w:rsidRPr="006C105D">
          <w:rPr>
            <w:rStyle w:val="Hyperlink"/>
            <w:highlight w:val="white"/>
          </w:rPr>
          <w:t>Sheng et al. (2009)</w:t>
        </w:r>
        <w:r w:rsidR="006C105D" w:rsidRPr="006C105D">
          <w:rPr>
            <w:rStyle w:val="Hyperlink"/>
            <w:highlight w:val="white"/>
          </w:rPr>
          <w:fldChar w:fldCharType="end"/>
        </w:r>
      </w:hyperlink>
      <w:r w:rsidR="00834F83">
        <w:rPr>
          <w:highlight w:val="white"/>
        </w:rPr>
        <w:t>,</w:t>
      </w:r>
      <w:r w:rsidR="00D536F9" w:rsidRPr="00F8743A">
        <w:rPr>
          <w:highlight w:val="white"/>
        </w:rPr>
        <w:t xml:space="preserve"> </w:t>
      </w:r>
      <w:hyperlink w:anchor="_ENREF_7" w:tooltip="dos Santos Nascimento, 2018 #324" w:history="1">
        <w:r w:rsidR="006C105D" w:rsidRPr="006C105D">
          <w:rPr>
            <w:rStyle w:val="Hyperlink"/>
            <w:highlight w:val="white"/>
          </w:rPr>
          <w:fldChar w:fldCharType="begin"/>
        </w:r>
        <w:r w:rsidR="006C105D" w:rsidRPr="006C105D">
          <w:rPr>
            <w:rStyle w:val="Hyperlink"/>
            <w:highlight w:val="white"/>
          </w:rPr>
          <w:instrText xml:space="preserve"> ADDIN EN.CITE &lt;EndNote&gt;&lt;Cite AuthorYear="1"&gt;&lt;Author&gt;dos Santos Nascimento&lt;/Author&gt;&lt;Year&gt;2018&lt;/Year&gt;&lt;RecNum&gt;324&lt;/RecNum&gt;&lt;DisplayText&gt;dos Santos Nascimento et al. (2018)&lt;/DisplayText&gt;&lt;record&gt;&lt;rec-number&gt;324&lt;/rec-number&gt;&lt;foreign-keys&gt;&lt;key app="EN" db-id="ap2s0vva2tfapsexxan50rrawfdrerr00v90" timestamp="1662618778"&gt;324&lt;/key&gt;&lt;/foreign-keys&gt;&lt;ref-type name="Conference Proceedings"&gt;10&lt;/ref-type&gt;&lt;contributors&gt;&lt;authors&gt;&lt;author&gt;dos Santos Nascimento, Glaucia&lt;/author&gt;&lt;author&gt;Ruhoff, Anderson&lt;/author&gt;&lt;author&gt;Maurício Munar, Andrés&lt;/author&gt;&lt;author&gt;Cavalcanti, Jose Rafael&lt;/author&gt;&lt;author&gt;da Motta Marques, David&lt;/author&gt;&lt;author&gt;Roberti, Debora Regina&lt;/author&gt;&lt;author&gt;Ribeiro da Rocha, Humberto&lt;/author&gt;&lt;/authors&gt;&lt;/contributors&gt;&lt;titles&gt;&lt;title&gt;Validation of CERES earth radiation budget estimations&lt;/title&gt;&lt;secondary-title&gt;EGU General Assembly Conference Abstracts&lt;/secondary-title&gt;&lt;/titles&gt;&lt;pages&gt;10837&lt;/pages&gt;&lt;dates&gt;&lt;year&gt;2018&lt;/year&gt;&lt;/dates&gt;&lt;urls&gt;&lt;/urls&gt;&lt;/record&gt;&lt;/Cite&gt;&lt;/EndNote&gt;</w:instrText>
        </w:r>
        <w:r w:rsidR="006C105D" w:rsidRPr="006C105D">
          <w:rPr>
            <w:rStyle w:val="Hyperlink"/>
            <w:highlight w:val="white"/>
          </w:rPr>
          <w:fldChar w:fldCharType="separate"/>
        </w:r>
        <w:r w:rsidR="006C105D" w:rsidRPr="006C105D">
          <w:rPr>
            <w:rStyle w:val="Hyperlink"/>
            <w:highlight w:val="white"/>
          </w:rPr>
          <w:t>dos Santos Nascimento et al. (2018)</w:t>
        </w:r>
        <w:r w:rsidR="006C105D" w:rsidRPr="006C105D">
          <w:rPr>
            <w:rStyle w:val="Hyperlink"/>
            <w:highlight w:val="white"/>
          </w:rPr>
          <w:fldChar w:fldCharType="end"/>
        </w:r>
      </w:hyperlink>
      <w:r w:rsidR="00D536F9" w:rsidRPr="00F8743A">
        <w:rPr>
          <w:highlight w:val="white"/>
        </w:rPr>
        <w:t xml:space="preserve"> </w:t>
      </w:r>
      <w:r w:rsidR="00745B23">
        <w:t xml:space="preserve">and the </w:t>
      </w:r>
      <w:r w:rsidR="00C16833">
        <w:t xml:space="preserve">global validation of </w:t>
      </w:r>
      <w:r w:rsidR="00745B23">
        <w:t xml:space="preserve">CERES data quality summary </w:t>
      </w:r>
      <w:r w:rsidR="002B7A8F">
        <w:t>(</w:t>
      </w:r>
      <w:hyperlink w:anchor="_ENREF_22" w:tooltip="NASA, 2021 #326" w:history="1">
        <w:r w:rsidR="006C105D" w:rsidRPr="006C105D">
          <w:rPr>
            <w:rStyle w:val="Hyperlink"/>
          </w:rPr>
          <w:fldChar w:fldCharType="begin"/>
        </w:r>
        <w:r w:rsidR="006C105D" w:rsidRPr="006C105D">
          <w:rPr>
            <w:rStyle w:val="Hyperlink"/>
          </w:rPr>
          <w:instrText xml:space="preserve"> ADDIN EN.CITE &lt;EndNote&gt;&lt;Cite&gt;&lt;Author&gt;NASA&lt;/Author&gt;&lt;Year&gt;2021&lt;/Year&gt;&lt;RecNum&gt;326&lt;/RecNum&gt;&lt;DisplayText&gt;NASA, 2021&lt;/DisplayText&gt;&lt;record&gt;&lt;rec-number&gt;326&lt;/rec-number&gt;&lt;foreign-keys&gt;&lt;key app="EN" db-id="ap2s0vva2tfapsexxan50rrawfdrerr00v90" timestamp="1662620575"&gt;326&lt;/key&gt;&lt;/foreign-keys&gt;&lt;ref-type name="Journal Article"&gt;17&lt;/ref-type&gt;&lt;contributors&gt;&lt;authors&gt;&lt;author&gt;NASA&lt;/author&gt;&lt;/authors&gt;&lt;/contributors&gt;&lt;titles&gt;&lt;title&gt;CERES_SYN1deg_Ed4A Data Quality Summary (4/8/2021)&lt;/title&gt;&lt;/titles&gt;&lt;dates&gt;&lt;year&gt;2021&lt;/year&gt;&lt;/dates&gt;&lt;urls&gt;&lt;/urls&gt;&lt;/record&gt;&lt;/Cite&gt;&lt;/EndNote&gt;</w:instrText>
        </w:r>
        <w:r w:rsidR="006C105D" w:rsidRPr="006C105D">
          <w:rPr>
            <w:rStyle w:val="Hyperlink"/>
          </w:rPr>
          <w:fldChar w:fldCharType="separate"/>
        </w:r>
        <w:r w:rsidR="006C105D" w:rsidRPr="006C105D">
          <w:rPr>
            <w:rStyle w:val="Hyperlink"/>
          </w:rPr>
          <w:t>NASA, 2021</w:t>
        </w:r>
        <w:r w:rsidR="006C105D" w:rsidRPr="006C105D">
          <w:rPr>
            <w:rStyle w:val="Hyperlink"/>
          </w:rPr>
          <w:fldChar w:fldCharType="end"/>
        </w:r>
      </w:hyperlink>
      <w:r w:rsidR="002B7A8F">
        <w:t>)</w:t>
      </w:r>
      <w:r w:rsidR="00706145">
        <w:t>.</w:t>
      </w:r>
    </w:p>
    <w:p w14:paraId="0BD93314" w14:textId="2CFEF4C9" w:rsidR="00CC27A1" w:rsidRPr="00CC27A1" w:rsidRDefault="00CC27A1" w:rsidP="00F8743A">
      <w:pPr>
        <w:widowControl/>
        <w:jc w:val="left"/>
      </w:pPr>
    </w:p>
    <w:p w14:paraId="39592822" w14:textId="77777777" w:rsidR="007E137C" w:rsidRDefault="0082772A" w:rsidP="007E137C">
      <w:pPr>
        <w:keepNext/>
      </w:pPr>
      <w:r w:rsidRPr="008A67A6">
        <w:rPr>
          <w:noProof/>
        </w:rPr>
        <w:drawing>
          <wp:inline distT="114300" distB="114300" distL="114300" distR="114300" wp14:anchorId="7FF2428E" wp14:editId="7FF2428F">
            <wp:extent cx="6206775" cy="33401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6206775" cy="3340100"/>
                    </a:xfrm>
                    <a:prstGeom prst="rect">
                      <a:avLst/>
                    </a:prstGeom>
                    <a:ln/>
                  </pic:spPr>
                </pic:pic>
              </a:graphicData>
            </a:graphic>
          </wp:inline>
        </w:drawing>
      </w:r>
    </w:p>
    <w:p w14:paraId="7FF24095" w14:textId="5C8F193E" w:rsidR="008E41CB" w:rsidRPr="007E137C" w:rsidRDefault="007E137C" w:rsidP="007E137C">
      <w:pPr>
        <w:pStyle w:val="Caption"/>
      </w:pPr>
      <w:bookmarkStart w:id="46" w:name="_Ref113522709"/>
      <w:r>
        <w:t xml:space="preserve">Fig. </w:t>
      </w:r>
      <w:r>
        <w:fldChar w:fldCharType="begin"/>
      </w:r>
      <w:r>
        <w:instrText xml:space="preserve"> SEQ Fig. \* ARABIC </w:instrText>
      </w:r>
      <w:r>
        <w:fldChar w:fldCharType="separate"/>
      </w:r>
      <w:r w:rsidR="000940EB">
        <w:rPr>
          <w:noProof/>
        </w:rPr>
        <w:t>2</w:t>
      </w:r>
      <w:r>
        <w:fldChar w:fldCharType="end"/>
      </w:r>
      <w:bookmarkEnd w:id="46"/>
      <w:r>
        <w:t xml:space="preserve"> C</w:t>
      </w:r>
      <w:r w:rsidRPr="008A67A6">
        <w:rPr>
          <w:highlight w:val="white"/>
        </w:rPr>
        <w:t xml:space="preserve">omparison of LWD from Reunion BSRN station and CERES, at timescales of hourly, daily, and monthly </w:t>
      </w:r>
      <w:r w:rsidR="00974227">
        <w:rPr>
          <w:highlight w:val="white"/>
        </w:rPr>
        <w:t>timescales in</w:t>
      </w:r>
      <w:r w:rsidRPr="008A67A6">
        <w:rPr>
          <w:highlight w:val="white"/>
        </w:rPr>
        <w:t xml:space="preserve"> the period of June 2019 - February 2022.</w:t>
      </w:r>
    </w:p>
    <w:p w14:paraId="7FF24096" w14:textId="77777777" w:rsidR="008E41CB" w:rsidRDefault="008E41CB" w:rsidP="006A597C">
      <w:pPr>
        <w:rPr>
          <w:highlight w:val="white"/>
        </w:rPr>
      </w:pPr>
    </w:p>
    <w:p w14:paraId="7FF24097" w14:textId="77777777" w:rsidR="008E41CB" w:rsidRPr="006A597C" w:rsidRDefault="0082772A" w:rsidP="00C16833">
      <w:pPr>
        <w:pStyle w:val="Heading3"/>
        <w:rPr>
          <w:highlight w:val="white"/>
        </w:rPr>
      </w:pPr>
      <w:r w:rsidRPr="006A597C">
        <w:rPr>
          <w:highlight w:val="white"/>
        </w:rPr>
        <w:t>CF measurements from the UV-Indien network</w:t>
      </w:r>
    </w:p>
    <w:p w14:paraId="7FF24098" w14:textId="77777777" w:rsidR="008E41CB" w:rsidRPr="008A67A6" w:rsidRDefault="008E41CB" w:rsidP="006A597C">
      <w:pPr>
        <w:rPr>
          <w:highlight w:val="white"/>
        </w:rPr>
      </w:pPr>
    </w:p>
    <w:p w14:paraId="7FF24099" w14:textId="625CEABD" w:rsidR="008E41CB" w:rsidRDefault="0082772A" w:rsidP="006A597C">
      <w:pPr>
        <w:rPr>
          <w:highlight w:val="white"/>
        </w:rPr>
      </w:pPr>
      <w:r w:rsidRPr="008A67A6">
        <w:rPr>
          <w:highlight w:val="white"/>
        </w:rPr>
        <w:t>CF data are obtained from collocated and coincident observations from a SkyCamVision all-sky camera (</w:t>
      </w:r>
      <w:hyperlink r:id="rId13">
        <w:r w:rsidRPr="008A67A6">
          <w:rPr>
            <w:color w:val="1155CC"/>
            <w:highlight w:val="white"/>
            <w:u w:val="single"/>
          </w:rPr>
          <w:t>http://www.reuniwatt.com/</w:t>
        </w:r>
      </w:hyperlink>
      <w:r w:rsidRPr="008A67A6">
        <w:rPr>
          <w:highlight w:val="white"/>
        </w:rPr>
        <w:t xml:space="preserve">) within the </w:t>
      </w:r>
      <w:bookmarkStart w:id="47" w:name="OLE_LINK24"/>
      <w:bookmarkStart w:id="48" w:name="OLE_LINK25"/>
      <w:r w:rsidRPr="008A67A6">
        <w:rPr>
          <w:highlight w:val="white"/>
        </w:rPr>
        <w:t>UV-Indien network</w:t>
      </w:r>
      <w:bookmarkEnd w:id="47"/>
      <w:bookmarkEnd w:id="48"/>
      <w:r w:rsidR="00CA5E3E">
        <w:rPr>
          <w:highlight w:val="white"/>
        </w:rPr>
        <w:t xml:space="preserve"> </w:t>
      </w:r>
      <w:hyperlink w:anchor="_ENREF_15" w:tooltip="Lamy, 2021 #327"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&lt;EndNote&gt;&lt;Cite&gt;&lt;Author&gt;Lamy&lt;/Author&gt;&lt;Year&gt;2021&lt;/Year&gt;&lt;RecNum&gt;327&lt;/RecNum&gt;&lt;DisplayText&gt;Lamy et al., 2021&lt;/DisplayText&gt;&lt;record&gt;&lt;rec-number&gt;327&lt;/rec-number&gt;&lt;foreign-keys&gt;&lt;key app="EN" db-id="ap2s0vva2tfapsexxan50rrawfdrerr00v90" timestamp="1662620984"&gt;327&lt;/key&gt;&lt;/foreign-keys&gt;&lt;ref-type name="Journal Article"&gt;17&lt;/ref-type&gt;&lt;contributors&gt;&lt;authors&gt;&lt;author&gt;Lamy, K.&lt;/author&gt;&lt;author&gt;Portafaix, T.&lt;/author&gt;&lt;author&gt;Brogniez, C.&lt;/author&gt;&lt;author&gt;Lakkala, K.&lt;/author&gt;&lt;author&gt;Pitkänen, M. R. A.&lt;/author&gt;&lt;author&gt;Arola, A.&lt;/author&gt;&lt;author&gt;Forestier, J. B.&lt;/author&gt;&lt;author&gt;Amelie, V.&lt;/author&gt;&lt;author&gt;Toihir, M. A.&lt;/author&gt;&lt;author&gt;Rakotoniaina, S.&lt;/author&gt;&lt;/authors&gt;&lt;/contributors&gt;&lt;titles&gt;&lt;title&gt;UV-Indien network: ground-based measurements dedicated to the monitoring of UV radiation over the western Indian Ocean&lt;/title&gt;&lt;secondary-title&gt;Earth Syst. Sci. Data&lt;/secondary-title&gt;&lt;/titles&gt;&lt;periodical&gt;&lt;full-title&gt;Earth Syst. Sci. Data&lt;/full-title&gt;&lt;/periodical&gt;&lt;pages&gt;4275-4301&lt;/pages&gt;&lt;volume&gt;13&lt;/volume&gt;&lt;number&gt;9&lt;/number&gt;&lt;dates&gt;&lt;year&gt;2021&lt;/year&gt;&lt;/dates&gt;&lt;publisher&gt;Copernicus Publications&lt;/publisher&gt;&lt;isbn&gt;1866-3516&lt;/isbn&gt;&lt;urls&gt;&lt;related-urls&gt;&lt;url&gt;https://essd.copernicus.org/articles/13/4275/2021/&lt;/url&gt;&lt;url&gt;https://essd.copernicus.org/articles/13/4275/2021/essd-13-4275-2021.pdf&lt;/url&gt;&lt;/related-urls&gt;&lt;/urls&gt;&lt;electronic-resource-num&gt;10.5194/essd-13-4275-2021&lt;/electronic-resource-num&gt;&lt;/record&gt;&lt;/Cite&gt;&lt;/EndNote&gt;</w:instrText>
        </w:r>
        <w:r w:rsidR="006C105D" w:rsidRPr="006C105D">
          <w:rPr>
            <w:rStyle w:val="Hyperlink"/>
            <w:highlight w:val="white"/>
          </w:rPr>
          <w:fldChar w:fldCharType="separate"/>
        </w:r>
        <w:r w:rsidR="006C105D" w:rsidRPr="006C105D">
          <w:rPr>
            <w:rStyle w:val="Hyperlink"/>
            <w:highlight w:val="white"/>
          </w:rPr>
          <w:t>Lamy et al., 2021</w:t>
        </w:r>
        <w:r w:rsidR="006C105D" w:rsidRPr="006C105D">
          <w:rPr>
            <w:rStyle w:val="Hyperlink"/>
            <w:highlight w:val="white"/>
          </w:rPr>
          <w:fldChar w:fldCharType="end"/>
        </w:r>
      </w:hyperlink>
      <w:r w:rsidR="001D7820">
        <w:rPr>
          <w:highlight w:val="white"/>
        </w:rPr>
        <w:t>.</w:t>
      </w:r>
      <w:r w:rsidR="00122845">
        <w:rPr>
          <w:highlight w:val="white"/>
        </w:rPr>
        <w:t xml:space="preserve"> </w:t>
      </w:r>
      <w:commentRangeStart w:id="49"/>
      <w:r w:rsidRPr="008A67A6">
        <w:rPr>
          <w:highlight w:val="white"/>
        </w:rPr>
        <w:t xml:space="preserve">This camera is </w:t>
      </w:r>
      <w:r w:rsidR="001D7820">
        <w:rPr>
          <w:highlight w:val="white"/>
        </w:rPr>
        <w:t xml:space="preserve">located less than </w:t>
      </w:r>
      <w:r w:rsidR="00B70399">
        <w:rPr>
          <w:highlight w:val="white"/>
        </w:rPr>
        <w:t>10</w:t>
      </w:r>
      <w:r w:rsidR="001D7820">
        <w:rPr>
          <w:highlight w:val="white"/>
        </w:rPr>
        <w:t>0 meters from the Reunion BSRN station</w:t>
      </w:r>
      <w:r w:rsidR="001D7820" w:rsidRPr="008A67A6">
        <w:rPr>
          <w:highlight w:val="white"/>
        </w:rPr>
        <w:t>.</w:t>
      </w:r>
      <w:commentRangeEnd w:id="49"/>
      <w:r w:rsidR="001D7820">
        <w:rPr>
          <w:rStyle w:val="CommentReference"/>
        </w:rPr>
        <w:commentReference w:id="49"/>
      </w:r>
      <w:r w:rsidR="001D7820">
        <w:rPr>
          <w:highlight w:val="white"/>
        </w:rPr>
        <w:t xml:space="preserve"> It </w:t>
      </w:r>
      <w:r w:rsidRPr="008A67A6">
        <w:rPr>
          <w:highlight w:val="white"/>
        </w:rPr>
        <w:t xml:space="preserve">equipped with a fisheye-lens CMOS Sensor of 1600 x 1200 pixels </w:t>
      </w:r>
      <w:r w:rsidR="00816F0C" w:rsidRPr="008A67A6">
        <w:rPr>
          <w:highlight w:val="white"/>
        </w:rPr>
        <w:t>resolution and</w:t>
      </w:r>
      <w:r w:rsidRPr="008A67A6">
        <w:rPr>
          <w:highlight w:val="white"/>
        </w:rPr>
        <w:t xml:space="preserve"> acquires 1-minute hemispherical images in the visible range (380-440 nm). From images, pixels are classified into clear sky; sun; thick cloud; or thin cloud with cloud segmentation algorithm. CF is computed from pixels with clear and cloudy sky, geometrically calibrated image </w:t>
      </w:r>
      <w:hyperlink w:anchor="_ENREF_3" w:tooltip="Cadet, 2020 #307"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&lt;EndNote&gt;&lt;Cite&gt;&lt;Author&gt;Cadet&lt;/Author&gt;&lt;Year&gt;2020&lt;/Year&gt;&lt;RecNum&gt;307&lt;/RecNum&gt;&lt;DisplayText&gt;Cadet et al., 2020&lt;/DisplayText&gt;&lt;record&gt;&lt;rec-number&gt;307&lt;/rec-number&gt;&lt;foreign-keys&gt;&lt;key app="EN" db-id="ap2s0vva2tfapsexxan50rrawfdrerr00v90" timestamp="1661953595"&gt;307&lt;/key&gt;&lt;/foreign-keys&gt;&lt;ref-type name="Journal Article"&gt;17&lt;/ref-type&gt;&lt;contributors&gt;&lt;authors&gt;&lt;author&gt;Cadet, Jean-Maurice&lt;/author&gt;&lt;author&gt;Portafaix, Thierry&lt;/author&gt;&lt;author&gt;Bencherif, Hassan&lt;/author&gt;&lt;author&gt;Lamy, Kévin&lt;/author&gt;&lt;author&gt;Brogniez, Colette&lt;/author&gt;&lt;author&gt;Auriol, Frédérique&lt;/author&gt;&lt;author&gt;Metzger, Jean-Marc&lt;/author&gt;&lt;author&gt;Boudreault, Louis-Etienne&lt;/author&gt;&lt;author&gt;Wright, Caradee Yael&lt;/author&gt;&lt;/authors&gt;&lt;/contributors&gt;&lt;titles&gt;&lt;title&gt;Inter-Comparison Campaign of Solar UVR Instruments under Clear Sky Conditions at Reunion Island (21°S, 55°E)&lt;/title&gt;&lt;secondary-title&gt;International Journal of Environmental Research and Public Health&lt;/secondary-title&gt;&lt;/titles&gt;&lt;periodical&gt;&lt;full-title&gt;International Journal of Environmental Research and Public Health&lt;/full-title&gt;&lt;/periodical&gt;&lt;pages&gt;2867&lt;/pages&gt;&lt;volume&gt;17&lt;/volume&gt;&lt;number&gt;8&lt;/number&gt;&lt;dates&gt;&lt;year&gt;2020&lt;/year&gt;&lt;/dates&gt;&lt;isbn&gt;1660-4601&lt;/isbn&gt;&lt;accession-num&gt;doi:10.3390/ijerph17082867&lt;/accession-num&gt;&lt;urls&gt;&lt;related-urls&gt;&lt;url&gt;https://www.mdpi.com/1660-4601/17/8/2867&lt;/url&gt;&lt;/related-urls&gt;&lt;/urls&gt;&lt;/record&gt;&lt;/Cite&gt;&lt;/EndNote&gt;</w:instrText>
        </w:r>
        <w:r w:rsidR="006C105D" w:rsidRPr="006C105D">
          <w:rPr>
            <w:rStyle w:val="Hyperlink"/>
            <w:highlight w:val="white"/>
          </w:rPr>
          <w:fldChar w:fldCharType="separate"/>
        </w:r>
        <w:r w:rsidR="006C105D" w:rsidRPr="006C105D">
          <w:rPr>
            <w:rStyle w:val="Hyperlink"/>
            <w:highlight w:val="white"/>
          </w:rPr>
          <w:t>Cadet et al., 2020</w:t>
        </w:r>
        <w:r w:rsidR="006C105D" w:rsidRPr="006C105D">
          <w:rPr>
            <w:rStyle w:val="Hyperlink"/>
            <w:highlight w:val="white"/>
          </w:rPr>
          <w:fldChar w:fldCharType="end"/>
        </w:r>
      </w:hyperlink>
      <w:r w:rsidRPr="008A67A6">
        <w:rPr>
          <w:highlight w:val="white"/>
        </w:rPr>
        <w:t xml:space="preserve">. As the camera is not mounted with infrared sensors, the station does not record night-time CF. In this study, </w:t>
      </w:r>
      <w:r w:rsidR="00F055DB">
        <w:rPr>
          <w:highlight w:val="white"/>
        </w:rPr>
        <w:t xml:space="preserve">only </w:t>
      </w:r>
      <w:r w:rsidRPr="008A67A6">
        <w:rPr>
          <w:highlight w:val="white"/>
        </w:rPr>
        <w:t xml:space="preserve">daytime CF observations were used </w:t>
      </w:r>
      <w:r w:rsidR="00CA2631">
        <w:rPr>
          <w:highlight w:val="white"/>
        </w:rPr>
        <w:t xml:space="preserve">in the period of </w:t>
      </w:r>
      <w:r w:rsidRPr="008D3326">
        <w:rPr>
          <w:b/>
          <w:bCs/>
          <w:highlight w:val="white"/>
        </w:rPr>
        <w:t>2019-09-13 to 2021-02-01</w:t>
      </w:r>
      <w:r w:rsidR="006925DB">
        <w:rPr>
          <w:highlight w:val="white"/>
        </w:rPr>
        <w:t>.</w:t>
      </w:r>
    </w:p>
    <w:p w14:paraId="561675A7" w14:textId="77777777" w:rsidR="00F519A5" w:rsidRDefault="00F519A5" w:rsidP="006A597C">
      <w:pPr>
        <w:rPr>
          <w:highlight w:val="white"/>
        </w:rPr>
      </w:pPr>
    </w:p>
    <w:p w14:paraId="492A18AD" w14:textId="43D808D9" w:rsidR="00F519A5" w:rsidRPr="006F5CD9" w:rsidRDefault="00952B74" w:rsidP="006A597C">
      <w:pPr>
        <w:rPr>
          <w:color w:val="FF0000"/>
          <w:highlight w:val="white"/>
        </w:rPr>
      </w:pPr>
      <w:r w:rsidRPr="006F5CD9">
        <w:rPr>
          <w:rFonts w:hint="eastAsia"/>
          <w:color w:val="FF0000"/>
          <w:highlight w:val="white"/>
        </w:rPr>
        <w:t>C</w:t>
      </w:r>
      <w:r w:rsidRPr="006F5CD9">
        <w:rPr>
          <w:color w:val="FF0000"/>
          <w:highlight w:val="white"/>
        </w:rPr>
        <w:t xml:space="preserve">F from 2016-12 to present </w:t>
      </w:r>
      <w:r w:rsidR="00AE6885">
        <w:rPr>
          <w:color w:val="FF0000"/>
          <w:highlight w:val="white"/>
        </w:rPr>
        <w:t>(</w:t>
      </w:r>
      <w:r w:rsidRPr="006F5CD9">
        <w:rPr>
          <w:color w:val="FF0000"/>
          <w:highlight w:val="white"/>
        </w:rPr>
        <w:t>2021-02</w:t>
      </w:r>
      <w:r w:rsidR="00AE6885">
        <w:rPr>
          <w:color w:val="FF0000"/>
          <w:highlight w:val="white"/>
        </w:rPr>
        <w:t>)</w:t>
      </w:r>
    </w:p>
    <w:p w14:paraId="33ECAD92" w14:textId="1FE35D4C" w:rsidR="00952B74" w:rsidRPr="006F5CD9" w:rsidRDefault="00952B74" w:rsidP="006A597C">
      <w:pPr>
        <w:rPr>
          <w:color w:val="FF0000"/>
          <w:highlight w:val="white"/>
        </w:rPr>
      </w:pPr>
      <w:r w:rsidRPr="006F5CD9">
        <w:rPr>
          <w:rFonts w:hint="eastAsia"/>
          <w:color w:val="FF0000"/>
          <w:highlight w:val="white"/>
        </w:rPr>
        <w:t>L</w:t>
      </w:r>
      <w:r w:rsidRPr="006F5CD9">
        <w:rPr>
          <w:color w:val="FF0000"/>
          <w:highlight w:val="white"/>
        </w:rPr>
        <w:t xml:space="preserve">W from 2019-06 to present </w:t>
      </w:r>
    </w:p>
    <w:p w14:paraId="224CF313" w14:textId="77777777" w:rsidR="00CA2631" w:rsidRDefault="00CA2631" w:rsidP="006A597C">
      <w:pPr>
        <w:rPr>
          <w:highlight w:val="white"/>
        </w:rPr>
      </w:pPr>
    </w:p>
    <w:p w14:paraId="027D5E9B" w14:textId="77777777" w:rsidR="00F055DB" w:rsidRDefault="0082772A" w:rsidP="00F055DB">
      <w:pPr>
        <w:keepNext/>
      </w:pPr>
      <w:r w:rsidRPr="008A67A6">
        <w:rPr>
          <w:noProof/>
          <w:highlight w:val="white"/>
        </w:rPr>
        <w:drawing>
          <wp:inline distT="114300" distB="114300" distL="114300" distR="114300" wp14:anchorId="7FF24290" wp14:editId="7FF24291">
            <wp:extent cx="6657866" cy="3706341"/>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6657866" cy="3706341"/>
                    </a:xfrm>
                    <a:prstGeom prst="rect">
                      <a:avLst/>
                    </a:prstGeom>
                    <a:ln/>
                  </pic:spPr>
                </pic:pic>
              </a:graphicData>
            </a:graphic>
          </wp:inline>
        </w:drawing>
      </w:r>
    </w:p>
    <w:p w14:paraId="7FF240A1" w14:textId="675033A1" w:rsidR="008E41CB" w:rsidRPr="008A67A6" w:rsidRDefault="00F055DB" w:rsidP="00F055DB">
      <w:pPr>
        <w:pStyle w:val="Caption"/>
        <w:rPr>
          <w:highlight w:val="white"/>
        </w:rPr>
      </w:pPr>
      <w:bookmarkStart w:id="50" w:name="_Ref114140574"/>
      <w:r>
        <w:t xml:space="preserve">Fig. </w:t>
      </w:r>
      <w:r>
        <w:fldChar w:fldCharType="begin"/>
      </w:r>
      <w:r>
        <w:instrText xml:space="preserve"> SEQ Fig. \* ARABIC </w:instrText>
      </w:r>
      <w:r>
        <w:fldChar w:fldCharType="separate"/>
      </w:r>
      <w:r w:rsidR="000940EB">
        <w:rPr>
          <w:noProof/>
        </w:rPr>
        <w:t>3</w:t>
      </w:r>
      <w:r>
        <w:fldChar w:fldCharType="end"/>
      </w:r>
      <w:bookmarkEnd w:id="50"/>
      <w:r>
        <w:t xml:space="preserve"> </w:t>
      </w:r>
      <w:r w:rsidR="001F1FFE">
        <w:t xml:space="preserve">One-week example of </w:t>
      </w:r>
      <w:r w:rsidR="00A41332">
        <w:t xml:space="preserve">time series of the </w:t>
      </w:r>
      <w:r w:rsidR="001F1FFE">
        <w:t>measurements used in this study</w:t>
      </w:r>
      <w:r w:rsidR="00A41332">
        <w:t>.</w:t>
      </w:r>
    </w:p>
    <w:p w14:paraId="7FF240A2" w14:textId="77777777" w:rsidR="008E41CB" w:rsidRPr="008A67A6" w:rsidRDefault="008E41CB" w:rsidP="006A597C">
      <w:pPr>
        <w:rPr>
          <w:highlight w:val="white"/>
        </w:rPr>
      </w:pPr>
    </w:p>
    <w:p w14:paraId="7FF240A3" w14:textId="77777777" w:rsidR="008E41CB" w:rsidRPr="006A597C" w:rsidRDefault="0082772A" w:rsidP="006A597C">
      <w:pPr>
        <w:pStyle w:val="Heading2"/>
        <w:rPr>
          <w:highlight w:val="white"/>
        </w:rPr>
      </w:pPr>
      <w:r w:rsidRPr="006A597C">
        <w:rPr>
          <w:highlight w:val="white"/>
        </w:rPr>
        <w:t>Automatic Partial Cloud Amount Detection Algorithm (APCADA)</w:t>
      </w:r>
    </w:p>
    <w:p w14:paraId="7FF240A4" w14:textId="77777777" w:rsidR="008E41CB" w:rsidRDefault="008E41CB" w:rsidP="006A597C">
      <w:pPr>
        <w:rPr>
          <w:highlight w:val="white"/>
        </w:rPr>
      </w:pPr>
    </w:p>
    <w:p w14:paraId="688397BC" w14:textId="4F1ABE48" w:rsidR="00200BAA" w:rsidRDefault="00846B83" w:rsidP="00200BAA">
      <w:pPr>
        <w:rPr>
          <w:highlight w:val="white"/>
        </w:rPr>
      </w:pPr>
      <w:r>
        <w:rPr>
          <w:highlight w:val="white"/>
        </w:rPr>
        <w:t xml:space="preserve">A method of </w:t>
      </w:r>
      <w:r w:rsidR="00200BAA" w:rsidRPr="00200BAA">
        <w:rPr>
          <w:highlight w:val="white"/>
        </w:rPr>
        <w:t>Automatic Partial Cloud Amount Detection Algorithm (APCADA)</w:t>
      </w:r>
      <w:r w:rsidR="00254520">
        <w:rPr>
          <w:highlight w:val="white"/>
        </w:rPr>
        <w:t xml:space="preserve"> is developed by </w:t>
      </w:r>
      <w:hyperlink w:anchor="_ENREF_9" w:tooltip="Dürr, 2004 #305" w:history="1">
        <w:r w:rsidR="006C105D" w:rsidRPr="006C105D">
          <w:rPr>
            <w:rStyle w:val="Hyperlink"/>
            <w:highlight w:val="white"/>
          </w:rPr>
          <w:fldChar w:fldCharType="begin"/>
        </w:r>
        <w:r w:rsidR="006C105D" w:rsidRPr="006C105D">
          <w:rPr>
            <w:rStyle w:val="Hyperlink"/>
            <w:highlight w:val="white"/>
          </w:rPr>
          <w:instrText xml:space="preserve"> ADDIN EN.CITE &lt;EndNote&gt;&lt;Cite AuthorYear="1"&gt;&lt;Author&gt;Dürr&lt;/Author&gt;&lt;Year&gt;2004&lt;/Year&gt;&lt;RecNum&gt;305&lt;/RecNum&gt;&lt;DisplayText&gt;Dürr and Philipona (2004)&lt;/DisplayText&gt;&lt;record&gt;&lt;rec-number&gt;305&lt;/rec-number&gt;&lt;foreign-keys&gt;&lt;key app="EN" db-id="ap2s0vva2tfapsexxan50rrawfdrerr00v90" timestamp="1661953080"&gt;305&lt;/key&gt;&lt;/foreign-keys&gt;&lt;ref-type name="Journal Article"&gt;17&lt;/ref-type&gt;&lt;contributors&gt;&lt;authors&gt;&lt;author&gt;Dürr, Bruno&lt;/author&gt;&lt;author&gt;Philipona, R.&lt;/author&gt;&lt;/authors&gt;&lt;/contributors&gt;&lt;titles&gt;&lt;title&gt;Automatic cloud amount detection by surface longwave downward radiation measurements&lt;/title&gt;&lt;secondary-title&gt;Journal of Geophysical Research: Atmospheres&lt;/secondary-title&gt;&lt;/titles&gt;&lt;periodical&gt;&lt;full-title&gt;Journal of Geophysical Research: Atmospheres&lt;/full-title&gt;&lt;/periodical&gt;&lt;volume&gt;109&lt;/volume&gt;&lt;number&gt;D5&lt;/number&gt;&lt;dates&gt;&lt;year&gt;2004&lt;/year&gt;&lt;/dates&gt;&lt;isbn&gt;0148-0227&lt;/isbn&gt;&lt;urls&gt;&lt;related-urls&gt;&lt;url&gt;https://agupubs.onlinelibrary.wiley.com/doi/abs/10.1029/2003JD004182&lt;/url&gt;&lt;/related-urls&gt;&lt;/urls&gt;&lt;electronic-resource-num&gt;https://doi.org/10.1029/2003JD004182&lt;/electronic-resource-num&gt;&lt;/record&gt;&lt;/Cite&gt;&lt;/EndNote&gt;</w:instrText>
        </w:r>
        <w:r w:rsidR="006C105D" w:rsidRPr="006C105D">
          <w:rPr>
            <w:rStyle w:val="Hyperlink"/>
            <w:highlight w:val="white"/>
          </w:rPr>
          <w:fldChar w:fldCharType="separate"/>
        </w:r>
        <w:r w:rsidR="006C105D" w:rsidRPr="006C105D">
          <w:rPr>
            <w:rStyle w:val="Hyperlink"/>
            <w:highlight w:val="white"/>
          </w:rPr>
          <w:t>Dürr and Philipona (2004)</w:t>
        </w:r>
        <w:r w:rsidR="006C105D" w:rsidRPr="006C105D">
          <w:rPr>
            <w:rStyle w:val="Hyperlink"/>
            <w:highlight w:val="white"/>
          </w:rPr>
          <w:fldChar w:fldCharType="end"/>
        </w:r>
      </w:hyperlink>
      <w:r w:rsidR="00200BAA" w:rsidRPr="00200BAA">
        <w:rPr>
          <w:highlight w:val="white"/>
        </w:rPr>
        <w:t xml:space="preserve"> </w:t>
      </w:r>
      <w:r w:rsidR="00254520">
        <w:rPr>
          <w:highlight w:val="white"/>
        </w:rPr>
        <w:t>to estimate</w:t>
      </w:r>
      <w:r w:rsidR="00200BAA" w:rsidRPr="00200BAA">
        <w:rPr>
          <w:highlight w:val="white"/>
        </w:rPr>
        <w:t xml:space="preserve"> the cloud amount without high clouds directly from longwave downward radiation (L</w:t>
      </w:r>
      <w:r w:rsidR="00800833">
        <w:rPr>
          <w:highlight w:val="white"/>
        </w:rPr>
        <w:t>WD</w:t>
      </w:r>
      <w:r w:rsidR="00200BAA" w:rsidRPr="00200BAA">
        <w:rPr>
          <w:highlight w:val="white"/>
        </w:rPr>
        <w:t xml:space="preserve">), air temperature, and humidity. </w:t>
      </w:r>
    </w:p>
    <w:p w14:paraId="2F92BF7D" w14:textId="77777777" w:rsidR="00254520" w:rsidRPr="00200BAA" w:rsidRDefault="00254520" w:rsidP="00200BAA">
      <w:pPr>
        <w:rPr>
          <w:highlight w:val="white"/>
        </w:rPr>
      </w:pPr>
    </w:p>
    <w:p w14:paraId="1B60E70F" w14:textId="6EE13D09" w:rsidR="00200BAA" w:rsidRPr="00200BAA" w:rsidRDefault="00200BAA" w:rsidP="00200BAA">
      <w:pPr>
        <w:rPr>
          <w:highlight w:val="white"/>
        </w:rPr>
      </w:pPr>
      <w:r w:rsidRPr="00200BAA">
        <w:rPr>
          <w:highlight w:val="white"/>
        </w:rPr>
        <w:t xml:space="preserve">The determination of </w:t>
      </w:r>
      <w:r w:rsidR="0058511E">
        <w:rPr>
          <w:highlight w:val="white"/>
        </w:rPr>
        <w:t>p</w:t>
      </w:r>
      <w:r w:rsidRPr="00200BAA">
        <w:rPr>
          <w:highlight w:val="white"/>
        </w:rPr>
        <w:t>artial cloud amount according to APCADA is based on two parameters: the cloud-free index (CFI) and the variability of longwave downward radiation (STD L</w:t>
      </w:r>
      <w:r w:rsidR="00F35622">
        <w:rPr>
          <w:highlight w:val="white"/>
        </w:rPr>
        <w:t>WD</w:t>
      </w:r>
      <w:r w:rsidRPr="00200BAA">
        <w:rPr>
          <w:highlight w:val="white"/>
        </w:rPr>
        <w:t>). The CFI</w:t>
      </w:r>
      <w:r w:rsidR="00F11769">
        <w:rPr>
          <w:highlight w:val="white"/>
        </w:rPr>
        <w:t xml:space="preserve">, </w:t>
      </w:r>
      <w:r w:rsidR="00F11769" w:rsidRPr="008A67A6">
        <w:rPr>
          <w:highlight w:val="white"/>
        </w:rPr>
        <w:t>a ratio of apparent emittance of the sky to the empirical apparent cloud free emittance</w:t>
      </w:r>
      <w:r w:rsidR="00F11769">
        <w:rPr>
          <w:highlight w:val="white"/>
        </w:rPr>
        <w:t>,</w:t>
      </w:r>
      <w:r w:rsidRPr="00200BAA">
        <w:rPr>
          <w:highlight w:val="white"/>
        </w:rPr>
        <w:t xml:space="preserve"> </w:t>
      </w:r>
      <w:r w:rsidR="006A0919">
        <w:rPr>
          <w:highlight w:val="white"/>
        </w:rPr>
        <w:t xml:space="preserve">is used </w:t>
      </w:r>
      <w:r w:rsidR="006A0919" w:rsidRPr="00F71EDC">
        <w:rPr>
          <w:highlight w:val="white"/>
        </w:rPr>
        <w:t xml:space="preserve">to distinguish between clear or cloudy conditions. </w:t>
      </w:r>
      <w:r w:rsidR="00211EEA">
        <w:rPr>
          <w:highlight w:val="white"/>
        </w:rPr>
        <w:t xml:space="preserve">It </w:t>
      </w:r>
      <w:r w:rsidRPr="00200BAA">
        <w:rPr>
          <w:highlight w:val="white"/>
        </w:rPr>
        <w:t xml:space="preserve">is calculated as: </w:t>
      </w:r>
    </w:p>
    <w:p w14:paraId="2F33AA2B" w14:textId="77777777" w:rsidR="0079410A" w:rsidRDefault="0079410A" w:rsidP="006A597C">
      <w:pPr>
        <w:rPr>
          <w:highlight w:val="white"/>
        </w:rPr>
      </w:pPr>
    </w:p>
    <w:p w14:paraId="3DA2A281" w14:textId="7AE896A9" w:rsidR="0079410A" w:rsidRPr="00226A05" w:rsidRDefault="003D5704" w:rsidP="00226A05">
      <w:pPr>
        <w:keepNext/>
        <w:jc w:val="center"/>
      </w:pPr>
      <m:oMath>
        <m:r>
          <w:rPr>
            <w:rFonts w:ascii="Cambria Math" w:hAnsi="Cambria Math"/>
            <w:highlight w:val="white"/>
          </w:rPr>
          <m:t xml:space="preserve">CFI= </m:t>
        </m:r>
        <m:f>
          <m:fPr>
            <m:ctrlPr>
              <w:rPr>
                <w:rFonts w:ascii="Cambria Math" w:hAnsi="Cambria Math"/>
                <w:i/>
              </w:rPr>
            </m:ctrlPr>
          </m:fPr>
          <m:num>
            <m:r>
              <w:rPr>
                <w:rFonts w:ascii="Cambria Math" w:hAnsi="Cambria Math"/>
              </w:rPr>
              <m:t>LWD/</m:t>
            </m:r>
            <w:bookmarkStart w:id="51" w:name="OLE_LINK17"/>
            <w:bookmarkStart w:id="52" w:name="OLE_LINK18"/>
            <m:sSub>
              <m:sSubPr>
                <m:ctrlPr>
                  <w:rPr>
                    <w:rFonts w:ascii="Cambria Math" w:hAnsi="Cambria Math"/>
                  </w:rPr>
                </m:ctrlPr>
              </m:sSubPr>
              <m:e>
                <m:r>
                  <w:rPr>
                    <w:rFonts w:ascii="Cambria Math" w:hAnsi="Cambria Math"/>
                  </w:rPr>
                  <m:t>σ</m:t>
                </m:r>
              </m:e>
              <m:sub>
                <m:r>
                  <w:rPr>
                    <w:rFonts w:ascii="Cambria Math" w:hAnsi="Cambria Math"/>
                  </w:rPr>
                  <m:t>B</m:t>
                </m:r>
              </m:sub>
            </m:sSub>
            <w:bookmarkEnd w:id="51"/>
            <w:bookmarkEnd w:id="52"/>
            <m:sSup>
              <m:sSupPr>
                <m:ctrlPr>
                  <w:rPr>
                    <w:rFonts w:ascii="Cambria Math" w:hAnsi="Cambria Math"/>
                  </w:rPr>
                </m:ctrlPr>
              </m:sSupPr>
              <m:e>
                <w:bookmarkStart w:id="53" w:name="OLE_LINK39"/>
                <w:bookmarkStart w:id="54" w:name="OLE_LINK40"/>
                <m:r>
                  <m:rPr>
                    <m:sty m:val="p"/>
                  </m:rPr>
                  <w:rPr>
                    <w:rFonts w:ascii="Cambria Math" w:hAnsi="Cambria Math"/>
                  </w:rPr>
                  <m:t>T</m:t>
                </m:r>
                <w:bookmarkEnd w:id="53"/>
                <w:bookmarkEnd w:id="54"/>
              </m:e>
              <m:sup>
                <m:r>
                  <m:rPr>
                    <m:sty m:val="p"/>
                  </m:rPr>
                  <w:rPr>
                    <w:rFonts w:ascii="Cambria Math" w:hAnsi="Cambria Math"/>
                  </w:rPr>
                  <m:t>4</m:t>
                </m:r>
              </m:sup>
            </m:sSup>
          </m:num>
          <m:den>
            <w:bookmarkStart w:id="55" w:name="OLE_LINK27"/>
            <w:bookmarkStart w:id="56" w:name="OLE_LINK28"/>
            <m:sSub>
              <m:sSubPr>
                <m:ctrlPr>
                  <w:rPr>
                    <w:rFonts w:ascii="Cambria Math" w:hAnsi="Cambria Math"/>
                  </w:rPr>
                </m:ctrlPr>
              </m:sSubPr>
              <m:e>
                <m:r>
                  <w:rPr>
                    <w:rFonts w:ascii="Cambria Math" w:hAnsi="Cambria Math"/>
                  </w:rPr>
                  <m:t>ε</m:t>
                </m:r>
              </m:e>
              <m:sub>
                <m:r>
                  <w:rPr>
                    <w:rFonts w:ascii="Cambria Math" w:hAnsi="Cambria Math"/>
                  </w:rPr>
                  <m:t>AC</m:t>
                </m:r>
              </m:sub>
            </m:sSub>
            <w:bookmarkEnd w:id="55"/>
            <w:bookmarkEnd w:id="56"/>
          </m:den>
        </m:f>
      </m:oMath>
      <w:r w:rsidR="00D310E9">
        <w:rPr>
          <w:rFonts w:hint="eastAsia"/>
        </w:rPr>
        <w:t xml:space="preserve"> </w:t>
      </w:r>
      <w:r w:rsidR="00D310E9">
        <w:tab/>
      </w:r>
      <w:r w:rsidR="00D310E9">
        <w:tab/>
      </w:r>
      <w:r w:rsidR="00341DA4">
        <w:t xml:space="preserve">Eq. </w:t>
      </w:r>
      <w:r w:rsidR="00341DA4">
        <w:fldChar w:fldCharType="begin"/>
      </w:r>
      <w:r w:rsidR="00341DA4">
        <w:instrText xml:space="preserve"> SEQ Eq. \* ARABIC </w:instrText>
      </w:r>
      <w:r w:rsidR="00341DA4">
        <w:fldChar w:fldCharType="separate"/>
      </w:r>
      <w:r w:rsidR="001B7135">
        <w:rPr>
          <w:noProof/>
        </w:rPr>
        <w:t>1</w:t>
      </w:r>
      <w:r w:rsidR="00341DA4">
        <w:fldChar w:fldCharType="end"/>
      </w:r>
    </w:p>
    <w:p w14:paraId="20123C77" w14:textId="22DE92FE" w:rsidR="00B47BD9" w:rsidRDefault="00B47BD9" w:rsidP="00B47BD9">
      <w:pPr>
        <w:rPr>
          <w:highlight w:val="white"/>
        </w:rPr>
      </w:pPr>
      <w:r w:rsidRPr="00B47BD9">
        <w:rPr>
          <w:highlight w:val="white"/>
        </w:rPr>
        <w:t xml:space="preserve">where </w:t>
      </w:r>
      <m:oMath>
        <m:sSub>
          <m:sSubPr>
            <m:ctrlPr>
              <w:rPr>
                <w:rFonts w:ascii="Cambria Math" w:hAnsi="Cambria Math"/>
              </w:rPr>
            </m:ctrlPr>
          </m:sSubPr>
          <m:e>
            <m:r>
              <w:rPr>
                <w:rFonts w:ascii="Cambria Math" w:hAnsi="Cambria Math"/>
              </w:rPr>
              <m:t>σ</m:t>
            </m:r>
          </m:e>
          <m:sub>
            <m:r>
              <w:rPr>
                <w:rFonts w:ascii="Cambria Math" w:hAnsi="Cambria Math"/>
              </w:rPr>
              <m:t>B</m:t>
            </m:r>
          </m:sub>
        </m:sSub>
      </m:oMath>
      <w:r w:rsidRPr="00B47BD9">
        <w:rPr>
          <w:highlight w:val="white"/>
        </w:rPr>
        <w:t xml:space="preserve"> is the Stefan–Boltzmann constant, </w:t>
      </w:r>
      <m:oMath>
        <m:r>
          <m:rPr>
            <m:sty m:val="p"/>
          </m:rPr>
          <w:rPr>
            <w:rFonts w:ascii="Cambria Math" w:hAnsi="Cambria Math"/>
          </w:rPr>
          <m:t>T</m:t>
        </m:r>
      </m:oMath>
      <w:r w:rsidR="00DD1597" w:rsidRPr="00B47BD9">
        <w:rPr>
          <w:highlight w:val="white"/>
        </w:rPr>
        <w:t xml:space="preserve"> </w:t>
      </w:r>
      <w:r w:rsidR="00DD1597">
        <w:rPr>
          <w:highlight w:val="white"/>
        </w:rPr>
        <w:t xml:space="preserve">is </w:t>
      </w:r>
      <w:r w:rsidRPr="00B47BD9">
        <w:rPr>
          <w:highlight w:val="white"/>
        </w:rPr>
        <w:t>the air temperature in Kelvin,</w:t>
      </w:r>
      <w:r w:rsidR="00DD1597">
        <w:rPr>
          <w:highlight w:val="white"/>
        </w:rPr>
        <w:t xml:space="preserve"> and</w:t>
      </w:r>
      <w:r w:rsidRPr="00B47BD9">
        <w:rPr>
          <w:highlight w:val="white"/>
        </w:rPr>
        <w:t xml:space="preserve"> </w:t>
      </w:r>
      <w:bookmarkStart w:id="57" w:name="OLE_LINK45"/>
      <w:bookmarkStart w:id="58" w:name="OLE_LINK46"/>
      <m:oMath>
        <m:sSub>
          <m:sSubPr>
            <m:ctrlPr>
              <w:rPr>
                <w:rFonts w:ascii="Cambria Math" w:hAnsi="Cambria Math"/>
              </w:rPr>
            </m:ctrlPr>
          </m:sSubPr>
          <m:e>
            <m:r>
              <w:rPr>
                <w:rFonts w:ascii="Cambria Math" w:hAnsi="Cambria Math"/>
              </w:rPr>
              <m:t>ε</m:t>
            </m:r>
          </m:e>
          <m:sub>
            <m:r>
              <w:rPr>
                <w:rFonts w:ascii="Cambria Math" w:hAnsi="Cambria Math"/>
              </w:rPr>
              <m:t>AC</m:t>
            </m:r>
          </m:sub>
        </m:sSub>
      </m:oMath>
      <w:r w:rsidRPr="00B47BD9">
        <w:rPr>
          <w:highlight w:val="white"/>
        </w:rPr>
        <w:t>the emissivity of a cloud-free sky</w:t>
      </w:r>
      <w:bookmarkEnd w:id="57"/>
      <w:bookmarkEnd w:id="58"/>
      <w:r w:rsidR="00CF6FA6">
        <w:rPr>
          <w:highlight w:val="white"/>
        </w:rPr>
        <w:t>, which is defined as:</w:t>
      </w:r>
    </w:p>
    <w:bookmarkStart w:id="59" w:name="_Ref113890063"/>
    <w:p w14:paraId="3D6E7F7D" w14:textId="3C4FA9E7" w:rsidR="00226A05" w:rsidRPr="00B47BD9" w:rsidRDefault="00000000" w:rsidP="007034EA">
      <w:pPr>
        <w:pStyle w:val="Caption"/>
        <w:jc w:val="center"/>
        <w:rPr>
          <w:sz w:val="24"/>
          <w:szCs w:val="24"/>
        </w:rPr>
      </w:pPr>
      <m:oMath>
        <m:sSub>
          <m:sSubPr>
            <m:ctrlPr>
              <w:rPr>
                <w:rFonts w:ascii="Cambria Math" w:hAnsi="Cambria Math"/>
                <w:sz w:val="24"/>
                <w:szCs w:val="24"/>
              </w:rPr>
            </m:ctrlPr>
          </m:sSubPr>
          <m:e>
            <m:r>
              <w:rPr>
                <w:rFonts w:ascii="Cambria Math" w:hAnsi="Cambria Math"/>
                <w:sz w:val="24"/>
                <w:szCs w:val="24"/>
              </w:rPr>
              <m:t>ε</m:t>
            </m:r>
          </m:e>
          <m:sub>
            <m:r>
              <w:rPr>
                <w:rFonts w:ascii="Cambria Math" w:hAnsi="Cambria Math"/>
                <w:sz w:val="24"/>
                <w:szCs w:val="24"/>
              </w:rPr>
              <m:t>AC</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ε</m:t>
            </m:r>
          </m:e>
          <m:sub>
            <m:r>
              <w:rPr>
                <w:rFonts w:ascii="Cambria Math" w:hAnsi="Cambria Math"/>
                <w:sz w:val="24"/>
                <w:szCs w:val="24"/>
              </w:rPr>
              <m:t>AD</m:t>
            </m:r>
          </m:sub>
        </m:sSub>
        <m:r>
          <m:rPr>
            <m:sty m:val="p"/>
          </m:rPr>
          <w:rPr>
            <w:rFonts w:ascii="Cambria Math" w:hAnsi="Cambria Math"/>
            <w:sz w:val="24"/>
            <w:szCs w:val="24"/>
          </w:rPr>
          <m:t>+(</m:t>
        </m:r>
        <w:bookmarkStart w:id="60" w:name="OLE_LINK35"/>
        <w:bookmarkStart w:id="61" w:name="OLE_LINK36"/>
        <m:r>
          <w:rPr>
            <w:rFonts w:ascii="Cambria Math" w:hAnsi="Cambria Math"/>
            <w:sz w:val="24"/>
            <w:szCs w:val="24"/>
          </w:rPr>
          <m:t>k</m:t>
        </m:r>
        <w:bookmarkEnd w:id="60"/>
        <w:bookmarkEnd w:id="61"/>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m:t>
        </m:r>
        <m:r>
          <w:rPr>
            <w:rFonts w:ascii="Cambria Math" w:hAnsi="Cambria Math"/>
            <w:sz w:val="24"/>
            <w:szCs w:val="24"/>
          </w:rPr>
          <m:t>Δk</m:t>
        </m:r>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m:t>
        </m:r>
        <m:sSup>
          <m:sSupPr>
            <m:ctrlPr>
              <w:rPr>
                <w:rFonts w:ascii="Cambria Math" w:hAnsi="Cambria Math"/>
                <w:sz w:val="24"/>
                <w:szCs w:val="24"/>
              </w:rPr>
            </m:ctrlPr>
          </m:sSupPr>
          <m:e>
            <m:d>
              <m:dPr>
                <m:ctrlPr>
                  <w:rPr>
                    <w:rFonts w:ascii="Cambria Math" w:hAnsi="Cambria Math"/>
                    <w:sz w:val="24"/>
                    <w:szCs w:val="24"/>
                  </w:rPr>
                </m:ctrlPr>
              </m:dPr>
              <m:e>
                <m:f>
                  <m:fPr>
                    <m:ctrlPr>
                      <w:rPr>
                        <w:rFonts w:ascii="Cambria Math" w:hAnsi="Cambria Math"/>
                        <w:sz w:val="24"/>
                        <w:szCs w:val="24"/>
                      </w:rPr>
                    </m:ctrlPr>
                  </m:fPr>
                  <m:num>
                    <m:r>
                      <w:rPr>
                        <w:rFonts w:ascii="Cambria Math" w:hAnsi="Cambria Math"/>
                        <w:sz w:val="24"/>
                        <w:szCs w:val="24"/>
                      </w:rPr>
                      <m:t>e</m:t>
                    </m:r>
                  </m:num>
                  <m:den>
                    <m:r>
                      <w:rPr>
                        <w:rFonts w:ascii="Cambria Math" w:hAnsi="Cambria Math"/>
                        <w:sz w:val="24"/>
                        <w:szCs w:val="24"/>
                      </w:rPr>
                      <m:t>T</m:t>
                    </m:r>
                  </m:den>
                </m:f>
              </m:e>
            </m:d>
          </m:e>
          <m:sup>
            <m:r>
              <m:rPr>
                <m:sty m:val="p"/>
              </m:rPr>
              <w:rPr>
                <w:rFonts w:ascii="Cambria Math" w:hAnsi="Cambria Math"/>
                <w:sz w:val="24"/>
                <w:szCs w:val="24"/>
              </w:rPr>
              <m:t>1/7</m:t>
            </m:r>
          </m:sup>
        </m:sSup>
      </m:oMath>
      <w:r w:rsidR="00CF6FA6" w:rsidRPr="00226A05">
        <w:rPr>
          <w:rFonts w:hint="eastAsia"/>
          <w:sz w:val="24"/>
          <w:szCs w:val="24"/>
        </w:rPr>
        <w:t xml:space="preserve"> </w:t>
      </w:r>
      <w:r w:rsidR="00CF6FA6" w:rsidRPr="00226A05">
        <w:rPr>
          <w:sz w:val="24"/>
          <w:szCs w:val="24"/>
        </w:rPr>
        <w:tab/>
      </w:r>
      <w:r w:rsidR="00CF6FA6" w:rsidRPr="008A197A">
        <w:rPr>
          <w:rFonts w:ascii="Times New Roman" w:eastAsia="Times New Roman" w:hAnsi="Times New Roman" w:cs="Times New Roman"/>
          <w:sz w:val="24"/>
          <w:szCs w:val="24"/>
          <w:highlight w:val="white"/>
        </w:rPr>
        <w:t xml:space="preserve">Eq. </w:t>
      </w:r>
      <w:r w:rsidR="00CF6FA6" w:rsidRPr="008A197A">
        <w:rPr>
          <w:rFonts w:ascii="Times New Roman" w:eastAsia="Times New Roman" w:hAnsi="Times New Roman" w:cs="Times New Roman"/>
          <w:sz w:val="24"/>
          <w:szCs w:val="24"/>
          <w:highlight w:val="white"/>
        </w:rPr>
        <w:fldChar w:fldCharType="begin"/>
      </w:r>
      <w:r w:rsidR="00CF6FA6" w:rsidRPr="008A197A">
        <w:rPr>
          <w:rFonts w:ascii="Times New Roman" w:eastAsia="Times New Roman" w:hAnsi="Times New Roman" w:cs="Times New Roman"/>
          <w:sz w:val="24"/>
          <w:szCs w:val="24"/>
          <w:highlight w:val="white"/>
        </w:rPr>
        <w:instrText xml:space="preserve"> SEQ Eq. \* ARABIC </w:instrText>
      </w:r>
      <w:r w:rsidR="00CF6FA6" w:rsidRPr="008A197A">
        <w:rPr>
          <w:rFonts w:ascii="Times New Roman" w:eastAsia="Times New Roman" w:hAnsi="Times New Roman" w:cs="Times New Roman"/>
          <w:sz w:val="24"/>
          <w:szCs w:val="24"/>
          <w:highlight w:val="white"/>
        </w:rPr>
        <w:fldChar w:fldCharType="separate"/>
      </w:r>
      <w:r w:rsidR="001B7135">
        <w:rPr>
          <w:rFonts w:ascii="Times New Roman" w:eastAsia="Times New Roman" w:hAnsi="Times New Roman" w:cs="Times New Roman"/>
          <w:noProof/>
          <w:sz w:val="24"/>
          <w:szCs w:val="24"/>
          <w:highlight w:val="white"/>
        </w:rPr>
        <w:t>2</w:t>
      </w:r>
      <w:r w:rsidR="00CF6FA6" w:rsidRPr="008A197A">
        <w:rPr>
          <w:rFonts w:ascii="Times New Roman" w:eastAsia="Times New Roman" w:hAnsi="Times New Roman" w:cs="Times New Roman"/>
          <w:sz w:val="24"/>
          <w:szCs w:val="24"/>
          <w:highlight w:val="white"/>
        </w:rPr>
        <w:fldChar w:fldCharType="end"/>
      </w:r>
      <w:bookmarkEnd w:id="59"/>
    </w:p>
    <w:p w14:paraId="6631713D" w14:textId="24ACFCB6" w:rsidR="00226A05" w:rsidRPr="00EB7867" w:rsidRDefault="007034EA" w:rsidP="006A597C">
      <w:r>
        <w:rPr>
          <w:highlight w:val="white"/>
        </w:rPr>
        <w:t>w</w:t>
      </w:r>
      <w:r w:rsidR="00226A05">
        <w:rPr>
          <w:highlight w:val="white"/>
        </w:rPr>
        <w:t xml:space="preserve">here </w:t>
      </w:r>
      <m:oMath>
        <m:sSub>
          <m:sSubPr>
            <m:ctrlPr>
              <w:rPr>
                <w:rFonts w:ascii="Cambria Math" w:hAnsi="Cambria Math"/>
              </w:rPr>
            </m:ctrlPr>
          </m:sSubPr>
          <m:e>
            <m:r>
              <w:rPr>
                <w:rFonts w:ascii="Cambria Math" w:hAnsi="Cambria Math"/>
              </w:rPr>
              <m:t>ε</m:t>
            </m:r>
          </m:e>
          <m:sub>
            <m:r>
              <w:rPr>
                <w:rFonts w:ascii="Cambria Math" w:hAnsi="Cambria Math"/>
              </w:rPr>
              <m:t>AD</m:t>
            </m:r>
          </m:sub>
        </m:sSub>
      </m:oMath>
      <w:r w:rsidR="00226A05" w:rsidRPr="008A67A6">
        <w:t xml:space="preserve"> is altitude-dependent emittance of dry atmosphere, </w:t>
      </w:r>
      <m:oMath>
        <m:r>
          <w:rPr>
            <w:rFonts w:ascii="Cambria Math" w:hAnsi="Cambria Math"/>
          </w:rPr>
          <m:t>k</m:t>
        </m:r>
      </m:oMath>
      <w:r w:rsidR="00226A05" w:rsidRPr="008A67A6">
        <w:t xml:space="preserve"> is a location-dependent coefficient</w:t>
      </w:r>
      <w:r w:rsidR="009D4A68">
        <w:t xml:space="preserve">, </w:t>
      </w:r>
      <m:oMath>
        <m:r>
          <w:rPr>
            <w:rFonts w:ascii="Cambria Math" w:hAnsi="Cambria Math"/>
          </w:rPr>
          <m:t>T</m:t>
        </m:r>
      </m:oMath>
      <w:r w:rsidR="009D4A68" w:rsidRPr="008A67A6">
        <w:t xml:space="preserve"> is air temperature (</w:t>
      </w:r>
      <w:r w:rsidR="009D4A68">
        <w:t xml:space="preserve">in </w:t>
      </w:r>
      <w:r w:rsidR="009D4A68" w:rsidRPr="008A67A6">
        <w:t xml:space="preserve">K), </w:t>
      </w:r>
      <w:r w:rsidR="009D4A68">
        <w:t xml:space="preserve">and </w:t>
      </w:r>
      <m:oMath>
        <m:r>
          <w:rPr>
            <w:rFonts w:ascii="Cambria Math" w:hAnsi="Cambria Math"/>
          </w:rPr>
          <m:t>e</m:t>
        </m:r>
      </m:oMath>
      <w:r w:rsidR="009D4A68" w:rsidRPr="008A67A6">
        <w:t xml:space="preserve"> is water vapor pressure (Pa)</w:t>
      </w:r>
      <w:r w:rsidR="009D4A68">
        <w:t>.</w:t>
      </w:r>
      <w:r w:rsidR="00EB7867">
        <w:t xml:space="preserve"> </w:t>
      </w:r>
      <w:r w:rsidR="00B167D7">
        <w:rPr>
          <w:highlight w:val="white"/>
        </w:rPr>
        <w:t>In this study</w:t>
      </w:r>
      <w:r w:rsidR="005F2780">
        <w:rPr>
          <w:highlight w:val="white"/>
        </w:rPr>
        <w:t xml:space="preserve"> </w:t>
      </w:r>
      <w:r w:rsidR="005F2780" w:rsidRPr="00B47BD9">
        <w:rPr>
          <w:highlight w:val="white"/>
        </w:rPr>
        <w:t>the emissivity of a cloud-free sky</w:t>
      </w:r>
      <w:r w:rsidR="005F2780">
        <w:rPr>
          <w:highlight w:val="white"/>
        </w:rPr>
        <w:t>, i.e.,</w:t>
      </w:r>
      <w:r w:rsidR="00B167D7">
        <w:rPr>
          <w:highlight w:val="white"/>
        </w:rPr>
        <w:t xml:space="preserve"> </w:t>
      </w:r>
      <m:oMath>
        <m:sSub>
          <m:sSubPr>
            <m:ctrlPr>
              <w:rPr>
                <w:rFonts w:ascii="Cambria Math" w:hAnsi="Cambria Math"/>
              </w:rPr>
            </m:ctrlPr>
          </m:sSubPr>
          <m:e>
            <m:r>
              <w:rPr>
                <w:rFonts w:ascii="Cambria Math" w:hAnsi="Cambria Math"/>
              </w:rPr>
              <m:t>ε</m:t>
            </m:r>
          </m:e>
          <m:sub>
            <m:r>
              <w:rPr>
                <w:rFonts w:ascii="Cambria Math" w:hAnsi="Cambria Math"/>
              </w:rPr>
              <m:t>AC</m:t>
            </m:r>
          </m:sub>
        </m:sSub>
      </m:oMath>
      <w:r w:rsidR="005F2780">
        <w:rPr>
          <w:highlight w:val="white"/>
        </w:rPr>
        <w:t xml:space="preserve"> is defined by fit</w:t>
      </w:r>
      <w:r w:rsidR="00BD0BF0">
        <w:rPr>
          <w:highlight w:val="white"/>
        </w:rPr>
        <w:t>t</w:t>
      </w:r>
      <w:r w:rsidR="005F2780">
        <w:rPr>
          <w:highlight w:val="white"/>
        </w:rPr>
        <w:t xml:space="preserve">ing </w:t>
      </w:r>
      <w:r w:rsidR="00721AC0">
        <w:rPr>
          <w:highlight w:val="white"/>
        </w:rPr>
        <w:t>Eq. 2</w:t>
      </w:r>
      <w:r w:rsidR="00E51498">
        <w:rPr>
          <w:highlight w:val="white"/>
        </w:rPr>
        <w:t xml:space="preserve"> in the clearsky condition </w:t>
      </w:r>
      <w:r w:rsidR="00721AC0">
        <w:rPr>
          <w:highlight w:val="white"/>
        </w:rPr>
        <w:t xml:space="preserve">selected by </w:t>
      </w:r>
      <w:r w:rsidR="00721AC0">
        <w:t xml:space="preserve">the </w:t>
      </w:r>
      <w:r w:rsidR="00721AC0" w:rsidRPr="008A67A6">
        <w:t>method</w:t>
      </w:r>
      <w:r w:rsidR="00721AC0">
        <w:t xml:space="preserve"> of</w:t>
      </w:r>
      <w:r w:rsidR="00721AC0" w:rsidRPr="008A67A6">
        <w:t xml:space="preserve"> </w:t>
      </w:r>
      <w:hyperlink w:anchor="_ENREF_17" w:tooltip="Long, 2000 #303" w:history="1">
        <w:r w:rsidR="006C105D" w:rsidRPr="006C105D">
          <w:rPr>
            <w:rStyle w:val="Hyperlink"/>
          </w:rPr>
          <w:fldChar w:fldCharType="begin"/>
        </w:r>
        <w:r w:rsidR="006C105D" w:rsidRPr="006C105D">
          <w:rPr>
            <w:rStyle w:val="Hyperlink"/>
          </w:rPr>
          <w:instrText xml:space="preserve"> ADDIN EN.CITE &lt;EndNote&gt;&lt;Cite AuthorYear="1"&gt;&lt;Author&gt;Long&lt;/Author&gt;&lt;Year&gt;2000&lt;/Year&gt;&lt;RecNum&gt;303&lt;/RecNum&gt;&lt;DisplayText&gt;Long and Ackerman (2000)&lt;/DisplayText&gt;&lt;record&gt;&lt;rec-number&gt;303&lt;/rec-number&gt;&lt;foreign-keys&gt;&lt;key app="EN" db-id="ap2s0vva2tfapsexxan50rrawfdrerr00v90" timestamp="1661952819"&gt;303&lt;/key&gt;&lt;/foreign-keys&gt;&lt;ref-type name="Journal Article"&gt;17&lt;/ref-type&gt;&lt;contributors&gt;&lt;authors&gt;&lt;author&gt;Long, Charles N.&lt;/author&gt;&lt;author&gt;Ackerman, Thomas P.&lt;/author&gt;&lt;/authors&gt;&lt;/contributors&gt;&lt;titles&gt;&lt;title&gt;Identification of clear skies from broadband pyranometer measurements and calculation of downwelling shortwave cloud effects&lt;/title&gt;&lt;secondary-title&gt;Journal of Geophysical Research: Atmospheres&lt;/secondary-title&gt;&lt;/titles&gt;&lt;periodical&gt;&lt;full-title&gt;Journal of Geophysical Research: Atmospheres&lt;/full-title&gt;&lt;/periodical&gt;&lt;pages&gt;15609-15626&lt;/pages&gt;&lt;volume&gt;105&lt;/volume&gt;&lt;number&gt;D12&lt;/number&gt;&lt;dates&gt;&lt;year&gt;2000&lt;/year&gt;&lt;/dates&gt;&lt;isbn&gt;0148-0227&lt;/isbn&gt;&lt;urls&gt;&lt;related-urls&gt;&lt;url&gt;https://agupubs.onlinelibrary.wiley.com/doi/abs/10.1029/2000JD900077&lt;/url&gt;&lt;/related-urls&gt;&lt;/urls&gt;&lt;electronic-resource-num&gt;https://doi.org/10.1029/2000JD900077&lt;/electronic-resource-num&gt;&lt;/record&gt;&lt;/Cite&gt;&lt;/EndNote&gt;</w:instrText>
        </w:r>
        <w:r w:rsidR="006C105D" w:rsidRPr="006C105D">
          <w:rPr>
            <w:rStyle w:val="Hyperlink"/>
          </w:rPr>
          <w:fldChar w:fldCharType="separate"/>
        </w:r>
        <w:r w:rsidR="006C105D" w:rsidRPr="006C105D">
          <w:rPr>
            <w:rStyle w:val="Hyperlink"/>
          </w:rPr>
          <w:t>Long and Ackerman (2000)</w:t>
        </w:r>
        <w:r w:rsidR="006C105D" w:rsidRPr="006C105D">
          <w:rPr>
            <w:rStyle w:val="Hyperlink"/>
          </w:rPr>
          <w:fldChar w:fldCharType="end"/>
        </w:r>
      </w:hyperlink>
      <w:r w:rsidR="00993125">
        <w:t xml:space="preserve"> in </w:t>
      </w:r>
      <w:r w:rsidR="00993125" w:rsidRPr="00FB521F">
        <w:t xml:space="preserve">Reunion </w:t>
      </w:r>
      <w:r w:rsidR="00993125">
        <w:t xml:space="preserve">during the </w:t>
      </w:r>
      <w:r w:rsidR="007341AE">
        <w:t>period of</w:t>
      </w:r>
      <w:r w:rsidR="00993125" w:rsidRPr="00FB521F">
        <w:t xml:space="preserve"> September 2019 - February 2021</w:t>
      </w:r>
      <w:r w:rsidR="00EB7867">
        <w:t xml:space="preserve"> (</w:t>
      </w:r>
      <w:r w:rsidR="00EB7867">
        <w:fldChar w:fldCharType="begin"/>
      </w:r>
      <w:r w:rsidR="00EB7867">
        <w:instrText xml:space="preserve"> REF _Ref113890285 \h </w:instrText>
      </w:r>
      <w:r w:rsidR="00EB7867">
        <w:fldChar w:fldCharType="separate"/>
      </w:r>
      <w:r w:rsidR="00EB7867">
        <w:t xml:space="preserve">Fig. </w:t>
      </w:r>
      <w:r w:rsidR="00EB7867">
        <w:rPr>
          <w:noProof/>
        </w:rPr>
        <w:t>4</w:t>
      </w:r>
      <w:r w:rsidR="00EB7867">
        <w:fldChar w:fldCharType="end"/>
      </w:r>
      <w:r w:rsidR="00EB7867">
        <w:t>)</w:t>
      </w:r>
      <w:r w:rsidR="00993125" w:rsidRPr="00FB521F">
        <w:t>.</w:t>
      </w:r>
    </w:p>
    <w:p w14:paraId="2EE55A03" w14:textId="77777777" w:rsidR="000940EB" w:rsidRDefault="000940EB" w:rsidP="00936C46">
      <w:pPr>
        <w:keepNext/>
        <w:jc w:val="center"/>
      </w:pPr>
      <w:r w:rsidRPr="008A67A6">
        <w:rPr>
          <w:noProof/>
        </w:rPr>
        <w:lastRenderedPageBreak/>
        <w:drawing>
          <wp:inline distT="114300" distB="114300" distL="114300" distR="114300" wp14:anchorId="35B70A3E" wp14:editId="4A10CDB5">
            <wp:extent cx="3871731" cy="2703583"/>
            <wp:effectExtent l="0" t="0" r="1905" b="1905"/>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3877008" cy="2707268"/>
                    </a:xfrm>
                    <a:prstGeom prst="rect">
                      <a:avLst/>
                    </a:prstGeom>
                    <a:ln/>
                  </pic:spPr>
                </pic:pic>
              </a:graphicData>
            </a:graphic>
          </wp:inline>
        </w:drawing>
      </w:r>
    </w:p>
    <w:p w14:paraId="3D18FF84" w14:textId="2D34570E" w:rsidR="00327823" w:rsidRDefault="000940EB" w:rsidP="000940EB">
      <w:pPr>
        <w:pStyle w:val="Caption"/>
      </w:pPr>
      <w:r>
        <w:t xml:space="preserve">Fig. </w:t>
      </w:r>
      <w:r>
        <w:fldChar w:fldCharType="begin"/>
      </w:r>
      <w:r>
        <w:instrText xml:space="preserve"> SEQ Fig. \* ARABIC </w:instrText>
      </w:r>
      <w:r>
        <w:fldChar w:fldCharType="separate"/>
      </w:r>
      <w:r>
        <w:rPr>
          <w:noProof/>
        </w:rPr>
        <w:t>4</w:t>
      </w:r>
      <w:r>
        <w:fldChar w:fldCharType="end"/>
      </w:r>
      <w:r>
        <w:t xml:space="preserve"> </w:t>
      </w:r>
      <w:r w:rsidR="00327823" w:rsidRPr="00FB521F">
        <w:t xml:space="preserve">Apparent emittance vs ratio of water vapor pressure and temperature at </w:t>
      </w:r>
      <w:bookmarkStart w:id="62" w:name="OLE_LINK47"/>
      <w:bookmarkStart w:id="63" w:name="OLE_LINK48"/>
      <w:r w:rsidR="00327823" w:rsidRPr="00FB521F">
        <w:t>Reunion for September 2019 - February 2021 period.</w:t>
      </w:r>
      <w:bookmarkEnd w:id="62"/>
      <w:bookmarkEnd w:id="63"/>
    </w:p>
    <w:p w14:paraId="7FF240AF" w14:textId="655A3DFB" w:rsidR="008E41CB" w:rsidRPr="008A67A6" w:rsidRDefault="0082772A" w:rsidP="006A597C">
      <w:commentRangeStart w:id="64"/>
      <w:commentRangeStart w:id="65"/>
      <w:commentRangeEnd w:id="64"/>
      <w:r w:rsidRPr="008A67A6">
        <w:commentReference w:id="64"/>
      </w:r>
      <w:commentRangeEnd w:id="65"/>
      <w:r w:rsidRPr="008A67A6">
        <w:commentReference w:id="65"/>
      </w:r>
    </w:p>
    <w:p w14:paraId="0EE47BE1" w14:textId="2243F048" w:rsidR="000940EB" w:rsidRPr="00482321" w:rsidRDefault="000940EB" w:rsidP="000940EB">
      <w:pPr>
        <w:rPr>
          <w:rFonts w:ascii="SimSun" w:eastAsia="SimSun" w:hAnsi="SimSun"/>
          <w:color w:val="303030"/>
          <w:sz w:val="37"/>
          <w:szCs w:val="37"/>
        </w:rPr>
      </w:pPr>
      <w:r>
        <w:rPr>
          <w:rFonts w:hint="eastAsia"/>
          <w:highlight w:val="white"/>
        </w:rPr>
        <w:t>A</w:t>
      </w:r>
      <w:r>
        <w:rPr>
          <w:highlight w:val="white"/>
        </w:rPr>
        <w:t xml:space="preserve">ccording to </w:t>
      </w:r>
      <w:hyperlink w:anchor="_ENREF_9" w:tooltip="Dürr, 2004 #305" w:history="1">
        <w:r w:rsidR="006C105D" w:rsidRPr="006C105D">
          <w:rPr>
            <w:rStyle w:val="Hyperlink"/>
            <w:highlight w:val="white"/>
          </w:rPr>
          <w:fldChar w:fldCharType="begin"/>
        </w:r>
        <w:r w:rsidR="006C105D" w:rsidRPr="006C105D">
          <w:rPr>
            <w:rStyle w:val="Hyperlink"/>
            <w:highlight w:val="white"/>
          </w:rPr>
          <w:instrText xml:space="preserve"> ADDIN EN.CITE &lt;EndNote&gt;&lt;Cite AuthorYear="1"&gt;&lt;Author&gt;Dürr&lt;/Author&gt;&lt;Year&gt;2004&lt;/Year&gt;&lt;RecNum&gt;305&lt;/RecNum&gt;&lt;DisplayText&gt;Dürr and Philipona (2004)&lt;/DisplayText&gt;&lt;record&gt;&lt;rec-number&gt;305&lt;/rec-number&gt;&lt;foreign-keys&gt;&lt;key app="EN" db-id="ap2s0vva2tfapsexxan50rrawfdrerr00v90" timestamp="1661953080"&gt;305&lt;/key&gt;&lt;/foreign-keys&gt;&lt;ref-type name="Journal Article"&gt;17&lt;/ref-type&gt;&lt;contributors&gt;&lt;authors&gt;&lt;author&gt;Dürr, Bruno&lt;/author&gt;&lt;author&gt;Philipona, R.&lt;/author&gt;&lt;/authors&gt;&lt;/contributors&gt;&lt;titles&gt;&lt;title&gt;Automatic cloud amount detection by surface longwave downward radiation measurements&lt;/title&gt;&lt;secondary-title&gt;Journal of Geophysical Research: Atmospheres&lt;/secondary-title&gt;&lt;/titles&gt;&lt;periodical&gt;&lt;full-title&gt;Journal of Geophysical Research: Atmospheres&lt;/full-title&gt;&lt;/periodical&gt;&lt;volume&gt;109&lt;/volume&gt;&lt;number&gt;D5&lt;/number&gt;&lt;dates&gt;&lt;year&gt;2004&lt;/year&gt;&lt;/dates&gt;&lt;isbn&gt;0148-0227&lt;/isbn&gt;&lt;urls&gt;&lt;related-urls&gt;&lt;url&gt;https://agupubs.onlinelibrary.wiley.com/doi/abs/10.1029/2003JD004182&lt;/url&gt;&lt;/related-urls&gt;&lt;/urls&gt;&lt;electronic-resource-num&gt;https://doi.org/10.1029/2003JD004182&lt;/electronic-resource-num&gt;&lt;/record&gt;&lt;/Cite&gt;&lt;/EndNote&gt;</w:instrText>
        </w:r>
        <w:r w:rsidR="006C105D" w:rsidRPr="006C105D">
          <w:rPr>
            <w:rStyle w:val="Hyperlink"/>
            <w:highlight w:val="white"/>
          </w:rPr>
          <w:fldChar w:fldCharType="separate"/>
        </w:r>
        <w:r w:rsidR="006C105D" w:rsidRPr="006C105D">
          <w:rPr>
            <w:rStyle w:val="Hyperlink"/>
            <w:highlight w:val="white"/>
          </w:rPr>
          <w:t>Dürr and Philipona (2004)</w:t>
        </w:r>
        <w:r w:rsidR="006C105D" w:rsidRPr="006C105D">
          <w:rPr>
            <w:rStyle w:val="Hyperlink"/>
            <w:highlight w:val="white"/>
          </w:rPr>
          <w:fldChar w:fldCharType="end"/>
        </w:r>
      </w:hyperlink>
      <w:r>
        <w:rPr>
          <w:highlight w:val="white"/>
        </w:rPr>
        <w:t xml:space="preserve">, besides CFI, </w:t>
      </w:r>
      <w:r w:rsidRPr="00F71EDC">
        <w:rPr>
          <w:highlight w:val="white"/>
        </w:rPr>
        <w:t xml:space="preserve">variability of </w:t>
      </w:r>
      <w:r>
        <w:rPr>
          <w:highlight w:val="white"/>
        </w:rPr>
        <w:t>LWD is also used</w:t>
      </w:r>
      <w:r w:rsidRPr="00F71EDC">
        <w:rPr>
          <w:highlight w:val="white"/>
        </w:rPr>
        <w:t xml:space="preserve">, as it allows the distinction between cloud fraction types: broken clouds strongly influence the variability signal, while overcast and cloudless skies lead to a low variability. </w:t>
      </w:r>
      <w:r>
        <w:rPr>
          <w:highlight w:val="white"/>
        </w:rPr>
        <w:t xml:space="preserve">Since LWD </w:t>
      </w:r>
      <w:r w:rsidRPr="002C7E63">
        <w:rPr>
          <w:rFonts w:hint="eastAsia"/>
          <w:highlight w:val="white"/>
        </w:rPr>
        <w:t>measured at the Earth’s surface is marginally affected by high clouds</w:t>
      </w:r>
      <w:r>
        <w:rPr>
          <w:highlight w:val="white"/>
        </w:rPr>
        <w:t xml:space="preserve"> </w:t>
      </w:r>
      <w:r w:rsidRPr="007C63AA">
        <w:rPr>
          <w:rFonts w:hint="eastAsia"/>
          <w:highlight w:val="white"/>
        </w:rPr>
        <w:t>because of large distance and cold emittance temperature</w:t>
      </w:r>
      <w:r>
        <w:rPr>
          <w:highlight w:val="white"/>
        </w:rPr>
        <w:t>, a</w:t>
      </w:r>
      <w:r w:rsidRPr="00F71EDC">
        <w:rPr>
          <w:highlight w:val="white"/>
        </w:rPr>
        <w:t>s a drawback, APCADA can detect only</w:t>
      </w:r>
      <w:r w:rsidRPr="009B76AB">
        <w:rPr>
          <w:rFonts w:hint="eastAsia"/>
          <w:highlight w:val="white"/>
        </w:rPr>
        <w:t xml:space="preserve"> total cloud amounts without high clouds (hereinafter referred to as partial cloud amount</w:t>
      </w:r>
      <w:r>
        <w:rPr>
          <w:highlight w:val="white"/>
        </w:rPr>
        <w:t xml:space="preserve">, </w:t>
      </w:r>
      <w:r w:rsidRPr="009B76AB">
        <w:rPr>
          <w:rFonts w:hint="eastAsia"/>
          <w:highlight w:val="white"/>
        </w:rPr>
        <w:t>PCA</w:t>
      </w:r>
      <w:r>
        <w:rPr>
          <w:highlight w:val="white"/>
        </w:rPr>
        <w:t>)</w:t>
      </w:r>
      <w:r w:rsidRPr="009B76AB">
        <w:rPr>
          <w:highlight w:val="white"/>
        </w:rPr>
        <w:t>.</w:t>
      </w:r>
      <w:r>
        <w:rPr>
          <w:highlight w:val="white"/>
        </w:rPr>
        <w:t xml:space="preserve"> A</w:t>
      </w:r>
      <w:r w:rsidRPr="008A67A6">
        <w:rPr>
          <w:highlight w:val="white"/>
        </w:rPr>
        <w:t xml:space="preserve"> </w:t>
      </w:r>
      <w:r>
        <w:rPr>
          <w:highlight w:val="white"/>
        </w:rPr>
        <w:t xml:space="preserve">dataset on frequency of </w:t>
      </w:r>
      <w:r w:rsidRPr="008A67A6">
        <w:rPr>
          <w:highlight w:val="white"/>
        </w:rPr>
        <w:t>5</w:t>
      </w:r>
      <w:commentRangeStart w:id="66"/>
      <w:commentRangeStart w:id="67"/>
      <w:commentRangeStart w:id="68"/>
      <w:r w:rsidRPr="008A67A6">
        <w:rPr>
          <w:highlight w:val="white"/>
        </w:rPr>
        <w:t>-min</w:t>
      </w:r>
      <w:commentRangeEnd w:id="66"/>
      <w:r w:rsidRPr="008A67A6">
        <w:commentReference w:id="66"/>
      </w:r>
      <w:commentRangeEnd w:id="67"/>
      <w:r w:rsidRPr="008A67A6">
        <w:commentReference w:id="67"/>
      </w:r>
      <w:commentRangeEnd w:id="68"/>
      <w:r w:rsidRPr="008A67A6">
        <w:commentReference w:id="68"/>
      </w:r>
      <w:r w:rsidRPr="008A67A6">
        <w:rPr>
          <w:highlight w:val="white"/>
        </w:rPr>
        <w:t xml:space="preserve"> </w:t>
      </w:r>
      <w:r>
        <w:rPr>
          <w:highlight w:val="white"/>
        </w:rPr>
        <w:t>from</w:t>
      </w:r>
      <w:r w:rsidRPr="008A67A6">
        <w:rPr>
          <w:highlight w:val="white"/>
        </w:rPr>
        <w:t xml:space="preserve"> </w:t>
      </w:r>
      <w:commentRangeStart w:id="69"/>
      <w:commentRangeStart w:id="70"/>
      <w:commentRangeStart w:id="71"/>
      <w:commentRangeStart w:id="72"/>
      <w:commentRangeStart w:id="73"/>
      <w:r w:rsidRPr="008A67A6">
        <w:rPr>
          <w:highlight w:val="white"/>
        </w:rPr>
        <w:t xml:space="preserve">September 2019 </w:t>
      </w:r>
      <w:r>
        <w:rPr>
          <w:highlight w:val="white"/>
        </w:rPr>
        <w:t>to</w:t>
      </w:r>
      <w:r w:rsidRPr="008A67A6">
        <w:rPr>
          <w:highlight w:val="white"/>
        </w:rPr>
        <w:t xml:space="preserve"> February 2021 </w:t>
      </w:r>
      <w:commentRangeEnd w:id="69"/>
      <w:r w:rsidRPr="008A67A6">
        <w:commentReference w:id="69"/>
      </w:r>
      <w:commentRangeEnd w:id="70"/>
      <w:r w:rsidRPr="008A67A6">
        <w:commentReference w:id="70"/>
      </w:r>
      <w:commentRangeEnd w:id="71"/>
      <w:r w:rsidRPr="008A67A6">
        <w:commentReference w:id="71"/>
      </w:r>
      <w:commentRangeEnd w:id="72"/>
      <w:r w:rsidRPr="008A67A6">
        <w:commentReference w:id="72"/>
      </w:r>
      <w:commentRangeEnd w:id="73"/>
      <w:r w:rsidRPr="008A67A6">
        <w:commentReference w:id="73"/>
      </w:r>
      <w:r>
        <w:rPr>
          <w:highlight w:val="white"/>
        </w:rPr>
        <w:t>is used in this study</w:t>
      </w:r>
      <w:r w:rsidRPr="008A67A6">
        <w:rPr>
          <w:highlight w:val="white"/>
        </w:rPr>
        <w:t xml:space="preserve">, </w:t>
      </w:r>
      <w:r>
        <w:rPr>
          <w:highlight w:val="white"/>
        </w:rPr>
        <w:t>according to the availability of</w:t>
      </w:r>
      <w:r w:rsidRPr="008A67A6">
        <w:rPr>
          <w:highlight w:val="white"/>
        </w:rPr>
        <w:t xml:space="preserve"> CF </w:t>
      </w:r>
      <w:r>
        <w:rPr>
          <w:highlight w:val="white"/>
        </w:rPr>
        <w:t>measurements</w:t>
      </w:r>
      <w:r>
        <w:t>.</w:t>
      </w:r>
    </w:p>
    <w:p w14:paraId="7FF240B4" w14:textId="77777777" w:rsidR="008E41CB" w:rsidRPr="008A67A6" w:rsidRDefault="008E41CB" w:rsidP="006A597C">
      <w:pPr>
        <w:rPr>
          <w:highlight w:val="white"/>
        </w:rPr>
      </w:pPr>
    </w:p>
    <w:p w14:paraId="7FF240B5" w14:textId="77777777" w:rsidR="008E41CB" w:rsidRDefault="0082772A" w:rsidP="00425993">
      <w:pPr>
        <w:pStyle w:val="Heading2"/>
        <w:rPr>
          <w:highlight w:val="white"/>
        </w:rPr>
      </w:pPr>
      <w:r w:rsidRPr="006A597C">
        <w:rPr>
          <w:highlight w:val="white"/>
        </w:rPr>
        <w:t>XGBoost model</w:t>
      </w:r>
    </w:p>
    <w:p w14:paraId="35323D20" w14:textId="443FD715" w:rsidR="00EA5FAD" w:rsidRDefault="00EA5FAD" w:rsidP="00EA5FAD">
      <w:pPr>
        <w:pStyle w:val="Heading3"/>
        <w:rPr>
          <w:highlight w:val="white"/>
        </w:rPr>
      </w:pPr>
      <w:r>
        <w:rPr>
          <w:highlight w:val="white"/>
        </w:rPr>
        <w:t>Variable selection</w:t>
      </w:r>
    </w:p>
    <w:p w14:paraId="679F1DC3" w14:textId="77777777" w:rsidR="00EA5FAD" w:rsidRDefault="00EA5FAD" w:rsidP="00EA5FAD">
      <w:pPr>
        <w:rPr>
          <w:highlight w:val="white"/>
        </w:rPr>
      </w:pPr>
    </w:p>
    <w:p w14:paraId="539BE6CD" w14:textId="530453C5" w:rsidR="00A77D4E" w:rsidRDefault="00A77D4E" w:rsidP="00EA5FAD">
      <w:pPr>
        <w:rPr>
          <w:highlight w:val="white"/>
        </w:rPr>
      </w:pPr>
      <w:r>
        <w:rPr>
          <w:highlight w:val="white"/>
        </w:rPr>
        <w:t xml:space="preserve">See: </w:t>
      </w:r>
    </w:p>
    <w:p w14:paraId="347A7FFD" w14:textId="77777777" w:rsidR="00F14C1B" w:rsidRDefault="00F14C1B" w:rsidP="00EA5FAD">
      <w:pPr>
        <w:rPr>
          <w:highlight w:val="white"/>
        </w:rPr>
      </w:pPr>
    </w:p>
    <w:p w14:paraId="47786233" w14:textId="77777777" w:rsidR="00F14C1B" w:rsidRDefault="00F14C1B" w:rsidP="00EA5FAD">
      <w:pPr>
        <w:rPr>
          <w:highlight w:val="white"/>
        </w:rPr>
      </w:pPr>
    </w:p>
    <w:p w14:paraId="4176A597" w14:textId="77777777" w:rsidR="00EA5FAD" w:rsidRDefault="00EA5FAD" w:rsidP="00EA5FAD">
      <w:pPr>
        <w:rPr>
          <w:highlight w:val="white"/>
        </w:rPr>
      </w:pPr>
    </w:p>
    <w:p w14:paraId="19E09AC0" w14:textId="2EB7CA04" w:rsidR="00193304" w:rsidRDefault="00F14C1B" w:rsidP="00193304">
      <w:pPr>
        <w:rPr>
          <w:highlight w:val="white"/>
        </w:rPr>
      </w:pPr>
      <w:r>
        <w:rPr>
          <w:highlight w:val="white"/>
        </w:rPr>
        <w:t>Math of XGBoost see</w:t>
      </w:r>
      <w:r w:rsidR="00193304">
        <w:rPr>
          <w:rFonts w:hint="eastAsia"/>
          <w:highlight w:val="white"/>
        </w:rPr>
        <w:t>:</w:t>
      </w:r>
      <w:r w:rsidR="00193304">
        <w:rPr>
          <w:highlight w:val="white"/>
        </w:rPr>
        <w:t xml:space="preserve"> </w:t>
      </w:r>
      <w:hyperlink w:anchor="_ENREF_34" w:tooltip="Zhang, 2018 #331"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&lt;EndNote&gt;&lt;Cite&gt;&lt;Author&gt;Zhang&lt;/Author&gt;&lt;Year&gt;2018&lt;/Year&gt;&lt;RecNum&gt;331&lt;/RecNum&gt;&lt;DisplayText&gt;Zhang et al., 2018&lt;/DisplayText&gt;&lt;record&gt;&lt;rec-number&gt;331&lt;/rec-number&gt;&lt;foreign-keys&gt;&lt;key app="EN" db-id="ap2s0vva2tfapsexxan50rrawfdrerr00v90" timestamp="1663584228"&gt;331&lt;/key&gt;&lt;/foreign-keys&gt;&lt;ref-type name="Journal Article"&gt;17&lt;/ref-type&gt;&lt;contributors&gt;&lt;authors&gt;&lt;author&gt;D. Zhang&lt;/author&gt;&lt;author&gt;L. Qian&lt;/author&gt;&lt;author&gt;B. Mao&lt;/author&gt;&lt;author&gt;C. Huang&lt;/author&gt;&lt;author&gt;B. Huang&lt;/author&gt;&lt;author&gt;Y. Si&lt;/author&gt;&lt;/authors&gt;&lt;/contributors&gt;&lt;titles&gt;&lt;title&gt;A Data-Driven Design for Fault Detection of Wind Turbines Using Random Forests and XGboost&lt;/title&gt;&lt;secondary-title&gt;IEEE Access&lt;/secondary-title&gt;&lt;/titles&gt;&lt;periodical&gt;&lt;full-title&gt;IEEE Access&lt;/full-title&gt;&lt;/periodical&gt;&lt;pages&gt;21020-21031&lt;/pages&gt;&lt;volume&gt;6&lt;/volume&gt;&lt;dates&gt;&lt;year&gt;2018&lt;/year&gt;&lt;/dates&gt;&lt;isbn&gt;2169-3536&lt;/isbn&gt;&lt;urls&gt;&lt;/urls&gt;&lt;electronic-resource-num&gt;10.1109/ACCESS.2018.2818678&lt;/electronic-resource-num&gt;&lt;/record&gt;&lt;/Cite&gt;&lt;/EndNote&gt;</w:instrText>
        </w:r>
        <w:r w:rsidR="006C105D" w:rsidRPr="006C105D">
          <w:rPr>
            <w:rStyle w:val="Hyperlink"/>
            <w:highlight w:val="white"/>
          </w:rPr>
          <w:fldChar w:fldCharType="separate"/>
        </w:r>
        <w:r w:rsidR="006C105D" w:rsidRPr="006C105D">
          <w:rPr>
            <w:rStyle w:val="Hyperlink"/>
            <w:highlight w:val="white"/>
          </w:rPr>
          <w:t>Zhang et al., 2018</w:t>
        </w:r>
        <w:r w:rsidR="006C105D" w:rsidRPr="006C105D">
          <w:rPr>
            <w:rStyle w:val="Hyperlink"/>
            <w:highlight w:val="white"/>
          </w:rPr>
          <w:fldChar w:fldCharType="end"/>
        </w:r>
      </w:hyperlink>
      <w:r w:rsidR="00193304">
        <w:rPr>
          <w:highlight w:val="white"/>
        </w:rPr>
        <w:t>.</w:t>
      </w:r>
    </w:p>
    <w:p w14:paraId="6D4B0B9A" w14:textId="77777777" w:rsidR="00193304" w:rsidRDefault="00193304" w:rsidP="00EA5FAD">
      <w:pPr>
        <w:rPr>
          <w:highlight w:val="white"/>
        </w:rPr>
      </w:pPr>
    </w:p>
    <w:p w14:paraId="1E14E617" w14:textId="77777777" w:rsidR="00193304" w:rsidRPr="00EA5FAD" w:rsidRDefault="00193304" w:rsidP="00EA5FAD">
      <w:pPr>
        <w:rPr>
          <w:highlight w:val="white"/>
        </w:rPr>
      </w:pPr>
    </w:p>
    <w:p w14:paraId="560F0326" w14:textId="3FBB5096" w:rsidR="00B231A9" w:rsidRPr="00A6469D" w:rsidRDefault="00F22895" w:rsidP="00A6469D">
      <w:r>
        <w:t xml:space="preserve">Extreme gradient boosting (XGBoost) regression is an ensemble machine learning algorithm that is widely used in data mining with excellent performance </w:t>
      </w:r>
      <w:r w:rsidR="000D42A9" w:rsidRPr="008A67A6">
        <w:rPr>
          <w:highlight w:val="white"/>
        </w:rPr>
        <w:t>(</w:t>
      </w:r>
      <w:hyperlink w:anchor="_ENREF_4" w:tooltip="Chen, 2019 #306"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&lt;EndNote&gt;&lt;Cite&gt;&lt;Author&gt;Chen&lt;/Author&gt;&lt;Year&gt;2019&lt;/Year&gt;&lt;RecNum&gt;306&lt;/RecNum&gt;&lt;DisplayText&gt;Chen et al., 2019&lt;/DisplayText&gt;&lt;record&gt;&lt;rec-number&gt;306&lt;/rec-number&gt;&lt;foreign-keys&gt;&lt;key app="EN" db-id="ap2s0vva2tfapsexxan50rrawfdrerr00v90" timestamp="1661953331"&gt;306&lt;/key&gt;&lt;/foreign-keys&gt;&lt;ref-type name="Journal Article"&gt;17&lt;/ref-type&gt;&lt;contributors&gt;&lt;authors&gt;&lt;author&gt;M. Chen&lt;/author&gt;&lt;author&gt;Q. Liu&lt;/author&gt;&lt;author&gt;S. Chen&lt;/author&gt;&lt;author&gt;Y. Liu&lt;/author&gt;&lt;author&gt;C. H. Zhang&lt;/author&gt;&lt;author&gt;R. Liu&lt;/author&gt;&lt;/authors&gt;&lt;/contributors&gt;&lt;titles&gt;&lt;title&gt;XGBoost-Based Algorithm Interpretation and Application on Post-Fault Transient Stability Status Prediction of Power System&lt;/title&gt;&lt;secondary-title&gt;IEEE Access&lt;/secondary-title&gt;&lt;/titles&gt;&lt;periodical&gt;&lt;full-title&gt;IEEE Access&lt;/full-title&gt;&lt;/periodical&gt;&lt;pages&gt;13149-13158&lt;/pages&gt;&lt;volume&gt;7&lt;/volume&gt;&lt;dates&gt;&lt;year&gt;2019&lt;/year&gt;&lt;/dates&gt;&lt;isbn&gt;2169-3536&lt;/isbn&gt;&lt;urls&gt;&lt;/urls&gt;&lt;electronic-resource-num&gt;10.1109/ACCESS.2019.2893448&lt;/electronic-resource-num&gt;&lt;/record&gt;&lt;/Cite&gt;&lt;/EndNote&gt;</w:instrText>
        </w:r>
        <w:r w:rsidR="006C105D" w:rsidRPr="006C105D">
          <w:rPr>
            <w:rStyle w:val="Hyperlink"/>
            <w:highlight w:val="white"/>
          </w:rPr>
          <w:fldChar w:fldCharType="separate"/>
        </w:r>
        <w:r w:rsidR="006C105D" w:rsidRPr="006C105D">
          <w:rPr>
            <w:rStyle w:val="Hyperlink"/>
            <w:highlight w:val="white"/>
          </w:rPr>
          <w:t>Chen et al., 2019</w:t>
        </w:r>
        <w:r w:rsidR="006C105D" w:rsidRPr="006C105D">
          <w:rPr>
            <w:rStyle w:val="Hyperlink"/>
            <w:highlight w:val="white"/>
          </w:rPr>
          <w:fldChar w:fldCharType="end"/>
        </w:r>
      </w:hyperlink>
      <w:r w:rsidR="000D42A9" w:rsidRPr="008A67A6">
        <w:rPr>
          <w:highlight w:val="white"/>
        </w:rPr>
        <w:t>)</w:t>
      </w:r>
      <w:r w:rsidR="000D42A9">
        <w:t>.</w:t>
      </w:r>
      <w:r w:rsidR="009344A4">
        <w:t>I</w:t>
      </w:r>
      <w:r w:rsidR="000D42A9">
        <w:t>n contrast to some other machine learning models such as RF, XGBoost has a more complex structure and introduces regularization items in loss function to control against overfitting so that it can better handle complex data.</w:t>
      </w:r>
      <w:r w:rsidR="000374E5">
        <w:t xml:space="preserve"> </w:t>
      </w:r>
      <w:r w:rsidR="009C4207">
        <w:t xml:space="preserve">As a boosting method, </w:t>
      </w:r>
      <w:r w:rsidR="000374E5" w:rsidRPr="00A6469D">
        <w:t xml:space="preserve">XGBoost proceeds by </w:t>
      </w:r>
      <w:r w:rsidR="00B231A9" w:rsidRPr="00A6469D">
        <w:t xml:space="preserve">iteratively </w:t>
      </w:r>
      <w:r w:rsidR="000374E5" w:rsidRPr="00A6469D">
        <w:t xml:space="preserve">adding new trees that predict the residuals or errors of prior trees, </w:t>
      </w:r>
      <w:r w:rsidR="004064CE" w:rsidRPr="00A6469D">
        <w:t xml:space="preserve">then </w:t>
      </w:r>
      <w:r w:rsidR="000374E5" w:rsidRPr="00A6469D">
        <w:t>all trees are combined to make the final prediction.</w:t>
      </w:r>
      <w:r w:rsidR="0016465D" w:rsidRPr="00A6469D">
        <w:t xml:space="preserve"> </w:t>
      </w:r>
    </w:p>
    <w:p w14:paraId="1D9F9763" w14:textId="77777777" w:rsidR="008D38FE" w:rsidRPr="008A67A6" w:rsidRDefault="008D38FE" w:rsidP="006A597C">
      <w:pPr>
        <w:rPr>
          <w:highlight w:val="white"/>
        </w:rPr>
      </w:pPr>
    </w:p>
    <w:p w14:paraId="7FF240B9" w14:textId="54C05D84" w:rsidR="008E41CB" w:rsidRPr="008A67A6" w:rsidRDefault="0082772A" w:rsidP="006A597C">
      <w:r w:rsidRPr="008A67A6">
        <w:rPr>
          <w:highlight w:val="white"/>
        </w:rPr>
        <w:t xml:space="preserve">In this study, the XGBoost </w:t>
      </w:r>
      <w:r w:rsidR="00CC4A6F">
        <w:t>is applied on a</w:t>
      </w:r>
      <w:r w:rsidRPr="008A67A6">
        <w:t xml:space="preserve"> 2-year dataset (September 2019-February 2022) with a 5-min </w:t>
      </w:r>
      <w:r w:rsidR="00CC4A6F">
        <w:t>temporal resolution</w:t>
      </w:r>
      <w:r w:rsidRPr="008A67A6">
        <w:t>,</w:t>
      </w:r>
      <w:r w:rsidR="00CC4A6F">
        <w:t xml:space="preserve"> where</w:t>
      </w:r>
      <w:r w:rsidRPr="008A67A6">
        <w:t xml:space="preserve"> 90% for training and 10% for validation and test. The predictors in the model are then the LWD and </w:t>
      </w:r>
      <w:commentRangeStart w:id="74"/>
      <w:commentRangeStart w:id="75"/>
      <w:commentRangeStart w:id="76"/>
      <w:r w:rsidRPr="008A67A6">
        <w:t>SWD</w:t>
      </w:r>
      <w:commentRangeEnd w:id="74"/>
      <w:r w:rsidRPr="008A67A6">
        <w:commentReference w:id="74"/>
      </w:r>
      <w:commentRangeEnd w:id="75"/>
      <w:r w:rsidRPr="008A67A6">
        <w:commentReference w:id="75"/>
      </w:r>
      <w:commentRangeEnd w:id="76"/>
      <w:r w:rsidRPr="008A67A6">
        <w:commentReference w:id="76"/>
      </w:r>
      <w:r w:rsidRPr="008A67A6">
        <w:t xml:space="preserve"> fluxes and the additional meteorological parameters measured at the BSRN station (Table 1), and the predictand is the CF measurements from the </w:t>
      </w:r>
      <w:commentRangeStart w:id="77"/>
      <w:commentRangeStart w:id="78"/>
      <w:commentRangeStart w:id="79"/>
      <w:r w:rsidRPr="008A67A6">
        <w:t>UV-Indien network</w:t>
      </w:r>
      <w:commentRangeEnd w:id="77"/>
      <w:r w:rsidRPr="008A67A6">
        <w:commentReference w:id="77"/>
      </w:r>
      <w:commentRangeEnd w:id="78"/>
      <w:r w:rsidRPr="008A67A6">
        <w:commentReference w:id="78"/>
      </w:r>
      <w:commentRangeEnd w:id="79"/>
      <w:r w:rsidRPr="008A67A6">
        <w:commentReference w:id="79"/>
      </w:r>
      <w:r w:rsidRPr="008A67A6">
        <w:t xml:space="preserve">. </w:t>
      </w:r>
      <w:r w:rsidRPr="008A67A6">
        <w:lastRenderedPageBreak/>
        <w:t xml:space="preserve">Cross validation is performed for training. Learning curves </w:t>
      </w:r>
      <w:commentRangeStart w:id="80"/>
      <w:commentRangeStart w:id="81"/>
      <w:r w:rsidRPr="008A67A6">
        <w:t>based on RMSE</w:t>
      </w:r>
      <w:commentRangeEnd w:id="80"/>
      <w:r w:rsidRPr="008A67A6">
        <w:commentReference w:id="80"/>
      </w:r>
      <w:commentRangeEnd w:id="81"/>
      <w:r w:rsidRPr="008A67A6">
        <w:commentReference w:id="81"/>
      </w:r>
      <w:r w:rsidRPr="008A67A6">
        <w:t xml:space="preserve"> are used to evaluate the model during the training and the validation.</w:t>
      </w:r>
    </w:p>
    <w:p w14:paraId="7FF240BC" w14:textId="77777777" w:rsidR="008E41CB" w:rsidRDefault="008E41CB" w:rsidP="006A597C"/>
    <w:p w14:paraId="757DFA7D" w14:textId="68B6DC03" w:rsidR="00156A65" w:rsidRPr="008A67A6" w:rsidRDefault="00156A65" w:rsidP="006A597C">
      <w:pPr>
        <w:rPr>
          <w:highlight w:val="white"/>
        </w:rPr>
      </w:pPr>
      <w:r>
        <w:rPr>
          <w:rFonts w:hint="eastAsia"/>
          <w:highlight w:val="white"/>
        </w:rPr>
        <w:t>s</w:t>
      </w:r>
      <w:r>
        <w:rPr>
          <w:highlight w:val="white"/>
        </w:rPr>
        <w:t xml:space="preserve">ee </w:t>
      </w:r>
      <w:hyperlink w:anchor="_ENREF_11" w:tooltip="Fan, 2020 #329"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&lt;EndNote&gt;&lt;Cite&gt;&lt;Author&gt;Fan&lt;/Author&gt;&lt;Year&gt;2020&lt;/Year&gt;&lt;RecNum&gt;329&lt;/RecNum&gt;&lt;DisplayText&gt;Fan et al., 2020&lt;/DisplayText&gt;&lt;record&gt;&lt;rec-number&gt;329&lt;/rec-number&gt;&lt;foreign-keys&gt;&lt;key app="EN" db-id="ap2s0vva2tfapsexxan50rrawfdrerr00v90" timestamp="1662988505"&gt;329&lt;/key&gt;&lt;/foreign-keys&gt;&lt;ref-type name="Journal Article"&gt;17&lt;/ref-type&gt;&lt;contributors&gt;&lt;authors&gt;&lt;author&gt;Fan, Zhiyu&lt;/author&gt;&lt;author&gt;Zhan, Qingming&lt;/author&gt;&lt;author&gt;Yang, Chen&lt;/author&gt;&lt;author&gt;Liu, Huimin&lt;/author&gt;&lt;author&gt;Bilal, Muhammad&lt;/author&gt;&lt;/authors&gt;&lt;/contributors&gt;&lt;titles&gt;&lt;title&gt;Estimating PM2.5 Concentrations Using Spatially Local Xgboost Based on Full-Covered SARA AOD at the Urban Scale&lt;/title&gt;&lt;secondary-title&gt;Remote Sensing&lt;/secondary-title&gt;&lt;/titles&gt;&lt;periodical&gt;&lt;full-title&gt;Remote Sensing&lt;/full-title&gt;&lt;/periodical&gt;&lt;pages&gt;3368&lt;/pages&gt;&lt;volume&gt;12&lt;/volume&gt;&lt;number&gt;20&lt;/number&gt;&lt;dates&gt;&lt;year&gt;2020&lt;/year&gt;&lt;/dates&gt;&lt;isbn&gt;2072-4292&lt;/isbn&gt;&lt;accession-num&gt;doi:10.3390/rs12203368&lt;/accession-num&gt;&lt;urls&gt;&lt;related-urls&gt;&lt;url&gt;https://www.mdpi.com/2072-4292/12/20/3368&lt;/url&gt;&lt;/related-urls&gt;&lt;/urls&gt;&lt;/record&gt;&lt;/Cite&gt;&lt;/EndNote&gt;</w:instrText>
        </w:r>
        <w:r w:rsidR="006C105D" w:rsidRPr="006C105D">
          <w:rPr>
            <w:rStyle w:val="Hyperlink"/>
            <w:highlight w:val="white"/>
          </w:rPr>
          <w:fldChar w:fldCharType="separate"/>
        </w:r>
        <w:r w:rsidR="006C105D" w:rsidRPr="006C105D">
          <w:rPr>
            <w:rStyle w:val="Hyperlink"/>
            <w:highlight w:val="white"/>
          </w:rPr>
          <w:t>Fan et al., 2020</w:t>
        </w:r>
        <w:r w:rsidR="006C105D" w:rsidRPr="006C105D">
          <w:rPr>
            <w:rStyle w:val="Hyperlink"/>
            <w:highlight w:val="white"/>
          </w:rPr>
          <w:fldChar w:fldCharType="end"/>
        </w:r>
      </w:hyperlink>
      <w:r w:rsidR="006F6519">
        <w:rPr>
          <w:highlight w:val="white"/>
        </w:rPr>
        <w:t xml:space="preserve"> and </w:t>
      </w:r>
      <w:hyperlink w:anchor="_ENREF_16" w:tooltip="Liu, 2022 #330"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&lt;EndNote&gt;&lt;Cite&gt;&lt;Author&gt;Liu&lt;/Author&gt;&lt;Year&gt;2022&lt;/Year&gt;&lt;RecNum&gt;330&lt;/RecNum&gt;&lt;DisplayText&gt;Liu et al., 2022&lt;/DisplayText&gt;&lt;record&gt;&lt;rec-number&gt;330&lt;/rec-number&gt;&lt;foreign-keys&gt;&lt;key app="EN" db-id="ap2s0vva2tfapsexxan50rrawfdrerr00v90" timestamp="1662988580"&gt;330&lt;/key&gt;&lt;/foreign-keys&gt;&lt;ref-type name="Journal Article"&gt;17&lt;/ref-type&gt;&lt;contributors&gt;&lt;authors&gt;&lt;author&gt;Liu, Weijia&lt;/author&gt;&lt;author&gt;Liu, Yangang&lt;/author&gt;&lt;author&gt;Zhang, Tao&lt;/author&gt;&lt;author&gt;Han, Yongxiang&lt;/author&gt;&lt;author&gt;Zhou, Xin&lt;/author&gt;&lt;author&gt;Xie, Yu&lt;/author&gt;&lt;author&gt;Yoo, Shinjae&lt;/author&gt;&lt;/authors&gt;&lt;/contributors&gt;&lt;titles&gt;&lt;title&gt;Use of physics to improve solar forecast: Part II, machine learning and model interpretability&lt;/title&gt;&lt;secondary-title&gt;Solar Energy&lt;/secondary-title&gt;&lt;/titles&gt;&lt;periodical&gt;&lt;full-title&gt;Solar Energy&lt;/full-title&gt;&lt;/periodical&gt;&lt;pages&gt;362-378&lt;/pages&gt;&lt;volume&gt;244&lt;/volume&gt;&lt;keywords&gt;&lt;keyword&gt;Machine learning models&lt;/keyword&gt;&lt;keyword&gt;Solar irradiances&lt;/keyword&gt;&lt;keyword&gt;Persistence models&lt;/keyword&gt;&lt;keyword&gt;Predictor contribution&lt;/keyword&gt;&lt;keyword&gt;Interpretability&lt;/keyword&gt;&lt;/keywords&gt;&lt;dates&gt;&lt;year&gt;2022&lt;/year&gt;&lt;pub-dates&gt;&lt;date&gt;2022/09/15/&lt;/date&gt;&lt;/pub-dates&gt;&lt;/dates&gt;&lt;isbn&gt;0038-092X&lt;/isbn&gt;&lt;urls&gt;&lt;related-urls&gt;&lt;url&gt;https://www.sciencedirect.com/science/article/pii/S0038092X22005904&lt;/url&gt;&lt;/related-urls&gt;&lt;/urls&gt;&lt;electronic-resource-num&gt;https://doi.org/10.1016/j.solener.2022.08.040&lt;/electronic-resource-num&gt;&lt;/record&gt;&lt;/Cite&gt;&lt;/EndNote&gt;</w:instrText>
        </w:r>
        <w:r w:rsidR="006C105D" w:rsidRPr="006C105D">
          <w:rPr>
            <w:rStyle w:val="Hyperlink"/>
            <w:highlight w:val="white"/>
          </w:rPr>
          <w:fldChar w:fldCharType="separate"/>
        </w:r>
        <w:r w:rsidR="006C105D" w:rsidRPr="006C105D">
          <w:rPr>
            <w:rStyle w:val="Hyperlink"/>
            <w:highlight w:val="white"/>
          </w:rPr>
          <w:t>Liu et al., 2022</w:t>
        </w:r>
        <w:r w:rsidR="006C105D" w:rsidRPr="006C105D">
          <w:rPr>
            <w:rStyle w:val="Hyperlink"/>
            <w:highlight w:val="white"/>
          </w:rPr>
          <w:fldChar w:fldCharType="end"/>
        </w:r>
      </w:hyperlink>
      <w:r w:rsidR="006F6519">
        <w:rPr>
          <w:highlight w:val="white"/>
        </w:rPr>
        <w:t>.</w:t>
      </w:r>
    </w:p>
    <w:p w14:paraId="7FF240BD" w14:textId="77777777" w:rsidR="008E41CB" w:rsidRPr="006A597C" w:rsidRDefault="0082772A" w:rsidP="00425993">
      <w:pPr>
        <w:pStyle w:val="Heading2"/>
        <w:rPr>
          <w:highlight w:val="white"/>
        </w:rPr>
      </w:pPr>
      <w:r w:rsidRPr="006A597C">
        <w:rPr>
          <w:highlight w:val="white"/>
        </w:rPr>
        <w:t>Error metrics</w:t>
      </w:r>
    </w:p>
    <w:p w14:paraId="7FF240BE" w14:textId="77777777" w:rsidR="008E41CB" w:rsidRPr="008A67A6" w:rsidRDefault="008E41CB" w:rsidP="006A597C">
      <w:pPr>
        <w:rPr>
          <w:highlight w:val="white"/>
        </w:rPr>
      </w:pPr>
    </w:p>
    <w:p w14:paraId="7FF24109" w14:textId="0FEDCB97" w:rsidR="008E41CB" w:rsidRPr="008A67A6" w:rsidRDefault="0082772A" w:rsidP="006A597C">
      <w:pPr>
        <w:rPr>
          <w:highlight w:val="white"/>
        </w:rPr>
      </w:pPr>
      <w:r w:rsidRPr="008A67A6">
        <w:rPr>
          <w:highlight w:val="white"/>
        </w:rPr>
        <w:t>To evaluate the performance of XGBoost, APCADA, root mean square error (RMSE)</w:t>
      </w:r>
      <w:r w:rsidR="00F219FC">
        <w:rPr>
          <w:highlight w:val="white"/>
        </w:rPr>
        <w:t>,</w:t>
      </w:r>
      <w:r w:rsidRPr="008A67A6">
        <w:rPr>
          <w:highlight w:val="white"/>
        </w:rPr>
        <w:t xml:space="preserve"> mean absolute error (MAE)</w:t>
      </w:r>
      <w:r w:rsidR="00F219FC">
        <w:rPr>
          <w:highlight w:val="white"/>
        </w:rPr>
        <w:t>,</w:t>
      </w:r>
      <w:r w:rsidRPr="008A67A6">
        <w:rPr>
          <w:highlight w:val="white"/>
        </w:rPr>
        <w:t xml:space="preserve"> and correlation coefficient (r) were calculated.</w:t>
      </w:r>
    </w:p>
    <w:p w14:paraId="7FF2410A" w14:textId="77777777" w:rsidR="008E41CB" w:rsidRPr="008A67A6" w:rsidRDefault="008E41CB" w:rsidP="006A597C">
      <w:pPr>
        <w:rPr>
          <w:highlight w:val="white"/>
        </w:rPr>
      </w:pPr>
    </w:p>
    <w:p w14:paraId="32A6A1B3" w14:textId="4E685F56" w:rsidR="005F7B0E" w:rsidRPr="00193304" w:rsidRDefault="0082772A" w:rsidP="005F7B0E">
      <w:pPr>
        <w:pStyle w:val="Heading1"/>
        <w:rPr>
          <w:highlight w:val="white"/>
        </w:rPr>
      </w:pPr>
      <w:r w:rsidRPr="008A67A6">
        <w:rPr>
          <w:highlight w:val="white"/>
        </w:rPr>
        <w:t>Results</w:t>
      </w:r>
    </w:p>
    <w:p w14:paraId="7FF2410D" w14:textId="77777777" w:rsidR="008E41CB" w:rsidRPr="006A597C" w:rsidRDefault="0082772A" w:rsidP="00425993">
      <w:pPr>
        <w:pStyle w:val="Heading2"/>
        <w:rPr>
          <w:highlight w:val="white"/>
        </w:rPr>
      </w:pPr>
      <w:r w:rsidRPr="006A597C">
        <w:rPr>
          <w:highlight w:val="white"/>
        </w:rPr>
        <w:t>APCADA performance</w:t>
      </w:r>
    </w:p>
    <w:p w14:paraId="7FF2410E" w14:textId="77777777" w:rsidR="008E41CB" w:rsidRPr="008A67A6" w:rsidRDefault="008E41CB" w:rsidP="006A597C">
      <w:pPr>
        <w:rPr>
          <w:highlight w:val="white"/>
        </w:rPr>
      </w:pPr>
    </w:p>
    <w:p w14:paraId="7FF2410F" w14:textId="3C324754" w:rsidR="008E41CB" w:rsidRPr="008A67A6" w:rsidRDefault="0082772A" w:rsidP="006A597C">
      <w:pPr>
        <w:rPr>
          <w:highlight w:val="white"/>
        </w:rPr>
      </w:pPr>
      <w:r w:rsidRPr="008A67A6">
        <w:rPr>
          <w:highlight w:val="white"/>
        </w:rPr>
        <w:t xml:space="preserve">APCADA-estimated PCA (in octas) was first converted to CF </w:t>
      </w:r>
      <w:r w:rsidR="00287A13">
        <w:rPr>
          <w:highlight w:val="white"/>
        </w:rPr>
        <w:t>(</w:t>
      </w:r>
      <w:r w:rsidR="004C3FD9">
        <w:rPr>
          <w:highlight w:val="white"/>
        </w:rPr>
        <w:t xml:space="preserve">continuous values) </w:t>
      </w:r>
      <w:r w:rsidRPr="008A67A6">
        <w:rPr>
          <w:highlight w:val="white"/>
        </w:rPr>
        <w:t xml:space="preserve">and then compared with observations </w:t>
      </w:r>
      <w:r w:rsidR="00C72BE5">
        <w:rPr>
          <w:highlight w:val="white"/>
        </w:rPr>
        <w:t>in</w:t>
      </w:r>
      <w:r w:rsidRPr="008A67A6">
        <w:rPr>
          <w:highlight w:val="white"/>
        </w:rPr>
        <w:t xml:space="preserve"> Reunion </w:t>
      </w:r>
      <w:r w:rsidR="00C72BE5">
        <w:rPr>
          <w:highlight w:val="white"/>
        </w:rPr>
        <w:t>from</w:t>
      </w:r>
      <w:r w:rsidRPr="008A67A6">
        <w:rPr>
          <w:highlight w:val="white"/>
        </w:rPr>
        <w:t xml:space="preserve"> </w:t>
      </w:r>
      <w:r w:rsidRPr="008A67A6">
        <w:rPr>
          <w:color w:val="0000FF"/>
          <w:highlight w:val="white"/>
        </w:rPr>
        <w:t xml:space="preserve">September 2019 </w:t>
      </w:r>
      <w:r w:rsidR="00C72BE5">
        <w:rPr>
          <w:color w:val="0000FF"/>
          <w:highlight w:val="white"/>
        </w:rPr>
        <w:t>to</w:t>
      </w:r>
      <w:r w:rsidRPr="008A67A6">
        <w:rPr>
          <w:color w:val="0000FF"/>
          <w:highlight w:val="white"/>
        </w:rPr>
        <w:t xml:space="preserve"> February 2021</w:t>
      </w:r>
      <w:r w:rsidRPr="008A67A6">
        <w:rPr>
          <w:highlight w:val="white"/>
        </w:rPr>
        <w:t>.</w:t>
      </w:r>
      <w:r w:rsidR="008669F9">
        <w:rPr>
          <w:highlight w:val="white"/>
        </w:rPr>
        <w:t xml:space="preserve"> </w:t>
      </w:r>
      <w:r w:rsidRPr="008A67A6">
        <w:rPr>
          <w:highlight w:val="white"/>
        </w:rPr>
        <w:t>APCADA was able to estimate dynamics of the observed CF</w:t>
      </w:r>
      <w:r w:rsidR="004C504B">
        <w:rPr>
          <w:highlight w:val="white"/>
        </w:rPr>
        <w:t xml:space="preserve">, a correlation of 0.84 is achieved, with </w:t>
      </w:r>
      <w:r w:rsidRPr="008A67A6">
        <w:rPr>
          <w:highlight w:val="white"/>
        </w:rPr>
        <w:t>RMSE</w:t>
      </w:r>
      <w:r w:rsidR="00770807">
        <w:rPr>
          <w:highlight w:val="white"/>
        </w:rPr>
        <w:t xml:space="preserve"> of 0.23 and </w:t>
      </w:r>
      <w:r w:rsidRPr="008A67A6">
        <w:rPr>
          <w:highlight w:val="white"/>
        </w:rPr>
        <w:t xml:space="preserve">MAE of 0.31. </w:t>
      </w:r>
    </w:p>
    <w:p w14:paraId="7FF24110" w14:textId="77777777" w:rsidR="008E41CB" w:rsidRDefault="008E41CB" w:rsidP="006A597C">
      <w:pPr>
        <w:rPr>
          <w:highlight w:val="white"/>
        </w:rPr>
      </w:pPr>
    </w:p>
    <w:p w14:paraId="31A85EA6" w14:textId="608BF9DB" w:rsidR="00770807" w:rsidRDefault="00770807" w:rsidP="006A597C">
      <w:pPr>
        <w:rPr>
          <w:highlight w:val="white"/>
        </w:rPr>
      </w:pPr>
    </w:p>
    <w:p w14:paraId="71732818" w14:textId="77777777" w:rsidR="004A048D" w:rsidRPr="008A67A6" w:rsidRDefault="004A048D" w:rsidP="006A597C">
      <w:pPr>
        <w:rPr>
          <w:highlight w:val="white"/>
        </w:rPr>
      </w:pPr>
    </w:p>
    <w:p w14:paraId="7FF24111" w14:textId="20F81CA9" w:rsidR="008E41CB" w:rsidRPr="008A67A6" w:rsidRDefault="0082772A" w:rsidP="006A597C">
      <w:pPr>
        <w:rPr>
          <w:highlight w:val="white"/>
        </w:rPr>
      </w:pPr>
      <w:r w:rsidRPr="008A67A6">
        <w:rPr>
          <w:rFonts w:eastAsia="Cardo"/>
          <w:highlight w:val="white"/>
        </w:rPr>
        <w:t>We need to add some other results to increase analysis: (1) showing the level of estimating three classes: CF [0 - 0.25, 0.25 - 0.75, and 0.75 - 1</w:t>
      </w:r>
      <w:r w:rsidR="00CC743F" w:rsidRPr="008A67A6">
        <w:rPr>
          <w:rFonts w:eastAsia="Cardo"/>
          <w:highlight w:val="white"/>
        </w:rPr>
        <w:t>] →</w:t>
      </w:r>
      <w:r w:rsidRPr="008A67A6">
        <w:rPr>
          <w:rFonts w:eastAsia="Cardo"/>
          <w:highlight w:val="white"/>
        </w:rPr>
        <w:t xml:space="preserve"> to ‘better’ evaluate under/overestimation. (2) plot 1-day results.</w:t>
      </w:r>
    </w:p>
    <w:p w14:paraId="7FF24112" w14:textId="77777777" w:rsidR="008E41CB" w:rsidRPr="008A67A6" w:rsidRDefault="008E41CB" w:rsidP="006A597C">
      <w:pPr>
        <w:rPr>
          <w:highlight w:val="white"/>
        </w:rPr>
      </w:pPr>
    </w:p>
    <w:p w14:paraId="7FF24113" w14:textId="77777777" w:rsidR="008E41CB" w:rsidRPr="008A67A6" w:rsidRDefault="0082772A" w:rsidP="006A597C">
      <w:pPr>
        <w:rPr>
          <w:highlight w:val="white"/>
        </w:rPr>
      </w:pPr>
      <w:commentRangeStart w:id="82"/>
      <w:r w:rsidRPr="008A67A6">
        <w:rPr>
          <w:highlight w:val="white"/>
        </w:rPr>
        <w:t>here</w:t>
      </w:r>
      <w:commentRangeEnd w:id="82"/>
      <w:r w:rsidRPr="008A67A6">
        <w:commentReference w:id="82"/>
      </w:r>
    </w:p>
    <w:p w14:paraId="7FF24114" w14:textId="77777777" w:rsidR="008E41CB" w:rsidRPr="008A67A6" w:rsidRDefault="0082772A" w:rsidP="006A597C">
      <w:pPr>
        <w:rPr>
          <w:highlight w:val="white"/>
        </w:rPr>
      </w:pPr>
      <w:commentRangeStart w:id="83"/>
      <w:commentRangeStart w:id="84"/>
      <w:r w:rsidRPr="008A67A6">
        <w:rPr>
          <w:noProof/>
          <w:highlight w:val="white"/>
        </w:rPr>
        <w:drawing>
          <wp:inline distT="114300" distB="114300" distL="114300" distR="114300" wp14:anchorId="7FF24296" wp14:editId="7FF24297">
            <wp:extent cx="6753708" cy="2490248"/>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t="911" b="911"/>
                    <a:stretch>
                      <a:fillRect/>
                    </a:stretch>
                  </pic:blipFill>
                  <pic:spPr>
                    <a:xfrm>
                      <a:off x="0" y="0"/>
                      <a:ext cx="6753708" cy="2490248"/>
                    </a:xfrm>
                    <a:prstGeom prst="rect">
                      <a:avLst/>
                    </a:prstGeom>
                    <a:ln/>
                  </pic:spPr>
                </pic:pic>
              </a:graphicData>
            </a:graphic>
          </wp:inline>
        </w:drawing>
      </w:r>
      <w:commentRangeEnd w:id="83"/>
      <w:r w:rsidRPr="008A67A6">
        <w:commentReference w:id="83"/>
      </w:r>
      <w:commentRangeEnd w:id="84"/>
      <w:r w:rsidRPr="008A67A6">
        <w:commentReference w:id="84"/>
      </w:r>
    </w:p>
    <w:p w14:paraId="7FF24115" w14:textId="77777777" w:rsidR="008E41CB" w:rsidRPr="008A67A6" w:rsidRDefault="008E41CB" w:rsidP="006A597C">
      <w:pPr>
        <w:rPr>
          <w:highlight w:val="white"/>
        </w:rPr>
      </w:pPr>
    </w:p>
    <w:p w14:paraId="7FF24116" w14:textId="77777777" w:rsidR="008E41CB" w:rsidRPr="008A67A6" w:rsidRDefault="0082772A" w:rsidP="006A597C">
      <w:pPr>
        <w:rPr>
          <w:highlight w:val="white"/>
        </w:rPr>
      </w:pPr>
      <w:r w:rsidRPr="008A67A6">
        <w:rPr>
          <w:highlight w:val="white"/>
        </w:rPr>
        <w:t xml:space="preserve">   Table 2: Model performance in estimating CF different levels (low, medium, and </w:t>
      </w:r>
      <w:commentRangeStart w:id="85"/>
      <w:r w:rsidRPr="008A67A6">
        <w:rPr>
          <w:highlight w:val="white"/>
        </w:rPr>
        <w:t>high</w:t>
      </w:r>
      <w:commentRangeEnd w:id="85"/>
      <w:r w:rsidRPr="008A67A6">
        <w:commentReference w:id="85"/>
      </w:r>
      <w:r w:rsidRPr="008A67A6">
        <w:rPr>
          <w:highlight w:val="white"/>
        </w:rPr>
        <w:t xml:space="preserve"> cloudy)</w:t>
      </w:r>
    </w:p>
    <w:tbl>
      <w:tblPr>
        <w:tblW w:w="8850" w:type="dxa"/>
        <w:tblInd w:w="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65"/>
        <w:gridCol w:w="2040"/>
        <w:gridCol w:w="2430"/>
        <w:gridCol w:w="2115"/>
      </w:tblGrid>
      <w:tr w:rsidR="008E41CB" w:rsidRPr="008A67A6" w14:paraId="7FF2411B" w14:textId="77777777">
        <w:tc>
          <w:tcPr>
            <w:tcW w:w="2265" w:type="dxa"/>
            <w:shd w:val="clear" w:color="auto" w:fill="auto"/>
            <w:tcMar>
              <w:top w:w="100" w:type="dxa"/>
              <w:left w:w="100" w:type="dxa"/>
              <w:bottom w:w="100" w:type="dxa"/>
              <w:right w:w="100" w:type="dxa"/>
            </w:tcMar>
          </w:tcPr>
          <w:p w14:paraId="7FF24117" w14:textId="77777777" w:rsidR="008E41CB" w:rsidRPr="008A67A6" w:rsidRDefault="0082772A" w:rsidP="006A597C">
            <w:pPr>
              <w:rPr>
                <w:highlight w:val="white"/>
              </w:rPr>
            </w:pPr>
            <w:r w:rsidRPr="008A67A6">
              <w:rPr>
                <w:highlight w:val="white"/>
              </w:rPr>
              <w:t>Model\I</w:t>
            </w:r>
          </w:p>
        </w:tc>
        <w:tc>
          <w:tcPr>
            <w:tcW w:w="2040" w:type="dxa"/>
            <w:shd w:val="clear" w:color="auto" w:fill="auto"/>
            <w:tcMar>
              <w:top w:w="100" w:type="dxa"/>
              <w:left w:w="100" w:type="dxa"/>
              <w:bottom w:w="100" w:type="dxa"/>
              <w:right w:w="100" w:type="dxa"/>
            </w:tcMar>
          </w:tcPr>
          <w:p w14:paraId="7FF24118" w14:textId="52FAC622" w:rsidR="008E41CB" w:rsidRPr="008A67A6" w:rsidRDefault="0082772A" w:rsidP="006A597C">
            <w:pPr>
              <w:rPr>
                <w:highlight w:val="white"/>
              </w:rPr>
            </w:pPr>
            <w:r w:rsidRPr="008A67A6">
              <w:rPr>
                <w:highlight w:val="white"/>
              </w:rPr>
              <w:t>0.00 - 0.25</w:t>
            </w:r>
          </w:p>
        </w:tc>
        <w:tc>
          <w:tcPr>
            <w:tcW w:w="2430" w:type="dxa"/>
            <w:shd w:val="clear" w:color="auto" w:fill="auto"/>
            <w:tcMar>
              <w:top w:w="100" w:type="dxa"/>
              <w:left w:w="100" w:type="dxa"/>
              <w:bottom w:w="100" w:type="dxa"/>
              <w:right w:w="100" w:type="dxa"/>
            </w:tcMar>
          </w:tcPr>
          <w:p w14:paraId="7FF24119" w14:textId="798FE775" w:rsidR="008E41CB" w:rsidRPr="008A67A6" w:rsidRDefault="0082772A" w:rsidP="006A597C">
            <w:pPr>
              <w:rPr>
                <w:highlight w:val="white"/>
              </w:rPr>
            </w:pPr>
            <w:r w:rsidRPr="008A67A6">
              <w:rPr>
                <w:highlight w:val="white"/>
              </w:rPr>
              <w:t>0.25 - 0.75</w:t>
            </w:r>
          </w:p>
        </w:tc>
        <w:tc>
          <w:tcPr>
            <w:tcW w:w="2115" w:type="dxa"/>
            <w:shd w:val="clear" w:color="auto" w:fill="auto"/>
            <w:tcMar>
              <w:top w:w="100" w:type="dxa"/>
              <w:left w:w="100" w:type="dxa"/>
              <w:bottom w:w="100" w:type="dxa"/>
              <w:right w:w="100" w:type="dxa"/>
            </w:tcMar>
          </w:tcPr>
          <w:p w14:paraId="7FF2411A" w14:textId="20AF5CEE" w:rsidR="008E41CB" w:rsidRPr="008A67A6" w:rsidRDefault="0082772A" w:rsidP="006A597C">
            <w:pPr>
              <w:rPr>
                <w:highlight w:val="white"/>
              </w:rPr>
            </w:pPr>
            <w:r w:rsidRPr="008A67A6">
              <w:rPr>
                <w:highlight w:val="white"/>
              </w:rPr>
              <w:t>0.75 - 1.00</w:t>
            </w:r>
          </w:p>
        </w:tc>
      </w:tr>
      <w:tr w:rsidR="008E41CB" w:rsidRPr="008A67A6" w14:paraId="7FF24120" w14:textId="77777777">
        <w:tc>
          <w:tcPr>
            <w:tcW w:w="2265" w:type="dxa"/>
            <w:shd w:val="clear" w:color="auto" w:fill="auto"/>
            <w:tcMar>
              <w:top w:w="100" w:type="dxa"/>
              <w:left w:w="100" w:type="dxa"/>
              <w:bottom w:w="100" w:type="dxa"/>
              <w:right w:w="100" w:type="dxa"/>
            </w:tcMar>
          </w:tcPr>
          <w:p w14:paraId="7FF2411C" w14:textId="77777777" w:rsidR="008E41CB" w:rsidRPr="008A67A6" w:rsidRDefault="0082772A" w:rsidP="006A597C">
            <w:pPr>
              <w:rPr>
                <w:highlight w:val="white"/>
              </w:rPr>
            </w:pPr>
            <w:r w:rsidRPr="008A67A6">
              <w:rPr>
                <w:highlight w:val="white"/>
              </w:rPr>
              <w:t>XGBoost</w:t>
            </w:r>
          </w:p>
        </w:tc>
        <w:tc>
          <w:tcPr>
            <w:tcW w:w="2040" w:type="dxa"/>
            <w:shd w:val="clear" w:color="auto" w:fill="auto"/>
            <w:tcMar>
              <w:top w:w="100" w:type="dxa"/>
              <w:left w:w="100" w:type="dxa"/>
              <w:bottom w:w="100" w:type="dxa"/>
              <w:right w:w="100" w:type="dxa"/>
            </w:tcMar>
          </w:tcPr>
          <w:p w14:paraId="7FF2411D" w14:textId="77777777" w:rsidR="008E41CB" w:rsidRPr="008A67A6" w:rsidRDefault="0082772A" w:rsidP="006A597C">
            <w:pPr>
              <w:rPr>
                <w:highlight w:val="white"/>
              </w:rPr>
            </w:pPr>
            <w:r w:rsidRPr="008A67A6">
              <w:rPr>
                <w:highlight w:val="white"/>
              </w:rPr>
              <w:t>0.08</w:t>
            </w:r>
          </w:p>
        </w:tc>
        <w:tc>
          <w:tcPr>
            <w:tcW w:w="2430" w:type="dxa"/>
            <w:shd w:val="clear" w:color="auto" w:fill="auto"/>
            <w:tcMar>
              <w:top w:w="100" w:type="dxa"/>
              <w:left w:w="100" w:type="dxa"/>
              <w:bottom w:w="100" w:type="dxa"/>
              <w:right w:w="100" w:type="dxa"/>
            </w:tcMar>
          </w:tcPr>
          <w:p w14:paraId="7FF2411E" w14:textId="77777777" w:rsidR="008E41CB" w:rsidRPr="008A67A6" w:rsidRDefault="0082772A" w:rsidP="006A597C">
            <w:pPr>
              <w:rPr>
                <w:highlight w:val="white"/>
              </w:rPr>
            </w:pPr>
            <w:r w:rsidRPr="008A67A6">
              <w:rPr>
                <w:highlight w:val="white"/>
              </w:rPr>
              <w:t>0.13</w:t>
            </w:r>
          </w:p>
        </w:tc>
        <w:tc>
          <w:tcPr>
            <w:tcW w:w="2115" w:type="dxa"/>
            <w:shd w:val="clear" w:color="auto" w:fill="auto"/>
            <w:tcMar>
              <w:top w:w="100" w:type="dxa"/>
              <w:left w:w="100" w:type="dxa"/>
              <w:bottom w:w="100" w:type="dxa"/>
              <w:right w:w="100" w:type="dxa"/>
            </w:tcMar>
          </w:tcPr>
          <w:p w14:paraId="7FF2411F" w14:textId="77777777" w:rsidR="008E41CB" w:rsidRPr="008A67A6" w:rsidRDefault="0082772A" w:rsidP="006A597C">
            <w:pPr>
              <w:rPr>
                <w:highlight w:val="white"/>
              </w:rPr>
            </w:pPr>
            <w:r w:rsidRPr="008A67A6">
              <w:rPr>
                <w:highlight w:val="white"/>
              </w:rPr>
              <w:t>0.14</w:t>
            </w:r>
          </w:p>
        </w:tc>
      </w:tr>
      <w:tr w:rsidR="008E41CB" w:rsidRPr="008A67A6" w14:paraId="7FF24125" w14:textId="77777777">
        <w:tc>
          <w:tcPr>
            <w:tcW w:w="2265" w:type="dxa"/>
            <w:shd w:val="clear" w:color="auto" w:fill="auto"/>
            <w:tcMar>
              <w:top w:w="100" w:type="dxa"/>
              <w:left w:w="100" w:type="dxa"/>
              <w:bottom w:w="100" w:type="dxa"/>
              <w:right w:w="100" w:type="dxa"/>
            </w:tcMar>
          </w:tcPr>
          <w:p w14:paraId="7FF24121" w14:textId="77777777" w:rsidR="008E41CB" w:rsidRPr="008A67A6" w:rsidRDefault="0082772A" w:rsidP="006A597C">
            <w:pPr>
              <w:rPr>
                <w:highlight w:val="white"/>
              </w:rPr>
            </w:pPr>
            <w:r w:rsidRPr="008A67A6">
              <w:rPr>
                <w:highlight w:val="white"/>
              </w:rPr>
              <w:t>APCADA</w:t>
            </w:r>
          </w:p>
        </w:tc>
        <w:tc>
          <w:tcPr>
            <w:tcW w:w="2040" w:type="dxa"/>
            <w:shd w:val="clear" w:color="auto" w:fill="auto"/>
            <w:tcMar>
              <w:top w:w="100" w:type="dxa"/>
              <w:left w:w="100" w:type="dxa"/>
              <w:bottom w:w="100" w:type="dxa"/>
              <w:right w:w="100" w:type="dxa"/>
            </w:tcMar>
          </w:tcPr>
          <w:p w14:paraId="7FF24122" w14:textId="77777777" w:rsidR="008E41CB" w:rsidRPr="008A67A6" w:rsidRDefault="0082772A" w:rsidP="006A597C">
            <w:pPr>
              <w:rPr>
                <w:highlight w:val="white"/>
              </w:rPr>
            </w:pPr>
            <w:r w:rsidRPr="008A67A6">
              <w:rPr>
                <w:highlight w:val="white"/>
              </w:rPr>
              <w:t>0.22</w:t>
            </w:r>
          </w:p>
        </w:tc>
        <w:tc>
          <w:tcPr>
            <w:tcW w:w="2430" w:type="dxa"/>
            <w:shd w:val="clear" w:color="auto" w:fill="auto"/>
            <w:tcMar>
              <w:top w:w="100" w:type="dxa"/>
              <w:left w:w="100" w:type="dxa"/>
              <w:bottom w:w="100" w:type="dxa"/>
              <w:right w:w="100" w:type="dxa"/>
            </w:tcMar>
          </w:tcPr>
          <w:p w14:paraId="7FF24123" w14:textId="77777777" w:rsidR="008E41CB" w:rsidRPr="008A67A6" w:rsidRDefault="0082772A" w:rsidP="006A597C">
            <w:pPr>
              <w:rPr>
                <w:highlight w:val="white"/>
              </w:rPr>
            </w:pPr>
            <w:r w:rsidRPr="008A67A6">
              <w:rPr>
                <w:highlight w:val="white"/>
              </w:rPr>
              <w:t>0.31</w:t>
            </w:r>
          </w:p>
        </w:tc>
        <w:tc>
          <w:tcPr>
            <w:tcW w:w="2115" w:type="dxa"/>
            <w:shd w:val="clear" w:color="auto" w:fill="auto"/>
            <w:tcMar>
              <w:top w:w="100" w:type="dxa"/>
              <w:left w:w="100" w:type="dxa"/>
              <w:bottom w:w="100" w:type="dxa"/>
              <w:right w:w="100" w:type="dxa"/>
            </w:tcMar>
          </w:tcPr>
          <w:p w14:paraId="7FF24124" w14:textId="77777777" w:rsidR="008E41CB" w:rsidRPr="008A67A6" w:rsidRDefault="0082772A" w:rsidP="006A597C">
            <w:pPr>
              <w:rPr>
                <w:highlight w:val="white"/>
              </w:rPr>
            </w:pPr>
            <w:r w:rsidRPr="008A67A6">
              <w:rPr>
                <w:highlight w:val="white"/>
              </w:rPr>
              <w:t>0.14</w:t>
            </w:r>
          </w:p>
        </w:tc>
      </w:tr>
    </w:tbl>
    <w:p w14:paraId="7FF24126" w14:textId="77777777" w:rsidR="008E41CB" w:rsidRPr="008A67A6" w:rsidRDefault="008E41CB" w:rsidP="006A597C">
      <w:pPr>
        <w:rPr>
          <w:highlight w:val="white"/>
        </w:rPr>
      </w:pPr>
    </w:p>
    <w:p w14:paraId="7FF24127" w14:textId="77777777" w:rsidR="008E41CB" w:rsidRPr="008A67A6" w:rsidRDefault="008E41CB" w:rsidP="006A597C">
      <w:pPr>
        <w:rPr>
          <w:highlight w:val="white"/>
        </w:rPr>
      </w:pPr>
    </w:p>
    <w:p w14:paraId="7FF24128" w14:textId="77777777" w:rsidR="008E41CB" w:rsidRPr="008A67A6" w:rsidRDefault="008E41CB" w:rsidP="006A597C">
      <w:pPr>
        <w:rPr>
          <w:highlight w:val="white"/>
        </w:rPr>
      </w:pPr>
    </w:p>
    <w:p w14:paraId="7FF24129" w14:textId="77777777" w:rsidR="008E41CB" w:rsidRPr="008A67A6" w:rsidRDefault="0082772A" w:rsidP="006A597C">
      <w:pPr>
        <w:rPr>
          <w:highlight w:val="white"/>
        </w:rPr>
      </w:pPr>
      <w:r w:rsidRPr="008A67A6">
        <w:rPr>
          <w:color w:val="5B0F00"/>
          <w:highlight w:val="white"/>
        </w:rPr>
        <w:t xml:space="preserve">Comment: </w:t>
      </w:r>
      <w:r w:rsidRPr="008A67A6">
        <w:rPr>
          <w:color w:val="783F04"/>
          <w:highlight w:val="white"/>
        </w:rPr>
        <w:t>All values are greater than 80%, except for KWA, where the minimum score is about 70%.</w:t>
      </w:r>
      <w:r w:rsidRPr="008A67A6">
        <w:rPr>
          <w:color w:val="5B0F00"/>
          <w:highlight w:val="white"/>
        </w:rPr>
        <w:t>The lowest score rates are found for KWA (</w:t>
      </w:r>
      <w:hyperlink r:id="rId17" w:anchor="jgrd11026-tbl-0005">
        <w:r w:rsidRPr="008A67A6">
          <w:rPr>
            <w:color w:val="5B0F00"/>
            <w:highlight w:val="white"/>
            <w:u w:val="single"/>
          </w:rPr>
          <w:t>Table 5</w:t>
        </w:r>
      </w:hyperlink>
      <w:r w:rsidRPr="008A67A6">
        <w:rPr>
          <w:color w:val="5B0F00"/>
          <w:highlight w:val="white"/>
        </w:rPr>
        <w:t>). Investigations showed that the percentage of broken PCA (2–6 octas) in KWA is over 60% compared to about 30% in PAY, which decreases the precision of APCADA.</w:t>
      </w:r>
      <w:r w:rsidRPr="008A67A6">
        <w:rPr>
          <w:color w:val="FF0000"/>
          <w:highlight w:val="white"/>
        </w:rPr>
        <w:t xml:space="preserve"> This is a small island next to Australia, </w:t>
      </w:r>
      <w:hyperlink r:id="rId18">
        <w:r w:rsidRPr="008A67A6">
          <w:rPr>
            <w:color w:val="1155CC"/>
            <w:highlight w:val="white"/>
            <w:u w:val="single"/>
          </w:rPr>
          <w:t>link</w:t>
        </w:r>
      </w:hyperlink>
    </w:p>
    <w:p w14:paraId="7FF2412A" w14:textId="77777777" w:rsidR="008E41CB" w:rsidRPr="008A67A6" w:rsidRDefault="008E41CB" w:rsidP="006A597C">
      <w:pPr>
        <w:rPr>
          <w:highlight w:val="white"/>
        </w:rPr>
      </w:pPr>
    </w:p>
    <w:p w14:paraId="7FF2412B" w14:textId="77777777" w:rsidR="008E41CB" w:rsidRPr="006A597C" w:rsidRDefault="0082772A" w:rsidP="00425993">
      <w:pPr>
        <w:pStyle w:val="Heading2"/>
        <w:rPr>
          <w:highlight w:val="white"/>
        </w:rPr>
      </w:pPr>
      <w:r w:rsidRPr="006A597C">
        <w:rPr>
          <w:highlight w:val="white"/>
        </w:rPr>
        <w:t>XGBoost performance</w:t>
      </w:r>
    </w:p>
    <w:p w14:paraId="7FF2412C" w14:textId="77777777" w:rsidR="008E41CB" w:rsidRDefault="008E41CB" w:rsidP="006A597C">
      <w:pPr>
        <w:rPr>
          <w:highlight w:val="white"/>
        </w:rPr>
      </w:pPr>
    </w:p>
    <w:p w14:paraId="35E77E4A" w14:textId="638335EC" w:rsidR="009B78DE" w:rsidRDefault="001E6F5C" w:rsidP="006A597C">
      <w:pPr>
        <w:rPr>
          <w:highlight w:val="white"/>
        </w:rPr>
      </w:pPr>
      <w:r>
        <w:rPr>
          <w:highlight w:val="white"/>
        </w:rPr>
        <w:t xml:space="preserve">See turning of XGBoost in </w:t>
      </w:r>
      <w:hyperlink w:anchor="_ENREF_21" w:tooltip="Mo, 2019 #333"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&lt;EndNote&gt;&lt;Cite&gt;&lt;Author&gt;Mo&lt;/Author&gt;&lt;Year&gt;2019&lt;/Year&gt;&lt;RecNum&gt;333&lt;/RecNum&gt;&lt;DisplayText&gt;Mo et al., 2019&lt;/DisplayText&gt;&lt;record&gt;&lt;rec-number&gt;333&lt;/rec-number&gt;&lt;foreign-keys&gt;&lt;key app="EN" db-id="ap2s0vva2tfapsexxan50rrawfdrerr00v90" timestamp="1663588548"&gt;333&lt;/key&gt;&lt;/foreign-keys&gt;&lt;ref-type name="Journal Article"&gt;17&lt;/ref-type&gt;&lt;contributors&gt;&lt;authors&gt;&lt;author&gt;Mo, Hao&lt;/author&gt;&lt;author&gt;Sun, Hejiang&lt;/author&gt;&lt;author&gt;Liu, Junjie&lt;/author&gt;&lt;author&gt;Wei, Shen&lt;/author&gt;&lt;/authors&gt;&lt;/contributors&gt;&lt;titles&gt;&lt;title&gt;Developing window behavior models for residential buildings using XGBoost algorithm&lt;/title&gt;&lt;secondary-title&gt;Energy and Buildings&lt;/secondary-title&gt;&lt;/titles&gt;&lt;periodical&gt;&lt;full-title&gt;Energy and Buildings&lt;/full-title&gt;&lt;/periodical&gt;&lt;pages&gt;109564&lt;/pages&gt;&lt;volume&gt;205&lt;/volume&gt;&lt;keywords&gt;&lt;keyword&gt;Behavior modeling&lt;/keyword&gt;&lt;keyword&gt;Window behavior&lt;/keyword&gt;&lt;keyword&gt;Logistics regression&lt;/keyword&gt;&lt;keyword&gt;XGBoost algorithm&lt;/keyword&gt;&lt;keyword&gt;Residential buildings&lt;/keyword&gt;&lt;/keywords&gt;&lt;dates&gt;&lt;year&gt;2019&lt;/year&gt;&lt;pub-dates&gt;&lt;date&gt;2019/12/15/&lt;/date&gt;&lt;/pub-dates&gt;&lt;/dates&gt;&lt;isbn&gt;0378-7788&lt;/isbn&gt;&lt;urls&gt;&lt;related-urls&gt;&lt;url&gt;https://www.sciencedirect.com/science/article/pii/S0378778819324971&lt;/url&gt;&lt;/related-urls&gt;&lt;/urls&gt;&lt;electronic-resource-num&gt;https://doi.org/10.1016/j.enbuild.2019.109564&lt;/electronic-resource-num&gt;&lt;/record&gt;&lt;/Cite&gt;&lt;/EndNote&gt;</w:instrText>
        </w:r>
        <w:r w:rsidR="006C105D" w:rsidRPr="006C105D">
          <w:rPr>
            <w:rStyle w:val="Hyperlink"/>
            <w:highlight w:val="white"/>
          </w:rPr>
          <w:fldChar w:fldCharType="separate"/>
        </w:r>
        <w:r w:rsidR="006C105D" w:rsidRPr="006C105D">
          <w:rPr>
            <w:rStyle w:val="Hyperlink"/>
            <w:highlight w:val="white"/>
          </w:rPr>
          <w:t>Mo et al., 2019</w:t>
        </w:r>
        <w:r w:rsidR="006C105D" w:rsidRPr="006C105D">
          <w:rPr>
            <w:rStyle w:val="Hyperlink"/>
            <w:highlight w:val="white"/>
          </w:rPr>
          <w:fldChar w:fldCharType="end"/>
        </w:r>
      </w:hyperlink>
      <w:r w:rsidR="00901B69">
        <w:rPr>
          <w:highlight w:val="white"/>
        </w:rPr>
        <w:t>.</w:t>
      </w:r>
    </w:p>
    <w:p w14:paraId="3885D4AC" w14:textId="4FF02930" w:rsidR="00512F01" w:rsidRDefault="003045EF" w:rsidP="00A22B45">
      <w:pPr>
        <w:pStyle w:val="Heading3"/>
        <w:rPr>
          <w:highlight w:val="white"/>
        </w:rPr>
      </w:pPr>
      <w:r>
        <w:rPr>
          <w:highlight w:val="white"/>
        </w:rPr>
        <w:t>Variable s</w:t>
      </w:r>
      <w:r w:rsidR="00A22B45" w:rsidRPr="00A22B45">
        <w:rPr>
          <w:highlight w:val="white"/>
        </w:rPr>
        <w:t xml:space="preserve">election </w:t>
      </w:r>
    </w:p>
    <w:p w14:paraId="7BFA20B0" w14:textId="61BA4E39" w:rsidR="00A22B45" w:rsidRPr="00A22B45" w:rsidRDefault="00512F01" w:rsidP="00512F01">
      <w:pPr>
        <w:rPr>
          <w:highlight w:val="white"/>
        </w:rPr>
      </w:pPr>
      <w:r>
        <w:rPr>
          <w:highlight w:val="white"/>
        </w:rPr>
        <w:t>see</w:t>
      </w:r>
      <w:r w:rsidR="00023761">
        <w:rPr>
          <w:highlight w:val="white"/>
        </w:rPr>
        <w:t xml:space="preserve"> </w:t>
      </w:r>
      <w:hyperlink w:anchor="_ENREF_13" w:tooltip="Huang, 2021 #332"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&lt;EndNote&gt;&lt;Cite&gt;&lt;Author&gt;Huang&lt;/Author&gt;&lt;Year&gt;2021&lt;/Year&gt;&lt;RecNum&gt;332&lt;/RecNum&gt;&lt;DisplayText&gt;Huang et al., 2021&lt;/DisplayText&gt;&lt;record&gt;&lt;rec-number&gt;332&lt;/rec-number&gt;&lt;foreign-keys&gt;&lt;key app="EN" db-id="ap2s0vva2tfapsexxan50rrawfdrerr00v90" timestamp="1663587743"&gt;332&lt;/key&gt;&lt;/foreign-keys&gt;&lt;ref-type name="Journal Article"&gt;17&lt;/ref-type&gt;&lt;contributors&gt;&lt;authors&gt;&lt;author&gt;Huang, Liexing&lt;/author&gt;&lt;author&gt;Kang, Junfeng&lt;/author&gt;&lt;author&gt;Wan, Mengxue&lt;/author&gt;&lt;author&gt;Fang, Lei&lt;/author&gt;&lt;author&gt;Zhang, Chunyan&lt;/author&gt;&lt;author&gt;Zeng, Zhaoliang&lt;/author&gt;&lt;/authors&gt;&lt;/contributors&gt;&lt;titles&gt;&lt;title&gt;Solar radiation prediction using different machine learning algorithms and implications for extreme climate events&lt;/title&gt;&lt;secondary-title&gt;Frontiers in Earth Science&lt;/secondary-title&gt;&lt;/titles&gt;&lt;periodical&gt;&lt;full-title&gt;Frontiers in Earth Science&lt;/full-title&gt;&lt;/periodical&gt;&lt;pages&gt;596860&lt;/pages&gt;&lt;volume&gt;9&lt;/volume&gt;&lt;dates&gt;&lt;year&gt;2021&lt;/year&gt;&lt;/dates&gt;&lt;isbn&gt;2296-6463&lt;/isbn&gt;&lt;urls&gt;&lt;/urls&gt;&lt;/record&gt;&lt;/Cite&gt;&lt;/EndNote&gt;</w:instrText>
        </w:r>
        <w:r w:rsidR="006C105D" w:rsidRPr="006C105D">
          <w:rPr>
            <w:rStyle w:val="Hyperlink"/>
            <w:highlight w:val="white"/>
          </w:rPr>
          <w:fldChar w:fldCharType="separate"/>
        </w:r>
        <w:r w:rsidR="006C105D" w:rsidRPr="006C105D">
          <w:rPr>
            <w:rStyle w:val="Hyperlink"/>
            <w:highlight w:val="white"/>
          </w:rPr>
          <w:t>Huang et al., 2021</w:t>
        </w:r>
        <w:r w:rsidR="006C105D" w:rsidRPr="006C105D">
          <w:rPr>
            <w:rStyle w:val="Hyperlink"/>
            <w:highlight w:val="white"/>
          </w:rPr>
          <w:fldChar w:fldCharType="end"/>
        </w:r>
      </w:hyperlink>
    </w:p>
    <w:p w14:paraId="3593BDE8" w14:textId="77777777" w:rsidR="006F63E6" w:rsidRDefault="006F63E6" w:rsidP="006A597C">
      <w:pPr>
        <w:rPr>
          <w:highlight w:val="white"/>
        </w:rPr>
      </w:pPr>
    </w:p>
    <w:p w14:paraId="104A6724" w14:textId="7028AD65" w:rsidR="00C453B0" w:rsidRDefault="00C453B0" w:rsidP="00281055">
      <w:pPr>
        <w:pStyle w:val="NormalWeb"/>
        <w:jc w:val="both"/>
      </w:pPr>
      <w:r>
        <w:rPr>
          <w:rFonts w:ascii="MinionPro" w:hAnsi="MinionPro"/>
          <w:sz w:val="20"/>
          <w:szCs w:val="20"/>
        </w:rPr>
        <w:t>The variable selection step is important in constructing machine learning models. We used the random forest algorithm to select data variables (</w:t>
      </w:r>
      <w:r>
        <w:rPr>
          <w:rFonts w:ascii="MinionPro" w:hAnsi="MinionPro"/>
          <w:color w:val="4C4C4C"/>
          <w:sz w:val="20"/>
          <w:szCs w:val="20"/>
        </w:rPr>
        <w:t>Zeng et al., 2020</w:t>
      </w:r>
      <w:r>
        <w:rPr>
          <w:rFonts w:ascii="MinionPro" w:hAnsi="MinionPro"/>
          <w:sz w:val="20"/>
          <w:szCs w:val="20"/>
        </w:rPr>
        <w:t xml:space="preserve">). Normalized daily data were used to construct and train the random forest model and to calculate the model’s importance. The data preprocessing experiment was intended to verify the importance of variables in a given model and to analyze the impact of changes in the variables on the model’s predictive performance. The experiment proceeded as follows: </w:t>
      </w:r>
    </w:p>
    <w:p w14:paraId="11638C19" w14:textId="77777777" w:rsidR="00C453B0" w:rsidRDefault="00C453B0" w:rsidP="00C453B0">
      <w:pPr>
        <w:pStyle w:val="NormalWeb"/>
      </w:pPr>
      <w:r>
        <w:rPr>
          <w:rFonts w:ascii="MinionPro" w:hAnsi="MinionPro"/>
          <w:sz w:val="20"/>
          <w:szCs w:val="20"/>
        </w:rPr>
        <w:t xml:space="preserve">(1) divide the dataset into a training set and test set after completing the data quality control process; </w:t>
      </w:r>
    </w:p>
    <w:p w14:paraId="009315F1" w14:textId="3E6D4C2E" w:rsidR="004424D2" w:rsidRDefault="00C453B0" w:rsidP="004424D2">
      <w:pPr>
        <w:pStyle w:val="NormalWeb"/>
      </w:pPr>
      <w:r>
        <w:rPr>
          <w:rFonts w:ascii="MinionPro" w:hAnsi="MinionPro"/>
          <w:sz w:val="20"/>
          <w:szCs w:val="20"/>
        </w:rPr>
        <w:t>(2) use the training set to train and save the model, then calculate the correlation coefficient (</w:t>
      </w:r>
      <w:r>
        <w:rPr>
          <w:rFonts w:ascii="MinionPro" w:hAnsi="MinionPro"/>
          <w:i/>
          <w:iCs/>
          <w:sz w:val="20"/>
          <w:szCs w:val="20"/>
        </w:rPr>
        <w:t>R</w:t>
      </w:r>
      <w:r>
        <w:rPr>
          <w:rFonts w:ascii="MinionPro" w:hAnsi="MinionPro"/>
          <w:position w:val="6"/>
          <w:sz w:val="14"/>
          <w:szCs w:val="14"/>
        </w:rPr>
        <w:t>2</w:t>
      </w:r>
      <w:r>
        <w:rPr>
          <w:rFonts w:ascii="MinionPro" w:hAnsi="MinionPro"/>
          <w:sz w:val="20"/>
          <w:szCs w:val="20"/>
        </w:rPr>
        <w:t xml:space="preserve">) and the root mean square error (RMSE) of the saved model; </w:t>
      </w:r>
    </w:p>
    <w:p w14:paraId="43E9CC9E" w14:textId="5B5FF20F" w:rsidR="00C453B0" w:rsidRDefault="00C453B0" w:rsidP="004424D2">
      <w:pPr>
        <w:pStyle w:val="NormalWeb"/>
      </w:pPr>
      <w:r>
        <w:rPr>
          <w:rFonts w:ascii="MinionPro" w:hAnsi="MinionPro"/>
          <w:sz w:val="20"/>
          <w:szCs w:val="20"/>
        </w:rPr>
        <w:t xml:space="preserve">(3) based on the order of importance of the variables in the model, eliminate the least important variable; </w:t>
      </w:r>
    </w:p>
    <w:p w14:paraId="7B5BA602" w14:textId="7C8FD7E7" w:rsidR="00C453B0" w:rsidRDefault="00C453B0" w:rsidP="004424D2">
      <w:pPr>
        <w:pStyle w:val="NormalWeb"/>
      </w:pPr>
      <w:r>
        <w:rPr>
          <w:rFonts w:ascii="MinionPro" w:hAnsi="MinionPro"/>
          <w:sz w:val="20"/>
          <w:szCs w:val="20"/>
        </w:rPr>
        <w:t>(4) repeat</w:t>
      </w:r>
      <w:r w:rsidR="004424D2">
        <w:rPr>
          <w:rFonts w:ascii="MinionPro" w:hAnsi="MinionPro"/>
          <w:sz w:val="20"/>
          <w:szCs w:val="20"/>
        </w:rPr>
        <w:t xml:space="preserve"> </w:t>
      </w:r>
      <w:r>
        <w:rPr>
          <w:rFonts w:ascii="MinionPro" w:hAnsi="MinionPro"/>
          <w:sz w:val="20"/>
          <w:szCs w:val="20"/>
        </w:rPr>
        <w:t>steps(2)</w:t>
      </w:r>
      <w:r w:rsidR="004424D2">
        <w:rPr>
          <w:rFonts w:ascii="MinionPro" w:hAnsi="MinionPro"/>
          <w:sz w:val="20"/>
          <w:szCs w:val="20"/>
        </w:rPr>
        <w:t xml:space="preserve"> </w:t>
      </w:r>
      <w:r>
        <w:rPr>
          <w:rFonts w:ascii="MinionPro" w:hAnsi="MinionPro"/>
          <w:sz w:val="20"/>
          <w:szCs w:val="20"/>
        </w:rPr>
        <w:t>and</w:t>
      </w:r>
      <w:r w:rsidR="004424D2">
        <w:rPr>
          <w:rFonts w:ascii="MinionPro" w:hAnsi="MinionPro"/>
          <w:sz w:val="20"/>
          <w:szCs w:val="20"/>
        </w:rPr>
        <w:t xml:space="preserve"> </w:t>
      </w:r>
      <w:r>
        <w:rPr>
          <w:rFonts w:ascii="MinionPro" w:hAnsi="MinionPro"/>
          <w:sz w:val="20"/>
          <w:szCs w:val="20"/>
        </w:rPr>
        <w:t>(3)</w:t>
      </w:r>
      <w:r w:rsidR="004424D2">
        <w:rPr>
          <w:rFonts w:ascii="MinionPro" w:hAnsi="MinionPro"/>
          <w:sz w:val="20"/>
          <w:szCs w:val="20"/>
        </w:rPr>
        <w:t xml:space="preserve"> </w:t>
      </w:r>
      <w:r>
        <w:rPr>
          <w:rFonts w:ascii="MinionPro" w:hAnsi="MinionPro"/>
          <w:sz w:val="20"/>
          <w:szCs w:val="20"/>
        </w:rPr>
        <w:t>until</w:t>
      </w:r>
      <w:r w:rsidR="004424D2">
        <w:rPr>
          <w:rFonts w:ascii="MinionPro" w:hAnsi="MinionPro"/>
          <w:sz w:val="20"/>
          <w:szCs w:val="20"/>
        </w:rPr>
        <w:t xml:space="preserve"> </w:t>
      </w:r>
      <w:r>
        <w:rPr>
          <w:rFonts w:ascii="MinionPro" w:hAnsi="MinionPro"/>
          <w:sz w:val="20"/>
          <w:szCs w:val="20"/>
        </w:rPr>
        <w:t>only</w:t>
      </w:r>
      <w:r w:rsidR="004424D2">
        <w:rPr>
          <w:rFonts w:ascii="MinionPro" w:hAnsi="MinionPro"/>
          <w:sz w:val="20"/>
          <w:szCs w:val="20"/>
        </w:rPr>
        <w:t xml:space="preserve"> </w:t>
      </w:r>
      <w:r>
        <w:rPr>
          <w:rFonts w:ascii="MinionPro" w:hAnsi="MinionPro"/>
          <w:sz w:val="20"/>
          <w:szCs w:val="20"/>
        </w:rPr>
        <w:t>two</w:t>
      </w:r>
      <w:r w:rsidR="004424D2">
        <w:rPr>
          <w:rFonts w:ascii="MinionPro" w:hAnsi="MinionPro"/>
          <w:sz w:val="20"/>
          <w:szCs w:val="20"/>
        </w:rPr>
        <w:t xml:space="preserve"> </w:t>
      </w:r>
      <w:r>
        <w:rPr>
          <w:rFonts w:ascii="MinionPro" w:hAnsi="MinionPro"/>
          <w:sz w:val="20"/>
          <w:szCs w:val="20"/>
        </w:rPr>
        <w:t>variables</w:t>
      </w:r>
      <w:r w:rsidR="004424D2">
        <w:rPr>
          <w:rFonts w:ascii="MinionPro" w:hAnsi="MinionPro"/>
          <w:sz w:val="20"/>
          <w:szCs w:val="20"/>
        </w:rPr>
        <w:t xml:space="preserve"> </w:t>
      </w:r>
      <w:r>
        <w:rPr>
          <w:rFonts w:ascii="MinionPro" w:hAnsi="MinionPro"/>
          <w:sz w:val="20"/>
          <w:szCs w:val="20"/>
        </w:rPr>
        <w:t>remain</w:t>
      </w:r>
      <w:r w:rsidR="004424D2">
        <w:rPr>
          <w:rFonts w:ascii="MinionPro" w:hAnsi="MinionPro"/>
          <w:sz w:val="20"/>
          <w:szCs w:val="20"/>
        </w:rPr>
        <w:t xml:space="preserve"> </w:t>
      </w:r>
      <w:r>
        <w:rPr>
          <w:rFonts w:ascii="MinionPro" w:hAnsi="MinionPro"/>
          <w:sz w:val="20"/>
          <w:szCs w:val="20"/>
        </w:rPr>
        <w:t xml:space="preserve">(the minimum required for calculation). </w:t>
      </w:r>
    </w:p>
    <w:p w14:paraId="05FC880D" w14:textId="77777777" w:rsidR="00C453B0" w:rsidRDefault="00C453B0" w:rsidP="00C453B0">
      <w:pPr>
        <w:pStyle w:val="NormalWeb"/>
      </w:pPr>
      <w:r>
        <w:rPr>
          <w:rFonts w:ascii="MinionPro" w:hAnsi="MinionPro"/>
          <w:b/>
          <w:bCs/>
          <w:sz w:val="20"/>
          <w:szCs w:val="20"/>
        </w:rPr>
        <w:t xml:space="preserve">Figure 4 </w:t>
      </w:r>
      <w:r>
        <w:rPr>
          <w:rFonts w:ascii="MinionPro" w:hAnsi="MinionPro"/>
          <w:sz w:val="20"/>
          <w:szCs w:val="20"/>
        </w:rPr>
        <w:t xml:space="preserve">shows that when the model contained </w:t>
      </w:r>
      <w:r>
        <w:rPr>
          <w:rFonts w:ascii="RBLMI" w:hAnsi="RBLMI"/>
          <w:sz w:val="20"/>
          <w:szCs w:val="20"/>
        </w:rPr>
        <w:t>&lt;</w:t>
      </w:r>
      <w:r>
        <w:rPr>
          <w:rFonts w:ascii="MinionPro" w:hAnsi="MinionPro"/>
          <w:sz w:val="20"/>
          <w:szCs w:val="20"/>
        </w:rPr>
        <w:t xml:space="preserve">10 variables, </w:t>
      </w:r>
      <w:r>
        <w:rPr>
          <w:rFonts w:ascii="MinionPro" w:hAnsi="MinionPro"/>
          <w:i/>
          <w:iCs/>
          <w:sz w:val="20"/>
          <w:szCs w:val="20"/>
        </w:rPr>
        <w:t>R</w:t>
      </w:r>
      <w:r>
        <w:rPr>
          <w:rFonts w:ascii="MinionPro" w:hAnsi="MinionPro"/>
          <w:position w:val="6"/>
          <w:sz w:val="14"/>
          <w:szCs w:val="14"/>
        </w:rPr>
        <w:t xml:space="preserve">2 </w:t>
      </w:r>
      <w:r>
        <w:rPr>
          <w:rFonts w:ascii="MinionPro" w:hAnsi="MinionPro"/>
          <w:sz w:val="20"/>
          <w:szCs w:val="20"/>
        </w:rPr>
        <w:t xml:space="preserve">tended to decrease and the RMSE tended to increase. Between 12 and 10 variables, </w:t>
      </w:r>
      <w:r>
        <w:rPr>
          <w:rFonts w:ascii="MinionPro" w:hAnsi="MinionPro"/>
          <w:i/>
          <w:iCs/>
          <w:sz w:val="20"/>
          <w:szCs w:val="20"/>
        </w:rPr>
        <w:t>R</w:t>
      </w:r>
      <w:r>
        <w:rPr>
          <w:rFonts w:ascii="MinionPro" w:hAnsi="MinionPro"/>
          <w:position w:val="6"/>
          <w:sz w:val="14"/>
          <w:szCs w:val="14"/>
        </w:rPr>
        <w:t xml:space="preserve">2 </w:t>
      </w:r>
      <w:r>
        <w:rPr>
          <w:rFonts w:ascii="MinionPro" w:hAnsi="MinionPro"/>
          <w:sz w:val="20"/>
          <w:szCs w:val="20"/>
        </w:rPr>
        <w:t>reached 0.921 and the RMSE was 2.042 MJ/m</w:t>
      </w:r>
      <w:r>
        <w:rPr>
          <w:rFonts w:ascii="MinionPro" w:hAnsi="MinionPro"/>
          <w:position w:val="6"/>
          <w:sz w:val="14"/>
          <w:szCs w:val="14"/>
        </w:rPr>
        <w:t>2</w:t>
      </w:r>
      <w:r>
        <w:rPr>
          <w:rFonts w:ascii="MinionPro" w:hAnsi="MinionPro"/>
          <w:sz w:val="20"/>
          <w:szCs w:val="20"/>
        </w:rPr>
        <w:t xml:space="preserve">. With four variables, </w:t>
      </w:r>
      <w:r>
        <w:rPr>
          <w:rFonts w:ascii="MinionPro" w:hAnsi="MinionPro"/>
          <w:i/>
          <w:iCs/>
          <w:sz w:val="20"/>
          <w:szCs w:val="20"/>
        </w:rPr>
        <w:t>R</w:t>
      </w:r>
      <w:r>
        <w:rPr>
          <w:rFonts w:ascii="MinionPro" w:hAnsi="MinionPro"/>
          <w:position w:val="6"/>
          <w:sz w:val="14"/>
          <w:szCs w:val="14"/>
        </w:rPr>
        <w:t xml:space="preserve">2 </w:t>
      </w:r>
      <w:r>
        <w:rPr>
          <w:rFonts w:ascii="MinionPro" w:hAnsi="MinionPro"/>
          <w:sz w:val="20"/>
          <w:szCs w:val="20"/>
        </w:rPr>
        <w:t>decreased sharply from 0.904 to 0.895 and the RMSE decreased from 2.19 to 2.28 MJ/m</w:t>
      </w:r>
      <w:r>
        <w:rPr>
          <w:rFonts w:ascii="MinionPro" w:hAnsi="MinionPro"/>
          <w:position w:val="6"/>
          <w:sz w:val="14"/>
          <w:szCs w:val="14"/>
        </w:rPr>
        <w:t>2</w:t>
      </w:r>
      <w:r>
        <w:rPr>
          <w:rFonts w:ascii="MinionPro" w:hAnsi="MinionPro"/>
          <w:sz w:val="20"/>
          <w:szCs w:val="20"/>
        </w:rPr>
        <w:t xml:space="preserve">. Therefore, the prediction of solar radiation can achieve the best performance when using 10 variables, then the subsequent model experiments were trained with these 10 variables. </w:t>
      </w:r>
    </w:p>
    <w:p w14:paraId="5FDEAB64" w14:textId="339C2F7F" w:rsidR="00C453B0" w:rsidRPr="00C453B0" w:rsidRDefault="003045EF" w:rsidP="006A597C">
      <w:pPr>
        <w:rPr>
          <w:highlight w:val="white"/>
        </w:rPr>
      </w:pPr>
      <w:r>
        <w:rPr>
          <w:rFonts w:hint="eastAsia"/>
          <w:noProof/>
        </w:rPr>
        <w:lastRenderedPageBreak/>
        <w:drawing>
          <wp:inline distT="0" distB="0" distL="0" distR="0" wp14:anchorId="09D6FAE6" wp14:editId="3D455B07">
            <wp:extent cx="6209665" cy="4012565"/>
            <wp:effectExtent l="0" t="0" r="63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09665" cy="4012565"/>
                    </a:xfrm>
                    <a:prstGeom prst="rect">
                      <a:avLst/>
                    </a:prstGeom>
                  </pic:spPr>
                </pic:pic>
              </a:graphicData>
            </a:graphic>
          </wp:inline>
        </w:drawing>
      </w:r>
    </w:p>
    <w:p w14:paraId="12DBE02E" w14:textId="77777777" w:rsidR="00233422" w:rsidRDefault="00233422" w:rsidP="006A597C">
      <w:pPr>
        <w:rPr>
          <w:highlight w:val="white"/>
        </w:rPr>
      </w:pPr>
    </w:p>
    <w:p w14:paraId="6D3928AA" w14:textId="77777777" w:rsidR="007653CF" w:rsidRPr="008A67A6" w:rsidRDefault="007653CF" w:rsidP="006A597C">
      <w:pPr>
        <w:rPr>
          <w:highlight w:val="white"/>
        </w:rPr>
      </w:pPr>
    </w:p>
    <w:p w14:paraId="7FF2412D" w14:textId="56867F8B" w:rsidR="008E41CB" w:rsidRPr="008A67A6" w:rsidRDefault="0082772A" w:rsidP="006A597C">
      <w:pPr>
        <w:rPr>
          <w:highlight w:val="white"/>
        </w:rPr>
      </w:pPr>
      <w:r w:rsidRPr="008A67A6">
        <w:t>The first model fitting with the XGBoost default parameter values returns a model with an overfitting issue. To overcome this problem, several tests were performed with different optimization methods such as Principal Component Analysis (</w:t>
      </w:r>
      <w:commentRangeStart w:id="86"/>
      <w:commentRangeStart w:id="87"/>
      <w:r w:rsidRPr="008A67A6">
        <w:t>PCA</w:t>
      </w:r>
      <w:commentRangeEnd w:id="86"/>
      <w:r w:rsidRPr="008A67A6">
        <w:commentReference w:id="86"/>
      </w:r>
      <w:commentRangeEnd w:id="87"/>
      <w:r w:rsidRPr="008A67A6">
        <w:commentReference w:id="87"/>
      </w:r>
      <w:r w:rsidRPr="008A67A6">
        <w:t xml:space="preserve">), Recursive Feature Elimination (RFE) and feature importance. Each applied method was followed by tuning of hyperparameters. Results after PCA are not satisfactory as the model performance degrades. In contrast, in the case of </w:t>
      </w:r>
      <w:r w:rsidR="00180D46" w:rsidRPr="008A67A6">
        <w:t>RFE, results</w:t>
      </w:r>
      <w:r w:rsidRPr="008A67A6">
        <w:t xml:space="preserve"> in three of the tests performed show an increase in the model’s performance. Finally, feature importance gives results similar to the best results with RFE. The figure (\ref3</w:t>
      </w:r>
      <w:r w:rsidR="00BB2A9B">
        <w:t>)</w:t>
      </w:r>
      <w:r w:rsidRPr="008A67A6">
        <w:t xml:space="preserve">) shows learning curves before and after tuning hyperparameters. </w:t>
      </w:r>
      <w:commentRangeStart w:id="88"/>
      <w:commentRangeStart w:id="89"/>
      <w:r w:rsidRPr="008A67A6">
        <w:rPr>
          <w:highlight w:val="white"/>
        </w:rPr>
        <w:t>And the table (\ref2</w:t>
      </w:r>
      <w:r w:rsidR="00BB2A9B">
        <w:rPr>
          <w:highlight w:val="white"/>
        </w:rPr>
        <w:t>)</w:t>
      </w:r>
      <w:r w:rsidRPr="008A67A6">
        <w:rPr>
          <w:highlight w:val="white"/>
        </w:rPr>
        <w:t>) shows optimal hyperparameters.</w:t>
      </w:r>
      <w:commentRangeEnd w:id="88"/>
      <w:r w:rsidRPr="008A67A6">
        <w:commentReference w:id="88"/>
      </w:r>
      <w:commentRangeEnd w:id="89"/>
      <w:r w:rsidRPr="008A67A6">
        <w:commentReference w:id="89"/>
      </w:r>
      <w:r w:rsidRPr="008A67A6">
        <w:rPr>
          <w:highlight w:val="white"/>
        </w:rPr>
        <w:t xml:space="preserve"> </w:t>
      </w:r>
    </w:p>
    <w:p w14:paraId="7FF2412E" w14:textId="77777777" w:rsidR="008E41CB" w:rsidRPr="008A67A6" w:rsidRDefault="008E41CB" w:rsidP="006A597C">
      <w:pPr>
        <w:rPr>
          <w:highlight w:val="white"/>
        </w:rPr>
      </w:pPr>
    </w:p>
    <w:p w14:paraId="7FF2412F" w14:textId="77777777" w:rsidR="008E41CB" w:rsidRPr="00942E30" w:rsidRDefault="0082772A" w:rsidP="006A597C">
      <w:pPr>
        <w:rPr>
          <w:sz w:val="16"/>
          <w:szCs w:val="16"/>
          <w:highlight w:val="white"/>
          <w:u w:val="single"/>
        </w:rPr>
      </w:pPr>
      <w:r w:rsidRPr="00942E30">
        <w:rPr>
          <w:sz w:val="16"/>
          <w:szCs w:val="16"/>
          <w:highlight w:val="white"/>
          <w:u w:val="single"/>
        </w:rPr>
        <w:t>Chao: I suppose in the table you will show the final optimized parameters. while the optimization is not ONLY to handle overfitting. The final purpose of ML is generalization, there should be other considerations when turning the hyperparameters. So better to make people think the turning is not only for overfitting.</w:t>
      </w:r>
    </w:p>
    <w:p w14:paraId="7FF24130" w14:textId="77777777" w:rsidR="008E41CB" w:rsidRPr="008A67A6" w:rsidRDefault="008E41CB" w:rsidP="006A597C">
      <w:pPr>
        <w:rPr>
          <w:highlight w:val="white"/>
        </w:rPr>
      </w:pPr>
    </w:p>
    <w:p w14:paraId="7FF24131" w14:textId="6D752DA6" w:rsidR="008E41CB" w:rsidRPr="008A67A6" w:rsidRDefault="0082772A" w:rsidP="006A597C">
      <w:pPr>
        <w:rPr>
          <w:color w:val="0000FF"/>
          <w:highlight w:val="white"/>
        </w:rPr>
      </w:pPr>
      <w:r w:rsidRPr="008A67A6">
        <w:t>After feature selections and model optimizations, a final score of 92.02% is achieved, which is comparable to the results from recent studies (</w:t>
      </w:r>
      <w:hyperlink w:anchor="_ENREF_9" w:tooltip="Dürr, 2004 #305"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&lt;EndNote&gt;&lt;Cite&gt;&lt;Author&gt;Dürr&lt;/Author&gt;&lt;Year&gt;2004&lt;/Year&gt;&lt;RecNum&gt;305&lt;/RecNum&gt;&lt;DisplayText&gt;Dürr and Philipona, 2004&lt;/DisplayText&gt;&lt;record&gt;&lt;rec-number&gt;305&lt;/rec-number&gt;&lt;foreign-keys&gt;&lt;key app="EN" db-id="ap2s0vva2tfapsexxan50rrawfdrerr00v90" timestamp="1661953080"&gt;305&lt;/key&gt;&lt;/foreign-keys&gt;&lt;ref-type name="Journal Article"&gt;17&lt;/ref-type&gt;&lt;contributors&gt;&lt;authors&gt;&lt;author&gt;Dürr, Bruno&lt;/author&gt;&lt;author&gt;Philipona, R.&lt;/author&gt;&lt;/authors&gt;&lt;/contributors&gt;&lt;titles&gt;&lt;title&gt;Automatic cloud amount detection by surface longwave downward radiation measurements&lt;/title&gt;&lt;secondary-title&gt;Journal of Geophysical Research: Atmospheres&lt;/secondary-title&gt;&lt;/titles&gt;&lt;periodical&gt;&lt;full-title&gt;Journal of Geophysical Research: Atmospheres&lt;/full-title&gt;&lt;/periodical&gt;&lt;volume&gt;109&lt;/volume&gt;&lt;number&gt;D5&lt;/number&gt;&lt;dates&gt;&lt;year&gt;2004&lt;/year&gt;&lt;/dates&gt;&lt;isbn&gt;0148-0227&lt;/isbn&gt;&lt;urls&gt;&lt;related-urls&gt;&lt;url&gt;https://agupubs.onlinelibrary.wiley.com/doi/abs/10.1029/2003JD004182&lt;/url&gt;&lt;/related-urls&gt;&lt;/urls&gt;&lt;electronic-resource-num&gt;https://doi.org/10.1029/2003JD004182&lt;/electronic-resource-num&gt;&lt;/record&gt;&lt;/Cite&gt;&lt;/EndNote&gt;</w:instrText>
        </w:r>
        <w:r w:rsidR="006C105D" w:rsidRPr="006C105D">
          <w:rPr>
            <w:rStyle w:val="Hyperlink"/>
            <w:highlight w:val="white"/>
          </w:rPr>
          <w:fldChar w:fldCharType="separate"/>
        </w:r>
        <w:r w:rsidR="006C105D" w:rsidRPr="006C105D">
          <w:rPr>
            <w:rStyle w:val="Hyperlink"/>
            <w:highlight w:val="white"/>
          </w:rPr>
          <w:t>Dürr and Philipona, 2004</w:t>
        </w:r>
        <w:r w:rsidR="006C105D" w:rsidRPr="006C105D">
          <w:rPr>
            <w:rStyle w:val="Hyperlink"/>
            <w:highlight w:val="white"/>
          </w:rPr>
          <w:fldChar w:fldCharType="end"/>
        </w:r>
      </w:hyperlink>
      <w:r w:rsidR="00BB2A9B">
        <w:t>)</w:t>
      </w:r>
      <w:r w:rsidRPr="008A67A6">
        <w:t xml:space="preserve"> </w:t>
      </w:r>
      <w:commentRangeStart w:id="90"/>
      <w:r w:rsidRPr="008A67A6">
        <w:t>do we have other similar studies</w:t>
      </w:r>
      <w:commentRangeEnd w:id="90"/>
      <w:r w:rsidRPr="008A67A6">
        <w:commentReference w:id="90"/>
      </w:r>
      <w:r w:rsidRPr="008A67A6">
        <w:t>). Figure (\ref5</w:t>
      </w:r>
      <w:r w:rsidR="00BB2A9B">
        <w:t>)</w:t>
      </w:r>
      <w:r w:rsidRPr="008A67A6">
        <w:t>) shows CF estimated time series with observations, with RMSE and MAE of 0.12 and 0.08 respectively (Table(\ref2</w:t>
      </w:r>
      <w:r w:rsidR="00BB2A9B">
        <w:t>)</w:t>
      </w:r>
      <w:r w:rsidRPr="008A67A6">
        <w:t>)). We find that the surface pressure is not necessary for this application since it makes the XGBoost model more complex, Figure(\ref4</w:t>
      </w:r>
      <w:r w:rsidR="00BB2A9B">
        <w:t>)</w:t>
      </w:r>
      <w:r w:rsidRPr="008A67A6">
        <w:t>).</w:t>
      </w:r>
    </w:p>
    <w:p w14:paraId="7FF24132" w14:textId="77777777" w:rsidR="008E41CB" w:rsidRPr="008A67A6" w:rsidRDefault="008E41CB" w:rsidP="006A597C">
      <w:pPr>
        <w:rPr>
          <w:highlight w:val="white"/>
        </w:rPr>
      </w:pPr>
    </w:p>
    <w:p w14:paraId="7FF24133" w14:textId="77777777" w:rsidR="008E41CB" w:rsidRPr="008A67A6" w:rsidRDefault="0082772A" w:rsidP="006A597C">
      <w:pPr>
        <w:rPr>
          <w:highlight w:val="white"/>
        </w:rPr>
      </w:pPr>
      <w:r w:rsidRPr="008A67A6">
        <w:rPr>
          <w:noProof/>
          <w:highlight w:val="white"/>
        </w:rPr>
        <w:lastRenderedPageBreak/>
        <w:drawing>
          <wp:inline distT="114300" distB="114300" distL="114300" distR="114300" wp14:anchorId="7FF24298" wp14:editId="7FF24299">
            <wp:extent cx="6206775" cy="29464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6206775" cy="2946400"/>
                    </a:xfrm>
                    <a:prstGeom prst="rect">
                      <a:avLst/>
                    </a:prstGeom>
                    <a:ln/>
                  </pic:spPr>
                </pic:pic>
              </a:graphicData>
            </a:graphic>
          </wp:inline>
        </w:drawing>
      </w:r>
    </w:p>
    <w:p w14:paraId="7FF24134" w14:textId="2C7A46D2" w:rsidR="008E41CB" w:rsidRPr="008A67A6" w:rsidRDefault="0082772A" w:rsidP="006A597C">
      <w:pPr>
        <w:rPr>
          <w:highlight w:val="white"/>
        </w:rPr>
      </w:pPr>
      <w:r w:rsidRPr="008A67A6">
        <w:rPr>
          <w:highlight w:val="white"/>
        </w:rPr>
        <w:t xml:space="preserve">                                        </w:t>
      </w:r>
      <w:r w:rsidR="0043052C" w:rsidRPr="008A67A6">
        <w:rPr>
          <w:highlight w:val="white"/>
        </w:rPr>
        <w:t>(a</w:t>
      </w:r>
      <w:r w:rsidRPr="008A67A6">
        <w:rPr>
          <w:highlight w:val="white"/>
        </w:rPr>
        <w:t xml:space="preserve">)                                                                       (b)  </w:t>
      </w:r>
    </w:p>
    <w:p w14:paraId="7FF24135" w14:textId="77777777" w:rsidR="008E41CB" w:rsidRPr="008A67A6" w:rsidRDefault="008E41CB" w:rsidP="006A597C">
      <w:pPr>
        <w:rPr>
          <w:highlight w:val="white"/>
        </w:rPr>
      </w:pPr>
    </w:p>
    <w:p w14:paraId="7FF24136" w14:textId="24A13B49" w:rsidR="008E41CB" w:rsidRPr="008A67A6" w:rsidRDefault="0082772A" w:rsidP="006A597C">
      <w:pPr>
        <w:rPr>
          <w:ins w:id="91" w:author="Tina Andriantsalama" w:date="2022-05-16T19:40:00Z"/>
          <w:highlight w:val="white"/>
        </w:rPr>
      </w:pPr>
      <w:r w:rsidRPr="008A67A6">
        <w:rPr>
          <w:highlight w:val="white"/>
        </w:rPr>
        <w:t>Fig 3: Learning curve (RMSE) before (a) and (b) after tuning hyper-</w:t>
      </w:r>
      <w:r w:rsidR="007B06F7" w:rsidRPr="008A67A6">
        <w:rPr>
          <w:highlight w:val="white"/>
        </w:rPr>
        <w:t>parameters</w:t>
      </w:r>
      <w:r w:rsidRPr="008A67A6">
        <w:rPr>
          <w:highlight w:val="white"/>
        </w:rPr>
        <w:t xml:space="preserve"> of XGBoost model.</w:t>
      </w:r>
    </w:p>
    <w:p w14:paraId="7FF24137" w14:textId="77777777" w:rsidR="008E41CB" w:rsidRPr="008A67A6" w:rsidRDefault="008E41CB" w:rsidP="006A597C">
      <w:pPr>
        <w:rPr>
          <w:highlight w:val="white"/>
        </w:rPr>
      </w:pPr>
    </w:p>
    <w:p w14:paraId="7FF24138" w14:textId="77777777" w:rsidR="008E41CB" w:rsidRPr="008A67A6" w:rsidRDefault="008E41CB" w:rsidP="006A597C">
      <w:pPr>
        <w:rPr>
          <w:highlight w:val="white"/>
        </w:rPr>
      </w:pPr>
    </w:p>
    <w:p w14:paraId="7FF2413D" w14:textId="77777777" w:rsidR="008E41CB" w:rsidRPr="008A67A6" w:rsidRDefault="008E41CB" w:rsidP="006A597C">
      <w:pPr>
        <w:rPr>
          <w:highlight w:val="white"/>
        </w:rPr>
      </w:pPr>
    </w:p>
    <w:p w14:paraId="7FF2413E" w14:textId="77777777" w:rsidR="008E41CB" w:rsidRPr="008A67A6" w:rsidRDefault="008E41CB" w:rsidP="006A597C">
      <w:pPr>
        <w:rPr>
          <w:highlight w:val="white"/>
        </w:rPr>
      </w:pPr>
    </w:p>
    <w:p w14:paraId="7FF2413F" w14:textId="55B72E4C" w:rsidR="008E41CB" w:rsidRPr="008A67A6" w:rsidRDefault="0082772A" w:rsidP="006A597C">
      <w:pPr>
        <w:rPr>
          <w:highlight w:val="white"/>
        </w:rPr>
      </w:pPr>
      <w:r w:rsidRPr="008A67A6">
        <w:rPr>
          <w:highlight w:val="white"/>
        </w:rPr>
        <w:t xml:space="preserve">Table </w:t>
      </w:r>
      <w:ins w:id="92" w:author="Tina Andriantsalama" w:date="2022-05-16T19:40:00Z">
        <w:r w:rsidRPr="008A67A6">
          <w:rPr>
            <w:highlight w:val="white"/>
          </w:rPr>
          <w:t>2</w:t>
        </w:r>
      </w:ins>
      <w:r w:rsidRPr="008A67A6">
        <w:rPr>
          <w:highlight w:val="white"/>
        </w:rPr>
        <w:t>: XGBoost model optimized hyperparameters</w:t>
      </w:r>
    </w:p>
    <w:tbl>
      <w:tblPr>
        <w:tblW w:w="90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875"/>
        <w:gridCol w:w="4215"/>
      </w:tblGrid>
      <w:tr w:rsidR="008E41CB" w:rsidRPr="008A67A6" w14:paraId="7FF24142" w14:textId="77777777">
        <w:tc>
          <w:tcPr>
            <w:tcW w:w="4875" w:type="dxa"/>
            <w:shd w:val="clear" w:color="auto" w:fill="auto"/>
            <w:tcMar>
              <w:top w:w="100" w:type="dxa"/>
              <w:left w:w="100" w:type="dxa"/>
              <w:bottom w:w="100" w:type="dxa"/>
              <w:right w:w="100" w:type="dxa"/>
            </w:tcMar>
          </w:tcPr>
          <w:p w14:paraId="7FF24140" w14:textId="77777777" w:rsidR="008E41CB" w:rsidRPr="008A67A6" w:rsidRDefault="0082772A" w:rsidP="006A597C">
            <w:pPr>
              <w:rPr>
                <w:highlight w:val="white"/>
              </w:rPr>
            </w:pPr>
            <w:r w:rsidRPr="008A67A6">
              <w:rPr>
                <w:highlight w:val="white"/>
              </w:rPr>
              <w:t xml:space="preserve">Hyper-parameter </w:t>
            </w:r>
          </w:p>
        </w:tc>
        <w:tc>
          <w:tcPr>
            <w:tcW w:w="4215" w:type="dxa"/>
            <w:shd w:val="clear" w:color="auto" w:fill="auto"/>
            <w:tcMar>
              <w:top w:w="100" w:type="dxa"/>
              <w:left w:w="100" w:type="dxa"/>
              <w:bottom w:w="100" w:type="dxa"/>
              <w:right w:w="100" w:type="dxa"/>
            </w:tcMar>
          </w:tcPr>
          <w:p w14:paraId="7FF24141" w14:textId="77777777" w:rsidR="008E41CB" w:rsidRPr="008A67A6" w:rsidRDefault="0082772A" w:rsidP="006A597C">
            <w:pPr>
              <w:rPr>
                <w:highlight w:val="white"/>
              </w:rPr>
            </w:pPr>
            <w:r w:rsidRPr="008A67A6">
              <w:rPr>
                <w:highlight w:val="white"/>
              </w:rPr>
              <w:t xml:space="preserve">Values </w:t>
            </w:r>
          </w:p>
        </w:tc>
      </w:tr>
      <w:tr w:rsidR="008E41CB" w:rsidRPr="008A67A6" w14:paraId="7FF24145" w14:textId="77777777">
        <w:tc>
          <w:tcPr>
            <w:tcW w:w="4875" w:type="dxa"/>
            <w:shd w:val="clear" w:color="auto" w:fill="auto"/>
            <w:tcMar>
              <w:top w:w="100" w:type="dxa"/>
              <w:left w:w="100" w:type="dxa"/>
              <w:bottom w:w="100" w:type="dxa"/>
              <w:right w:w="100" w:type="dxa"/>
            </w:tcMar>
          </w:tcPr>
          <w:p w14:paraId="7FF24143" w14:textId="77777777" w:rsidR="008E41CB" w:rsidRPr="008A67A6" w:rsidRDefault="0082772A" w:rsidP="006A597C">
            <w:pPr>
              <w:rPr>
                <w:highlight w:val="white"/>
              </w:rPr>
            </w:pPr>
            <w:r w:rsidRPr="008A67A6">
              <w:rPr>
                <w:highlight w:val="white"/>
              </w:rPr>
              <w:t xml:space="preserve">N estimators </w:t>
            </w:r>
          </w:p>
        </w:tc>
        <w:tc>
          <w:tcPr>
            <w:tcW w:w="4215" w:type="dxa"/>
            <w:shd w:val="clear" w:color="auto" w:fill="auto"/>
            <w:tcMar>
              <w:top w:w="100" w:type="dxa"/>
              <w:left w:w="100" w:type="dxa"/>
              <w:bottom w:w="100" w:type="dxa"/>
              <w:right w:w="100" w:type="dxa"/>
            </w:tcMar>
          </w:tcPr>
          <w:p w14:paraId="7FF24144" w14:textId="77777777" w:rsidR="008E41CB" w:rsidRPr="008A67A6" w:rsidRDefault="0082772A" w:rsidP="006A597C">
            <w:pPr>
              <w:rPr>
                <w:highlight w:val="white"/>
              </w:rPr>
            </w:pPr>
            <w:r w:rsidRPr="008A67A6">
              <w:rPr>
                <w:highlight w:val="white"/>
              </w:rPr>
              <w:t>100</w:t>
            </w:r>
          </w:p>
        </w:tc>
      </w:tr>
      <w:tr w:rsidR="008E41CB" w:rsidRPr="008A67A6" w14:paraId="7FF24148" w14:textId="77777777">
        <w:tc>
          <w:tcPr>
            <w:tcW w:w="4875" w:type="dxa"/>
            <w:shd w:val="clear" w:color="auto" w:fill="auto"/>
            <w:tcMar>
              <w:top w:w="100" w:type="dxa"/>
              <w:left w:w="100" w:type="dxa"/>
              <w:bottom w:w="100" w:type="dxa"/>
              <w:right w:w="100" w:type="dxa"/>
            </w:tcMar>
          </w:tcPr>
          <w:p w14:paraId="7FF24146" w14:textId="77777777" w:rsidR="008E41CB" w:rsidRPr="008A67A6" w:rsidRDefault="0082772A" w:rsidP="006A597C">
            <w:pPr>
              <w:rPr>
                <w:highlight w:val="white"/>
              </w:rPr>
            </w:pPr>
            <w:r w:rsidRPr="008A67A6">
              <w:rPr>
                <w:highlight w:val="white"/>
              </w:rPr>
              <w:t xml:space="preserve">Learning rate </w:t>
            </w:r>
          </w:p>
        </w:tc>
        <w:tc>
          <w:tcPr>
            <w:tcW w:w="4215" w:type="dxa"/>
            <w:shd w:val="clear" w:color="auto" w:fill="auto"/>
            <w:tcMar>
              <w:top w:w="100" w:type="dxa"/>
              <w:left w:w="100" w:type="dxa"/>
              <w:bottom w:w="100" w:type="dxa"/>
              <w:right w:w="100" w:type="dxa"/>
            </w:tcMar>
          </w:tcPr>
          <w:p w14:paraId="7FF24147" w14:textId="77777777" w:rsidR="008E41CB" w:rsidRPr="008A67A6" w:rsidRDefault="0082772A" w:rsidP="006A597C">
            <w:pPr>
              <w:rPr>
                <w:highlight w:val="white"/>
              </w:rPr>
            </w:pPr>
            <w:r w:rsidRPr="008A67A6">
              <w:rPr>
                <w:highlight w:val="white"/>
              </w:rPr>
              <w:t>0.05</w:t>
            </w:r>
          </w:p>
        </w:tc>
      </w:tr>
      <w:tr w:rsidR="008E41CB" w:rsidRPr="008A67A6" w14:paraId="7FF2414B" w14:textId="77777777">
        <w:tc>
          <w:tcPr>
            <w:tcW w:w="4875" w:type="dxa"/>
            <w:shd w:val="clear" w:color="auto" w:fill="auto"/>
            <w:tcMar>
              <w:top w:w="100" w:type="dxa"/>
              <w:left w:w="100" w:type="dxa"/>
              <w:bottom w:w="100" w:type="dxa"/>
              <w:right w:w="100" w:type="dxa"/>
            </w:tcMar>
          </w:tcPr>
          <w:p w14:paraId="7FF24149" w14:textId="77777777" w:rsidR="008E41CB" w:rsidRPr="008A67A6" w:rsidRDefault="0082772A" w:rsidP="006A597C">
            <w:pPr>
              <w:rPr>
                <w:highlight w:val="white"/>
              </w:rPr>
            </w:pPr>
            <w:r w:rsidRPr="008A67A6">
              <w:rPr>
                <w:highlight w:val="white"/>
              </w:rPr>
              <w:t xml:space="preserve">Max depth </w:t>
            </w:r>
          </w:p>
        </w:tc>
        <w:tc>
          <w:tcPr>
            <w:tcW w:w="4215" w:type="dxa"/>
            <w:shd w:val="clear" w:color="auto" w:fill="auto"/>
            <w:tcMar>
              <w:top w:w="100" w:type="dxa"/>
              <w:left w:w="100" w:type="dxa"/>
              <w:bottom w:w="100" w:type="dxa"/>
              <w:right w:w="100" w:type="dxa"/>
            </w:tcMar>
          </w:tcPr>
          <w:p w14:paraId="7FF2414A" w14:textId="77777777" w:rsidR="008E41CB" w:rsidRPr="008A67A6" w:rsidRDefault="0082772A" w:rsidP="006A597C">
            <w:pPr>
              <w:rPr>
                <w:highlight w:val="white"/>
              </w:rPr>
            </w:pPr>
            <w:r w:rsidRPr="008A67A6">
              <w:rPr>
                <w:highlight w:val="white"/>
              </w:rPr>
              <w:t>6</w:t>
            </w:r>
          </w:p>
        </w:tc>
      </w:tr>
      <w:tr w:rsidR="008E41CB" w:rsidRPr="008A67A6" w14:paraId="7FF2414E" w14:textId="77777777">
        <w:tc>
          <w:tcPr>
            <w:tcW w:w="4875" w:type="dxa"/>
            <w:shd w:val="clear" w:color="auto" w:fill="auto"/>
            <w:tcMar>
              <w:top w:w="100" w:type="dxa"/>
              <w:left w:w="100" w:type="dxa"/>
              <w:bottom w:w="100" w:type="dxa"/>
              <w:right w:w="100" w:type="dxa"/>
            </w:tcMar>
          </w:tcPr>
          <w:p w14:paraId="7FF2414C" w14:textId="77777777" w:rsidR="008E41CB" w:rsidRPr="008A67A6" w:rsidRDefault="0082772A" w:rsidP="006A597C">
            <w:pPr>
              <w:rPr>
                <w:highlight w:val="white"/>
              </w:rPr>
            </w:pPr>
            <w:r w:rsidRPr="008A67A6">
              <w:rPr>
                <w:highlight w:val="white"/>
              </w:rPr>
              <w:t xml:space="preserve">Subsample </w:t>
            </w:r>
          </w:p>
        </w:tc>
        <w:tc>
          <w:tcPr>
            <w:tcW w:w="4215" w:type="dxa"/>
            <w:shd w:val="clear" w:color="auto" w:fill="auto"/>
            <w:tcMar>
              <w:top w:w="100" w:type="dxa"/>
              <w:left w:w="100" w:type="dxa"/>
              <w:bottom w:w="100" w:type="dxa"/>
              <w:right w:w="100" w:type="dxa"/>
            </w:tcMar>
          </w:tcPr>
          <w:p w14:paraId="7FF2414D" w14:textId="77777777" w:rsidR="008E41CB" w:rsidRPr="008A67A6" w:rsidRDefault="0082772A" w:rsidP="006A597C">
            <w:pPr>
              <w:rPr>
                <w:highlight w:val="white"/>
              </w:rPr>
            </w:pPr>
            <w:r w:rsidRPr="008A67A6">
              <w:rPr>
                <w:highlight w:val="white"/>
              </w:rPr>
              <w:t>1</w:t>
            </w:r>
          </w:p>
        </w:tc>
      </w:tr>
      <w:tr w:rsidR="008E41CB" w:rsidRPr="008A67A6" w14:paraId="7FF24151" w14:textId="77777777">
        <w:tc>
          <w:tcPr>
            <w:tcW w:w="4875" w:type="dxa"/>
            <w:shd w:val="clear" w:color="auto" w:fill="auto"/>
            <w:tcMar>
              <w:top w:w="100" w:type="dxa"/>
              <w:left w:w="100" w:type="dxa"/>
              <w:bottom w:w="100" w:type="dxa"/>
              <w:right w:w="100" w:type="dxa"/>
            </w:tcMar>
          </w:tcPr>
          <w:p w14:paraId="7FF2414F" w14:textId="77777777" w:rsidR="008E41CB" w:rsidRPr="008A67A6" w:rsidRDefault="0082772A" w:rsidP="006A597C">
            <w:pPr>
              <w:rPr>
                <w:highlight w:val="white"/>
              </w:rPr>
            </w:pPr>
            <w:proofErr w:type="spellStart"/>
            <w:r w:rsidRPr="008A67A6">
              <w:rPr>
                <w:highlight w:val="white"/>
              </w:rPr>
              <w:t>Colsample</w:t>
            </w:r>
            <w:proofErr w:type="spellEnd"/>
            <w:r w:rsidRPr="008A67A6">
              <w:rPr>
                <w:highlight w:val="white"/>
              </w:rPr>
              <w:t xml:space="preserve"> </w:t>
            </w:r>
            <w:proofErr w:type="spellStart"/>
            <w:r w:rsidRPr="008A67A6">
              <w:rPr>
                <w:highlight w:val="white"/>
              </w:rPr>
              <w:t>bylevel</w:t>
            </w:r>
            <w:proofErr w:type="spellEnd"/>
          </w:p>
        </w:tc>
        <w:tc>
          <w:tcPr>
            <w:tcW w:w="4215" w:type="dxa"/>
            <w:shd w:val="clear" w:color="auto" w:fill="auto"/>
            <w:tcMar>
              <w:top w:w="100" w:type="dxa"/>
              <w:left w:w="100" w:type="dxa"/>
              <w:bottom w:w="100" w:type="dxa"/>
              <w:right w:w="100" w:type="dxa"/>
            </w:tcMar>
          </w:tcPr>
          <w:p w14:paraId="7FF24150" w14:textId="77777777" w:rsidR="008E41CB" w:rsidRPr="008A67A6" w:rsidRDefault="0082772A" w:rsidP="006A597C">
            <w:pPr>
              <w:rPr>
                <w:highlight w:val="white"/>
              </w:rPr>
            </w:pPr>
            <w:r w:rsidRPr="008A67A6">
              <w:rPr>
                <w:highlight w:val="white"/>
              </w:rPr>
              <w:t>0.8</w:t>
            </w:r>
          </w:p>
        </w:tc>
      </w:tr>
      <w:tr w:rsidR="008E41CB" w:rsidRPr="008A67A6" w14:paraId="7FF24154" w14:textId="77777777">
        <w:tc>
          <w:tcPr>
            <w:tcW w:w="4875" w:type="dxa"/>
            <w:shd w:val="clear" w:color="auto" w:fill="auto"/>
            <w:tcMar>
              <w:top w:w="100" w:type="dxa"/>
              <w:left w:w="100" w:type="dxa"/>
              <w:bottom w:w="100" w:type="dxa"/>
              <w:right w:w="100" w:type="dxa"/>
            </w:tcMar>
          </w:tcPr>
          <w:p w14:paraId="7FF24152" w14:textId="77777777" w:rsidR="008E41CB" w:rsidRPr="008A67A6" w:rsidRDefault="0082772A" w:rsidP="006A597C">
            <w:pPr>
              <w:rPr>
                <w:highlight w:val="white"/>
              </w:rPr>
            </w:pPr>
            <w:proofErr w:type="spellStart"/>
            <w:r w:rsidRPr="008A67A6">
              <w:rPr>
                <w:highlight w:val="white"/>
              </w:rPr>
              <w:t>Colsample</w:t>
            </w:r>
            <w:proofErr w:type="spellEnd"/>
            <w:r w:rsidRPr="008A67A6">
              <w:rPr>
                <w:highlight w:val="white"/>
              </w:rPr>
              <w:t xml:space="preserve"> </w:t>
            </w:r>
            <w:proofErr w:type="spellStart"/>
            <w:r w:rsidRPr="008A67A6">
              <w:rPr>
                <w:highlight w:val="white"/>
              </w:rPr>
              <w:t>bytree</w:t>
            </w:r>
            <w:proofErr w:type="spellEnd"/>
          </w:p>
        </w:tc>
        <w:tc>
          <w:tcPr>
            <w:tcW w:w="4215" w:type="dxa"/>
            <w:shd w:val="clear" w:color="auto" w:fill="auto"/>
            <w:tcMar>
              <w:top w:w="100" w:type="dxa"/>
              <w:left w:w="100" w:type="dxa"/>
              <w:bottom w:w="100" w:type="dxa"/>
              <w:right w:w="100" w:type="dxa"/>
            </w:tcMar>
          </w:tcPr>
          <w:p w14:paraId="7FF24153" w14:textId="77777777" w:rsidR="008E41CB" w:rsidRPr="008A67A6" w:rsidRDefault="0082772A" w:rsidP="006A597C">
            <w:pPr>
              <w:rPr>
                <w:highlight w:val="white"/>
              </w:rPr>
            </w:pPr>
            <w:r w:rsidRPr="008A67A6">
              <w:rPr>
                <w:highlight w:val="white"/>
              </w:rPr>
              <w:t>1.0</w:t>
            </w:r>
          </w:p>
        </w:tc>
      </w:tr>
      <w:tr w:rsidR="008E41CB" w:rsidRPr="008A67A6" w14:paraId="7FF24157" w14:textId="77777777">
        <w:tc>
          <w:tcPr>
            <w:tcW w:w="4875" w:type="dxa"/>
            <w:shd w:val="clear" w:color="auto" w:fill="auto"/>
            <w:tcMar>
              <w:top w:w="100" w:type="dxa"/>
              <w:left w:w="100" w:type="dxa"/>
              <w:bottom w:w="100" w:type="dxa"/>
              <w:right w:w="100" w:type="dxa"/>
            </w:tcMar>
          </w:tcPr>
          <w:p w14:paraId="7FF24155" w14:textId="77777777" w:rsidR="008E41CB" w:rsidRPr="008A67A6" w:rsidRDefault="0082772A" w:rsidP="006A597C">
            <w:pPr>
              <w:rPr>
                <w:highlight w:val="white"/>
              </w:rPr>
            </w:pPr>
            <w:proofErr w:type="spellStart"/>
            <w:r w:rsidRPr="008A67A6">
              <w:rPr>
                <w:highlight w:val="white"/>
              </w:rPr>
              <w:t>Colsample</w:t>
            </w:r>
            <w:proofErr w:type="spellEnd"/>
            <w:r w:rsidRPr="008A67A6">
              <w:rPr>
                <w:highlight w:val="white"/>
              </w:rPr>
              <w:t xml:space="preserve"> </w:t>
            </w:r>
            <w:proofErr w:type="spellStart"/>
            <w:r w:rsidRPr="008A67A6">
              <w:rPr>
                <w:highlight w:val="white"/>
              </w:rPr>
              <w:t>bynodes</w:t>
            </w:r>
            <w:proofErr w:type="spellEnd"/>
          </w:p>
        </w:tc>
        <w:tc>
          <w:tcPr>
            <w:tcW w:w="4215" w:type="dxa"/>
            <w:shd w:val="clear" w:color="auto" w:fill="auto"/>
            <w:tcMar>
              <w:top w:w="100" w:type="dxa"/>
              <w:left w:w="100" w:type="dxa"/>
              <w:bottom w:w="100" w:type="dxa"/>
              <w:right w:w="100" w:type="dxa"/>
            </w:tcMar>
          </w:tcPr>
          <w:p w14:paraId="7FF24156" w14:textId="77777777" w:rsidR="008E41CB" w:rsidRPr="008A67A6" w:rsidRDefault="0082772A" w:rsidP="006A597C">
            <w:pPr>
              <w:rPr>
                <w:highlight w:val="white"/>
              </w:rPr>
            </w:pPr>
            <w:r w:rsidRPr="008A67A6">
              <w:rPr>
                <w:highlight w:val="white"/>
              </w:rPr>
              <w:t>0.8</w:t>
            </w:r>
          </w:p>
        </w:tc>
      </w:tr>
      <w:tr w:rsidR="008E41CB" w:rsidRPr="008A67A6" w14:paraId="7FF2415A" w14:textId="77777777">
        <w:tc>
          <w:tcPr>
            <w:tcW w:w="4875" w:type="dxa"/>
            <w:shd w:val="clear" w:color="auto" w:fill="auto"/>
            <w:tcMar>
              <w:top w:w="100" w:type="dxa"/>
              <w:left w:w="100" w:type="dxa"/>
              <w:bottom w:w="100" w:type="dxa"/>
              <w:right w:w="100" w:type="dxa"/>
            </w:tcMar>
          </w:tcPr>
          <w:p w14:paraId="7FF24158" w14:textId="77777777" w:rsidR="008E41CB" w:rsidRPr="008A67A6" w:rsidRDefault="0082772A" w:rsidP="006A597C">
            <w:pPr>
              <w:rPr>
                <w:highlight w:val="white"/>
              </w:rPr>
            </w:pPr>
            <w:r w:rsidRPr="008A67A6">
              <w:rPr>
                <w:highlight w:val="white"/>
              </w:rPr>
              <w:t xml:space="preserve">Min child weight </w:t>
            </w:r>
          </w:p>
        </w:tc>
        <w:tc>
          <w:tcPr>
            <w:tcW w:w="4215" w:type="dxa"/>
            <w:shd w:val="clear" w:color="auto" w:fill="auto"/>
            <w:tcMar>
              <w:top w:w="100" w:type="dxa"/>
              <w:left w:w="100" w:type="dxa"/>
              <w:bottom w:w="100" w:type="dxa"/>
              <w:right w:w="100" w:type="dxa"/>
            </w:tcMar>
          </w:tcPr>
          <w:p w14:paraId="7FF24159" w14:textId="77777777" w:rsidR="008E41CB" w:rsidRPr="008A67A6" w:rsidRDefault="0082772A" w:rsidP="006A597C">
            <w:pPr>
              <w:rPr>
                <w:highlight w:val="white"/>
              </w:rPr>
            </w:pPr>
            <w:r w:rsidRPr="008A67A6">
              <w:rPr>
                <w:highlight w:val="white"/>
              </w:rPr>
              <w:t>4</w:t>
            </w:r>
          </w:p>
        </w:tc>
      </w:tr>
    </w:tbl>
    <w:p w14:paraId="7FF2415B" w14:textId="77777777" w:rsidR="008E41CB" w:rsidRPr="008A67A6" w:rsidRDefault="008E41CB" w:rsidP="006A597C">
      <w:pPr>
        <w:rPr>
          <w:highlight w:val="white"/>
        </w:rPr>
      </w:pPr>
    </w:p>
    <w:p w14:paraId="7FF2415C" w14:textId="77777777" w:rsidR="008E41CB" w:rsidRPr="008A67A6" w:rsidRDefault="008E41CB" w:rsidP="006A597C">
      <w:pPr>
        <w:rPr>
          <w:highlight w:val="white"/>
        </w:rPr>
      </w:pPr>
    </w:p>
    <w:p w14:paraId="7FF2415D" w14:textId="77777777" w:rsidR="008E41CB" w:rsidRPr="008A67A6" w:rsidRDefault="008E41CB" w:rsidP="006A597C">
      <w:pPr>
        <w:rPr>
          <w:highlight w:val="white"/>
        </w:rPr>
      </w:pPr>
    </w:p>
    <w:p w14:paraId="7FF2415E" w14:textId="77777777" w:rsidR="008E41CB" w:rsidRPr="008A67A6" w:rsidRDefault="008E41CB" w:rsidP="006A597C">
      <w:pPr>
        <w:rPr>
          <w:highlight w:val="white"/>
        </w:rPr>
      </w:pPr>
    </w:p>
    <w:p w14:paraId="7FF2415F" w14:textId="77777777" w:rsidR="008E41CB" w:rsidRPr="008A67A6" w:rsidRDefault="0082772A" w:rsidP="006A597C">
      <w:pPr>
        <w:rPr>
          <w:highlight w:val="white"/>
        </w:rPr>
      </w:pPr>
      <w:r w:rsidRPr="008A67A6">
        <w:rPr>
          <w:noProof/>
          <w:highlight w:val="white"/>
        </w:rPr>
        <w:lastRenderedPageBreak/>
        <w:drawing>
          <wp:inline distT="114300" distB="114300" distL="114300" distR="114300" wp14:anchorId="7FF2429A" wp14:editId="7FF2429B">
            <wp:extent cx="3618140" cy="2489653"/>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t="1348" r="1361" b="2243"/>
                    <a:stretch>
                      <a:fillRect/>
                    </a:stretch>
                  </pic:blipFill>
                  <pic:spPr>
                    <a:xfrm>
                      <a:off x="0" y="0"/>
                      <a:ext cx="3618140" cy="2489653"/>
                    </a:xfrm>
                    <a:prstGeom prst="rect">
                      <a:avLst/>
                    </a:prstGeom>
                    <a:ln/>
                  </pic:spPr>
                </pic:pic>
              </a:graphicData>
            </a:graphic>
          </wp:inline>
        </w:drawing>
      </w:r>
    </w:p>
    <w:p w14:paraId="7FF24160" w14:textId="77777777" w:rsidR="008E41CB" w:rsidRDefault="0082772A" w:rsidP="006A597C">
      <w:pPr>
        <w:rPr>
          <w:highlight w:val="white"/>
        </w:rPr>
      </w:pPr>
      <w:r w:rsidRPr="008A67A6">
        <w:rPr>
          <w:highlight w:val="white"/>
        </w:rPr>
        <w:t xml:space="preserve">Fig 4: F-score of </w:t>
      </w:r>
      <w:commentRangeStart w:id="93"/>
      <w:commentRangeStart w:id="94"/>
      <w:r w:rsidRPr="008A67A6">
        <w:rPr>
          <w:highlight w:val="white"/>
        </w:rPr>
        <w:t>XGBoost model features</w:t>
      </w:r>
      <w:commentRangeEnd w:id="93"/>
      <w:r w:rsidRPr="008A67A6">
        <w:commentReference w:id="93"/>
      </w:r>
      <w:commentRangeEnd w:id="94"/>
      <w:r w:rsidRPr="008A67A6">
        <w:commentReference w:id="94"/>
      </w:r>
      <w:r w:rsidRPr="008A67A6">
        <w:rPr>
          <w:highlight w:val="white"/>
        </w:rPr>
        <w:t xml:space="preserve"> to CF estimation.</w:t>
      </w:r>
    </w:p>
    <w:p w14:paraId="772A8546" w14:textId="77777777" w:rsidR="006873AD" w:rsidRDefault="006873AD" w:rsidP="006A597C">
      <w:pPr>
        <w:rPr>
          <w:highlight w:val="white"/>
        </w:rPr>
      </w:pPr>
    </w:p>
    <w:p w14:paraId="176140DB" w14:textId="77777777" w:rsidR="006873AD" w:rsidRPr="008A67A6" w:rsidRDefault="006873AD" w:rsidP="006A597C">
      <w:pPr>
        <w:rPr>
          <w:ins w:id="95" w:author="Tina Andriantsalama" w:date="2022-05-16T18:51:00Z"/>
          <w:highlight w:val="white"/>
        </w:rPr>
      </w:pPr>
      <w:commentRangeStart w:id="96"/>
      <w:commentRangeStart w:id="97"/>
    </w:p>
    <w:commentRangeEnd w:id="96"/>
    <w:p w14:paraId="7FF24161" w14:textId="77777777" w:rsidR="008E41CB" w:rsidRPr="008A67A6" w:rsidRDefault="0082772A" w:rsidP="006A597C">
      <w:pPr>
        <w:rPr>
          <w:highlight w:val="white"/>
        </w:rPr>
      </w:pPr>
      <w:r w:rsidRPr="008A67A6">
        <w:commentReference w:id="96"/>
      </w:r>
      <w:commentRangeEnd w:id="97"/>
      <w:r w:rsidRPr="008A67A6">
        <w:commentReference w:id="97"/>
      </w:r>
      <w:r w:rsidRPr="008A67A6">
        <w:rPr>
          <w:noProof/>
          <w:highlight w:val="white"/>
        </w:rPr>
        <w:drawing>
          <wp:inline distT="114300" distB="114300" distL="114300" distR="114300" wp14:anchorId="7FF2429C" wp14:editId="7FF2429D">
            <wp:extent cx="7101263" cy="1354364"/>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7101263" cy="1354364"/>
                    </a:xfrm>
                    <a:prstGeom prst="rect">
                      <a:avLst/>
                    </a:prstGeom>
                    <a:ln/>
                  </pic:spPr>
                </pic:pic>
              </a:graphicData>
            </a:graphic>
          </wp:inline>
        </w:drawing>
      </w:r>
    </w:p>
    <w:p w14:paraId="7FF24162" w14:textId="7371F862" w:rsidR="008E41CB" w:rsidRPr="008A67A6" w:rsidRDefault="0082772A" w:rsidP="006A597C">
      <w:pPr>
        <w:rPr>
          <w:highlight w:val="white"/>
        </w:rPr>
      </w:pPr>
      <w:r w:rsidRPr="008A67A6">
        <w:rPr>
          <w:highlight w:val="white"/>
        </w:rPr>
        <w:t>Fig 5: XGBoost CF estimation and observations at Reunion for January 2021 - February 2021 period. (</w:t>
      </w:r>
      <w:commentRangeStart w:id="98"/>
      <w:commentRangeStart w:id="99"/>
      <w:r w:rsidRPr="008A67A6">
        <w:rPr>
          <w:highlight w:val="white"/>
        </w:rPr>
        <w:t xml:space="preserve">plot </w:t>
      </w:r>
      <w:r w:rsidR="007B06F7" w:rsidRPr="008A67A6">
        <w:rPr>
          <w:highlight w:val="white"/>
        </w:rPr>
        <w:t>modif</w:t>
      </w:r>
      <w:r w:rsidR="007B06F7">
        <w:rPr>
          <w:highlight w:val="white"/>
        </w:rPr>
        <w:t>i</w:t>
      </w:r>
      <w:r w:rsidRPr="008A67A6">
        <w:rPr>
          <w:highlight w:val="white"/>
        </w:rPr>
        <w:t>cation</w:t>
      </w:r>
      <w:commentRangeEnd w:id="98"/>
      <w:r w:rsidRPr="008A67A6">
        <w:commentReference w:id="98"/>
      </w:r>
      <w:commentRangeEnd w:id="99"/>
      <w:r w:rsidRPr="008A67A6">
        <w:commentReference w:id="99"/>
      </w:r>
      <w:r w:rsidRPr="008A67A6">
        <w:rPr>
          <w:highlight w:val="white"/>
        </w:rPr>
        <w:t>)</w:t>
      </w:r>
    </w:p>
    <w:p w14:paraId="7FF24163" w14:textId="77777777" w:rsidR="008E41CB" w:rsidRPr="008A67A6" w:rsidRDefault="008E41CB" w:rsidP="006A597C">
      <w:pPr>
        <w:rPr>
          <w:highlight w:val="white"/>
        </w:rPr>
      </w:pPr>
    </w:p>
    <w:p w14:paraId="7FF24164" w14:textId="77777777" w:rsidR="008E41CB" w:rsidRPr="008A67A6" w:rsidRDefault="008E41CB" w:rsidP="006A597C">
      <w:pPr>
        <w:rPr>
          <w:highlight w:val="white"/>
        </w:rPr>
      </w:pPr>
    </w:p>
    <w:p w14:paraId="7FF24165" w14:textId="77777777" w:rsidR="008E41CB" w:rsidRPr="008A67A6" w:rsidRDefault="008E41CB" w:rsidP="006A597C">
      <w:pPr>
        <w:rPr>
          <w:highlight w:val="white"/>
        </w:rPr>
      </w:pPr>
    </w:p>
    <w:p w14:paraId="7FF24166" w14:textId="77777777" w:rsidR="008E41CB" w:rsidRPr="008A67A6" w:rsidRDefault="0082772A" w:rsidP="006A597C">
      <w:pPr>
        <w:rPr>
          <w:ins w:id="100" w:author="Tina Andriantsalama" w:date="2022-05-16T19:04:00Z"/>
          <w:highlight w:val="white"/>
        </w:rPr>
      </w:pPr>
      <w:commentRangeStart w:id="101"/>
      <w:r w:rsidRPr="008A67A6">
        <w:rPr>
          <w:noProof/>
          <w:highlight w:val="white"/>
        </w:rPr>
        <w:drawing>
          <wp:inline distT="114300" distB="114300" distL="114300" distR="114300" wp14:anchorId="7FF2429E" wp14:editId="7FF2429F">
            <wp:extent cx="6937909" cy="3224213"/>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6937909" cy="3224213"/>
                    </a:xfrm>
                    <a:prstGeom prst="rect">
                      <a:avLst/>
                    </a:prstGeom>
                    <a:ln/>
                  </pic:spPr>
                </pic:pic>
              </a:graphicData>
            </a:graphic>
          </wp:inline>
        </w:drawing>
      </w:r>
      <w:commentRangeEnd w:id="101"/>
      <w:ins w:id="102" w:author="Tina Andriantsalama" w:date="2022-05-16T19:04:00Z">
        <w:r w:rsidRPr="008A67A6">
          <w:commentReference w:id="101"/>
        </w:r>
      </w:ins>
    </w:p>
    <w:p w14:paraId="7FF24167" w14:textId="77777777" w:rsidR="008E41CB" w:rsidRPr="008A67A6" w:rsidRDefault="0082772A" w:rsidP="006A597C">
      <w:pPr>
        <w:rPr>
          <w:highlight w:val="white"/>
        </w:rPr>
      </w:pPr>
      <w:r w:rsidRPr="008A67A6">
        <w:rPr>
          <w:highlight w:val="white"/>
        </w:rPr>
        <w:t xml:space="preserve">Fig 6: Comparison of observed and estimated CF, (a) observation, (b) XGBoost, and (c) APCADA together with CFI. </w:t>
      </w:r>
    </w:p>
    <w:p w14:paraId="7FF24168" w14:textId="77777777" w:rsidR="008E41CB" w:rsidRPr="008A67A6" w:rsidRDefault="008E41CB" w:rsidP="006A597C">
      <w:pPr>
        <w:rPr>
          <w:highlight w:val="white"/>
        </w:rPr>
      </w:pPr>
    </w:p>
    <w:p w14:paraId="7FF24169" w14:textId="77777777" w:rsidR="008E41CB" w:rsidRPr="006A597C" w:rsidRDefault="0082772A" w:rsidP="00EF09FE">
      <w:pPr>
        <w:pStyle w:val="Heading2"/>
        <w:rPr>
          <w:highlight w:val="white"/>
        </w:rPr>
      </w:pPr>
      <w:r w:rsidRPr="006A597C">
        <w:rPr>
          <w:highlight w:val="white"/>
        </w:rPr>
        <w:t xml:space="preserve">CF </w:t>
      </w:r>
      <w:commentRangeStart w:id="103"/>
      <w:r w:rsidRPr="006A597C">
        <w:rPr>
          <w:highlight w:val="white"/>
        </w:rPr>
        <w:t>estimations</w:t>
      </w:r>
      <w:commentRangeEnd w:id="103"/>
      <w:r w:rsidRPr="008A67A6">
        <w:commentReference w:id="103"/>
      </w:r>
    </w:p>
    <w:p w14:paraId="7FF2416A" w14:textId="77777777" w:rsidR="008E41CB" w:rsidRPr="008A67A6" w:rsidRDefault="008E41CB" w:rsidP="006A597C">
      <w:pPr>
        <w:rPr>
          <w:highlight w:val="white"/>
        </w:rPr>
      </w:pPr>
    </w:p>
    <w:p w14:paraId="7FF2416B" w14:textId="2BD81BCB" w:rsidR="008E41CB" w:rsidRPr="008A67A6" w:rsidRDefault="0082772A" w:rsidP="006A597C">
      <w:pPr>
        <w:rPr>
          <w:highlight w:val="white"/>
        </w:rPr>
      </w:pPr>
      <w:r w:rsidRPr="008A67A6">
        <w:rPr>
          <w:highlight w:val="white"/>
        </w:rPr>
        <w:t>Statistical and physical methods were compared, Table (\ref2</w:t>
      </w:r>
      <w:r w:rsidR="00BB2A9B">
        <w:rPr>
          <w:highlight w:val="white"/>
        </w:rPr>
        <w:t>)</w:t>
      </w:r>
      <w:r w:rsidRPr="008A67A6">
        <w:rPr>
          <w:highlight w:val="white"/>
        </w:rPr>
        <w:t>, and \ref3</w:t>
      </w:r>
      <w:r w:rsidR="00BB2A9B">
        <w:rPr>
          <w:highlight w:val="white"/>
        </w:rPr>
        <w:t>)</w:t>
      </w:r>
      <w:r w:rsidRPr="008A67A6">
        <w:rPr>
          <w:highlight w:val="white"/>
        </w:rPr>
        <w:t>). The correlation of 85.9% was observed between XGBoost and APCADA estimations. In addition, RMSE and MAE of 0.27 and 0.21 were observed between the two methods.</w:t>
      </w:r>
    </w:p>
    <w:p w14:paraId="7FF2416C" w14:textId="77777777" w:rsidR="008E41CB" w:rsidRPr="008A67A6" w:rsidRDefault="008E41CB" w:rsidP="006A597C">
      <w:pPr>
        <w:rPr>
          <w:highlight w:val="white"/>
        </w:rPr>
      </w:pPr>
    </w:p>
    <w:p w14:paraId="7FF2416D" w14:textId="613F33C9" w:rsidR="008E41CB" w:rsidRPr="008A67A6" w:rsidRDefault="0082772A" w:rsidP="006A597C">
      <w:pPr>
        <w:rPr>
          <w:highlight w:val="white"/>
        </w:rPr>
      </w:pPr>
      <w:r w:rsidRPr="008A67A6">
        <w:rPr>
          <w:highlight w:val="white"/>
        </w:rPr>
        <w:t xml:space="preserve">Chao: is the r Pearson </w:t>
      </w:r>
      <w:r w:rsidR="00A53437" w:rsidRPr="008A67A6">
        <w:rPr>
          <w:highlight w:val="white"/>
        </w:rPr>
        <w:t>correlation?</w:t>
      </w:r>
      <w:r w:rsidRPr="008A67A6">
        <w:rPr>
          <w:highlight w:val="white"/>
        </w:rPr>
        <w:t xml:space="preserve"> if yes, 1) usually, the correlation coefficient</w:t>
      </w:r>
      <w:commentRangeStart w:id="104"/>
      <w:r w:rsidRPr="008A67A6">
        <w:rPr>
          <w:highlight w:val="white"/>
        </w:rPr>
        <w:t xml:space="preserve"> varies between +1 and -1</w:t>
      </w:r>
      <w:commentRangeEnd w:id="104"/>
      <w:r w:rsidRPr="008A67A6">
        <w:commentReference w:id="104"/>
      </w:r>
      <w:r w:rsidRPr="008A67A6">
        <w:rPr>
          <w:highlight w:val="white"/>
        </w:rPr>
        <w:t xml:space="preserve">. 2) The Pearson correlation is less appreciated if the two variables (CF_APCADA, converted from octas for example) are not gaussian, and need to be checked. 3) it’s better that we keep the consistency of the precision of the matrix (r, RMSE, </w:t>
      </w:r>
      <w:proofErr w:type="spellStart"/>
      <w:r w:rsidRPr="008A67A6">
        <w:rPr>
          <w:highlight w:val="white"/>
        </w:rPr>
        <w:t>etc</w:t>
      </w:r>
      <w:proofErr w:type="spellEnd"/>
      <w:r w:rsidRPr="008A67A6">
        <w:rPr>
          <w:highlight w:val="white"/>
        </w:rPr>
        <w:t>) 1 -&gt; 1.00, 0.931 -&gt; 0.93, that’s important but not easy to explain by text here.</w:t>
      </w:r>
    </w:p>
    <w:p w14:paraId="7FF2416E" w14:textId="77777777" w:rsidR="008E41CB" w:rsidRPr="008A67A6" w:rsidRDefault="008E41CB" w:rsidP="006A597C">
      <w:pPr>
        <w:rPr>
          <w:highlight w:val="white"/>
        </w:rPr>
      </w:pPr>
    </w:p>
    <w:p w14:paraId="7FF2416F" w14:textId="77777777" w:rsidR="008E41CB" w:rsidRPr="008A67A6" w:rsidRDefault="0082772A" w:rsidP="006A597C">
      <w:pPr>
        <w:rPr>
          <w:highlight w:val="white"/>
        </w:rPr>
      </w:pPr>
      <w:r w:rsidRPr="008A67A6">
        <w:rPr>
          <w:highlight w:val="white"/>
        </w:rPr>
        <w:t xml:space="preserve">Table </w:t>
      </w:r>
      <w:ins w:id="105" w:author="Tina Andriantsalama" w:date="2022-05-16T19:40:00Z">
        <w:r w:rsidRPr="008A67A6">
          <w:rPr>
            <w:highlight w:val="white"/>
          </w:rPr>
          <w:t>3</w:t>
        </w:r>
      </w:ins>
      <w:del w:id="106" w:author="Tina Andriantsalama" w:date="2022-05-16T19:40:00Z">
        <w:r w:rsidRPr="008A67A6">
          <w:rPr>
            <w:highlight w:val="white"/>
          </w:rPr>
          <w:delText>2</w:delText>
        </w:r>
      </w:del>
      <w:r w:rsidRPr="008A67A6">
        <w:rPr>
          <w:highlight w:val="white"/>
        </w:rPr>
        <w:t>: Correlation matrix of the estimated CF by XGBoost, and APCADA with observed CF.</w:t>
      </w:r>
    </w:p>
    <w:tbl>
      <w:tblPr>
        <w:tblW w:w="9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444"/>
        <w:gridCol w:w="2445"/>
        <w:gridCol w:w="2445"/>
        <w:gridCol w:w="2445"/>
      </w:tblGrid>
      <w:tr w:rsidR="008E41CB" w:rsidRPr="008A67A6" w14:paraId="7FF24174" w14:textId="77777777">
        <w:tc>
          <w:tcPr>
            <w:tcW w:w="2444" w:type="dxa"/>
            <w:shd w:val="clear" w:color="auto" w:fill="auto"/>
            <w:tcMar>
              <w:top w:w="100" w:type="dxa"/>
              <w:left w:w="100" w:type="dxa"/>
              <w:bottom w:w="100" w:type="dxa"/>
              <w:right w:w="100" w:type="dxa"/>
            </w:tcMar>
          </w:tcPr>
          <w:p w14:paraId="7FF24170" w14:textId="77777777" w:rsidR="008E41CB" w:rsidRPr="008A67A6" w:rsidRDefault="0082772A" w:rsidP="006A597C">
            <w:pPr>
              <w:rPr>
                <w:highlight w:val="white"/>
              </w:rPr>
            </w:pPr>
            <w:r w:rsidRPr="008A67A6">
              <w:rPr>
                <w:highlight w:val="white"/>
              </w:rPr>
              <w:t xml:space="preserve">               r</w:t>
            </w:r>
          </w:p>
        </w:tc>
        <w:tc>
          <w:tcPr>
            <w:tcW w:w="2444" w:type="dxa"/>
            <w:shd w:val="clear" w:color="auto" w:fill="auto"/>
            <w:tcMar>
              <w:top w:w="100" w:type="dxa"/>
              <w:left w:w="100" w:type="dxa"/>
              <w:bottom w:w="100" w:type="dxa"/>
              <w:right w:w="100" w:type="dxa"/>
            </w:tcMar>
          </w:tcPr>
          <w:p w14:paraId="7FF24171" w14:textId="77777777" w:rsidR="008E41CB" w:rsidRPr="008A67A6" w:rsidRDefault="0082772A" w:rsidP="006A597C">
            <w:pPr>
              <w:rPr>
                <w:highlight w:val="white"/>
              </w:rPr>
            </w:pPr>
            <w:r w:rsidRPr="008A67A6">
              <w:rPr>
                <w:highlight w:val="white"/>
              </w:rPr>
              <w:t>CF</w:t>
            </w:r>
          </w:p>
        </w:tc>
        <w:tc>
          <w:tcPr>
            <w:tcW w:w="2444" w:type="dxa"/>
            <w:shd w:val="clear" w:color="auto" w:fill="auto"/>
            <w:tcMar>
              <w:top w:w="100" w:type="dxa"/>
              <w:left w:w="100" w:type="dxa"/>
              <w:bottom w:w="100" w:type="dxa"/>
              <w:right w:w="100" w:type="dxa"/>
            </w:tcMar>
          </w:tcPr>
          <w:p w14:paraId="7FF24172" w14:textId="77777777" w:rsidR="008E41CB" w:rsidRPr="008A67A6" w:rsidRDefault="0082772A" w:rsidP="006A597C">
            <w:pPr>
              <w:rPr>
                <w:highlight w:val="white"/>
              </w:rPr>
            </w:pPr>
            <w:r w:rsidRPr="008A67A6">
              <w:rPr>
                <w:highlight w:val="white"/>
              </w:rPr>
              <w:t>CF_XGB</w:t>
            </w:r>
          </w:p>
        </w:tc>
        <w:tc>
          <w:tcPr>
            <w:tcW w:w="2444" w:type="dxa"/>
            <w:shd w:val="clear" w:color="auto" w:fill="auto"/>
            <w:tcMar>
              <w:top w:w="100" w:type="dxa"/>
              <w:left w:w="100" w:type="dxa"/>
              <w:bottom w:w="100" w:type="dxa"/>
              <w:right w:w="100" w:type="dxa"/>
            </w:tcMar>
          </w:tcPr>
          <w:p w14:paraId="7FF24173" w14:textId="77777777" w:rsidR="008E41CB" w:rsidRPr="008A67A6" w:rsidRDefault="0082772A" w:rsidP="006A597C">
            <w:pPr>
              <w:rPr>
                <w:highlight w:val="white"/>
              </w:rPr>
            </w:pPr>
            <w:r w:rsidRPr="008A67A6">
              <w:rPr>
                <w:highlight w:val="white"/>
              </w:rPr>
              <w:t>CF_APCADA</w:t>
            </w:r>
          </w:p>
        </w:tc>
      </w:tr>
      <w:tr w:rsidR="008E41CB" w:rsidRPr="008A67A6" w14:paraId="7FF24179" w14:textId="77777777">
        <w:tc>
          <w:tcPr>
            <w:tcW w:w="2444" w:type="dxa"/>
            <w:shd w:val="clear" w:color="auto" w:fill="auto"/>
            <w:tcMar>
              <w:top w:w="100" w:type="dxa"/>
              <w:left w:w="100" w:type="dxa"/>
              <w:bottom w:w="100" w:type="dxa"/>
              <w:right w:w="100" w:type="dxa"/>
            </w:tcMar>
          </w:tcPr>
          <w:p w14:paraId="7FF24175" w14:textId="77777777" w:rsidR="008E41CB" w:rsidRPr="008A67A6" w:rsidRDefault="0082772A" w:rsidP="006A597C">
            <w:pPr>
              <w:rPr>
                <w:highlight w:val="white"/>
              </w:rPr>
            </w:pPr>
            <w:r w:rsidRPr="008A67A6">
              <w:rPr>
                <w:highlight w:val="white"/>
              </w:rPr>
              <w:t>CF</w:t>
            </w:r>
          </w:p>
        </w:tc>
        <w:tc>
          <w:tcPr>
            <w:tcW w:w="2444" w:type="dxa"/>
            <w:shd w:val="clear" w:color="auto" w:fill="auto"/>
            <w:tcMar>
              <w:top w:w="100" w:type="dxa"/>
              <w:left w:w="100" w:type="dxa"/>
              <w:bottom w:w="100" w:type="dxa"/>
              <w:right w:w="100" w:type="dxa"/>
            </w:tcMar>
          </w:tcPr>
          <w:p w14:paraId="7FF24176" w14:textId="77777777" w:rsidR="008E41CB" w:rsidRPr="008A67A6" w:rsidRDefault="0082772A" w:rsidP="006A597C">
            <w:pPr>
              <w:rPr>
                <w:highlight w:val="white"/>
              </w:rPr>
            </w:pPr>
            <w:r w:rsidRPr="008A67A6">
              <w:rPr>
                <w:highlight w:val="white"/>
              </w:rPr>
              <w:t>1.00</w:t>
            </w:r>
          </w:p>
        </w:tc>
        <w:tc>
          <w:tcPr>
            <w:tcW w:w="2444" w:type="dxa"/>
            <w:shd w:val="clear" w:color="auto" w:fill="auto"/>
            <w:tcMar>
              <w:top w:w="100" w:type="dxa"/>
              <w:left w:w="100" w:type="dxa"/>
              <w:bottom w:w="100" w:type="dxa"/>
              <w:right w:w="100" w:type="dxa"/>
            </w:tcMar>
          </w:tcPr>
          <w:p w14:paraId="7FF24177" w14:textId="77777777" w:rsidR="008E41CB" w:rsidRPr="008A67A6" w:rsidRDefault="0082772A" w:rsidP="006A597C">
            <w:pPr>
              <w:rPr>
                <w:highlight w:val="white"/>
              </w:rPr>
            </w:pPr>
            <w:r w:rsidRPr="008A67A6">
              <w:rPr>
                <w:highlight w:val="white"/>
              </w:rPr>
              <w:t>0.93</w:t>
            </w:r>
          </w:p>
        </w:tc>
        <w:tc>
          <w:tcPr>
            <w:tcW w:w="2444" w:type="dxa"/>
            <w:shd w:val="clear" w:color="auto" w:fill="auto"/>
            <w:tcMar>
              <w:top w:w="100" w:type="dxa"/>
              <w:left w:w="100" w:type="dxa"/>
              <w:bottom w:w="100" w:type="dxa"/>
              <w:right w:w="100" w:type="dxa"/>
            </w:tcMar>
          </w:tcPr>
          <w:p w14:paraId="7FF24178" w14:textId="77777777" w:rsidR="008E41CB" w:rsidRPr="008A67A6" w:rsidRDefault="0082772A" w:rsidP="006A597C">
            <w:pPr>
              <w:rPr>
                <w:highlight w:val="white"/>
              </w:rPr>
            </w:pPr>
            <w:r w:rsidRPr="008A67A6">
              <w:rPr>
                <w:highlight w:val="white"/>
              </w:rPr>
              <w:t>0.84</w:t>
            </w:r>
          </w:p>
        </w:tc>
      </w:tr>
      <w:tr w:rsidR="008E41CB" w:rsidRPr="008A67A6" w14:paraId="7FF2417E" w14:textId="77777777">
        <w:tc>
          <w:tcPr>
            <w:tcW w:w="2444" w:type="dxa"/>
            <w:shd w:val="clear" w:color="auto" w:fill="auto"/>
            <w:tcMar>
              <w:top w:w="100" w:type="dxa"/>
              <w:left w:w="100" w:type="dxa"/>
              <w:bottom w:w="100" w:type="dxa"/>
              <w:right w:w="100" w:type="dxa"/>
            </w:tcMar>
          </w:tcPr>
          <w:p w14:paraId="7FF2417A" w14:textId="77777777" w:rsidR="008E41CB" w:rsidRPr="008A67A6" w:rsidRDefault="0082772A" w:rsidP="006A597C">
            <w:pPr>
              <w:rPr>
                <w:highlight w:val="white"/>
              </w:rPr>
            </w:pPr>
            <w:r w:rsidRPr="008A67A6">
              <w:rPr>
                <w:highlight w:val="white"/>
              </w:rPr>
              <w:t>CF_XGB</w:t>
            </w:r>
          </w:p>
        </w:tc>
        <w:tc>
          <w:tcPr>
            <w:tcW w:w="2444" w:type="dxa"/>
            <w:shd w:val="clear" w:color="auto" w:fill="auto"/>
            <w:tcMar>
              <w:top w:w="100" w:type="dxa"/>
              <w:left w:w="100" w:type="dxa"/>
              <w:bottom w:w="100" w:type="dxa"/>
              <w:right w:w="100" w:type="dxa"/>
            </w:tcMar>
          </w:tcPr>
          <w:p w14:paraId="7FF2417B" w14:textId="77777777" w:rsidR="008E41CB" w:rsidRPr="008A67A6" w:rsidRDefault="0082772A" w:rsidP="006A597C">
            <w:pPr>
              <w:rPr>
                <w:highlight w:val="white"/>
              </w:rPr>
            </w:pPr>
            <w:r w:rsidRPr="008A67A6">
              <w:rPr>
                <w:highlight w:val="white"/>
              </w:rPr>
              <w:t>0.93</w:t>
            </w:r>
          </w:p>
        </w:tc>
        <w:tc>
          <w:tcPr>
            <w:tcW w:w="2444" w:type="dxa"/>
            <w:shd w:val="clear" w:color="auto" w:fill="auto"/>
            <w:tcMar>
              <w:top w:w="100" w:type="dxa"/>
              <w:left w:w="100" w:type="dxa"/>
              <w:bottom w:w="100" w:type="dxa"/>
              <w:right w:w="100" w:type="dxa"/>
            </w:tcMar>
          </w:tcPr>
          <w:p w14:paraId="7FF2417C" w14:textId="77777777" w:rsidR="008E41CB" w:rsidRPr="008A67A6" w:rsidRDefault="0082772A" w:rsidP="006A597C">
            <w:pPr>
              <w:rPr>
                <w:highlight w:val="white"/>
              </w:rPr>
            </w:pPr>
            <w:r w:rsidRPr="008A67A6">
              <w:rPr>
                <w:highlight w:val="white"/>
              </w:rPr>
              <w:t>1.</w:t>
            </w:r>
          </w:p>
        </w:tc>
        <w:tc>
          <w:tcPr>
            <w:tcW w:w="2444" w:type="dxa"/>
            <w:shd w:val="clear" w:color="auto" w:fill="auto"/>
            <w:tcMar>
              <w:top w:w="100" w:type="dxa"/>
              <w:left w:w="100" w:type="dxa"/>
              <w:bottom w:w="100" w:type="dxa"/>
              <w:right w:w="100" w:type="dxa"/>
            </w:tcMar>
          </w:tcPr>
          <w:p w14:paraId="7FF2417D" w14:textId="77777777" w:rsidR="008E41CB" w:rsidRPr="008A67A6" w:rsidRDefault="0082772A" w:rsidP="006A597C">
            <w:pPr>
              <w:rPr>
                <w:highlight w:val="white"/>
              </w:rPr>
            </w:pPr>
            <w:r w:rsidRPr="008A67A6">
              <w:rPr>
                <w:highlight w:val="white"/>
              </w:rPr>
              <w:t>0.89</w:t>
            </w:r>
          </w:p>
        </w:tc>
      </w:tr>
      <w:tr w:rsidR="008E41CB" w:rsidRPr="008A67A6" w14:paraId="7FF24183" w14:textId="77777777">
        <w:tc>
          <w:tcPr>
            <w:tcW w:w="2444" w:type="dxa"/>
            <w:shd w:val="clear" w:color="auto" w:fill="auto"/>
            <w:tcMar>
              <w:top w:w="100" w:type="dxa"/>
              <w:left w:w="100" w:type="dxa"/>
              <w:bottom w:w="100" w:type="dxa"/>
              <w:right w:w="100" w:type="dxa"/>
            </w:tcMar>
          </w:tcPr>
          <w:p w14:paraId="7FF2417F" w14:textId="77777777" w:rsidR="008E41CB" w:rsidRPr="008A67A6" w:rsidRDefault="0082772A" w:rsidP="006A597C">
            <w:pPr>
              <w:rPr>
                <w:highlight w:val="white"/>
              </w:rPr>
            </w:pPr>
            <w:r w:rsidRPr="008A67A6">
              <w:rPr>
                <w:highlight w:val="white"/>
              </w:rPr>
              <w:t>CF_APCADA</w:t>
            </w:r>
          </w:p>
        </w:tc>
        <w:tc>
          <w:tcPr>
            <w:tcW w:w="2444" w:type="dxa"/>
            <w:shd w:val="clear" w:color="auto" w:fill="auto"/>
            <w:tcMar>
              <w:top w:w="100" w:type="dxa"/>
              <w:left w:w="100" w:type="dxa"/>
              <w:bottom w:w="100" w:type="dxa"/>
              <w:right w:w="100" w:type="dxa"/>
            </w:tcMar>
          </w:tcPr>
          <w:p w14:paraId="7FF24180" w14:textId="77777777" w:rsidR="008E41CB" w:rsidRPr="008A67A6" w:rsidRDefault="0082772A" w:rsidP="006A597C">
            <w:pPr>
              <w:rPr>
                <w:highlight w:val="white"/>
              </w:rPr>
            </w:pPr>
            <w:r w:rsidRPr="008A67A6">
              <w:rPr>
                <w:highlight w:val="white"/>
              </w:rPr>
              <w:t>0.84</w:t>
            </w:r>
          </w:p>
        </w:tc>
        <w:tc>
          <w:tcPr>
            <w:tcW w:w="2444" w:type="dxa"/>
            <w:shd w:val="clear" w:color="auto" w:fill="auto"/>
            <w:tcMar>
              <w:top w:w="100" w:type="dxa"/>
              <w:left w:w="100" w:type="dxa"/>
              <w:bottom w:w="100" w:type="dxa"/>
              <w:right w:w="100" w:type="dxa"/>
            </w:tcMar>
          </w:tcPr>
          <w:p w14:paraId="7FF24181" w14:textId="77777777" w:rsidR="008E41CB" w:rsidRPr="008A67A6" w:rsidRDefault="0082772A" w:rsidP="006A597C">
            <w:pPr>
              <w:rPr>
                <w:highlight w:val="white"/>
              </w:rPr>
            </w:pPr>
            <w:r w:rsidRPr="008A67A6">
              <w:rPr>
                <w:highlight w:val="white"/>
              </w:rPr>
              <w:t>0.89</w:t>
            </w:r>
          </w:p>
        </w:tc>
        <w:tc>
          <w:tcPr>
            <w:tcW w:w="2444" w:type="dxa"/>
            <w:shd w:val="clear" w:color="auto" w:fill="auto"/>
            <w:tcMar>
              <w:top w:w="100" w:type="dxa"/>
              <w:left w:w="100" w:type="dxa"/>
              <w:bottom w:w="100" w:type="dxa"/>
              <w:right w:w="100" w:type="dxa"/>
            </w:tcMar>
          </w:tcPr>
          <w:p w14:paraId="7FF24182" w14:textId="77777777" w:rsidR="008E41CB" w:rsidRPr="008A67A6" w:rsidRDefault="0082772A" w:rsidP="006A597C">
            <w:pPr>
              <w:rPr>
                <w:highlight w:val="white"/>
              </w:rPr>
            </w:pPr>
            <w:r w:rsidRPr="008A67A6">
              <w:rPr>
                <w:highlight w:val="white"/>
              </w:rPr>
              <w:t xml:space="preserve">1. </w:t>
            </w:r>
          </w:p>
        </w:tc>
      </w:tr>
    </w:tbl>
    <w:p w14:paraId="7FF24184" w14:textId="77777777" w:rsidR="008E41CB" w:rsidRPr="008A67A6" w:rsidRDefault="008E41CB" w:rsidP="006A597C">
      <w:pPr>
        <w:rPr>
          <w:highlight w:val="white"/>
        </w:rPr>
      </w:pPr>
    </w:p>
    <w:p w14:paraId="7FF24185" w14:textId="77777777" w:rsidR="008E41CB" w:rsidRPr="008A67A6" w:rsidRDefault="008E41CB" w:rsidP="006A597C">
      <w:pPr>
        <w:rPr>
          <w:highlight w:val="white"/>
        </w:rPr>
      </w:pPr>
    </w:p>
    <w:p w14:paraId="7FF24186" w14:textId="77777777" w:rsidR="008E41CB" w:rsidRPr="008A67A6" w:rsidRDefault="008E41CB" w:rsidP="006A597C">
      <w:pPr>
        <w:rPr>
          <w:highlight w:val="white"/>
        </w:rPr>
      </w:pPr>
    </w:p>
    <w:p w14:paraId="7FF24187" w14:textId="77777777" w:rsidR="008E41CB" w:rsidRPr="008A67A6" w:rsidRDefault="008E41CB" w:rsidP="006A597C">
      <w:pPr>
        <w:rPr>
          <w:highlight w:val="white"/>
        </w:rPr>
      </w:pPr>
    </w:p>
    <w:p w14:paraId="7FF24188" w14:textId="77777777" w:rsidR="008E41CB" w:rsidRPr="008A67A6" w:rsidRDefault="008E41CB" w:rsidP="006A597C">
      <w:pPr>
        <w:rPr>
          <w:highlight w:val="white"/>
        </w:rPr>
      </w:pPr>
    </w:p>
    <w:p w14:paraId="7FF24189" w14:textId="77777777" w:rsidR="008E41CB" w:rsidRPr="008A67A6" w:rsidRDefault="0082772A" w:rsidP="006A597C">
      <w:pPr>
        <w:rPr>
          <w:highlight w:val="white"/>
        </w:rPr>
      </w:pPr>
      <w:r w:rsidRPr="008A67A6">
        <w:rPr>
          <w:highlight w:val="white"/>
        </w:rPr>
        <w:t xml:space="preserve">Table </w:t>
      </w:r>
      <w:ins w:id="107" w:author="Tina Andriantsalama" w:date="2022-05-16T19:40:00Z">
        <w:r w:rsidRPr="008A67A6">
          <w:rPr>
            <w:highlight w:val="white"/>
          </w:rPr>
          <w:t>4</w:t>
        </w:r>
      </w:ins>
      <w:del w:id="108" w:author="Tina Andriantsalama" w:date="2022-05-16T19:40:00Z">
        <w:r w:rsidRPr="008A67A6">
          <w:rPr>
            <w:highlight w:val="white"/>
          </w:rPr>
          <w:delText>3</w:delText>
        </w:r>
      </w:del>
      <w:r w:rsidRPr="008A67A6">
        <w:rPr>
          <w:highlight w:val="white"/>
        </w:rPr>
        <w:t>: Error metrics between CF estimations and observation</w:t>
      </w:r>
    </w:p>
    <w:tbl>
      <w:tblPr>
        <w:tblW w:w="9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660"/>
        <w:gridCol w:w="3659"/>
        <w:gridCol w:w="2460"/>
      </w:tblGrid>
      <w:tr w:rsidR="008E41CB" w:rsidRPr="008A67A6" w14:paraId="7FF2418D" w14:textId="77777777">
        <w:tc>
          <w:tcPr>
            <w:tcW w:w="3659" w:type="dxa"/>
            <w:shd w:val="clear" w:color="auto" w:fill="auto"/>
            <w:tcMar>
              <w:top w:w="100" w:type="dxa"/>
              <w:left w:w="100" w:type="dxa"/>
              <w:bottom w:w="100" w:type="dxa"/>
              <w:right w:w="100" w:type="dxa"/>
            </w:tcMar>
          </w:tcPr>
          <w:p w14:paraId="7FF2418A" w14:textId="77777777" w:rsidR="008E41CB" w:rsidRPr="008A67A6" w:rsidRDefault="0082772A" w:rsidP="006A597C">
            <w:pPr>
              <w:rPr>
                <w:highlight w:val="white"/>
              </w:rPr>
            </w:pPr>
            <w:r w:rsidRPr="008A67A6">
              <w:rPr>
                <w:highlight w:val="white"/>
              </w:rPr>
              <w:t>Estimations</w:t>
            </w:r>
          </w:p>
        </w:tc>
        <w:tc>
          <w:tcPr>
            <w:tcW w:w="3659" w:type="dxa"/>
            <w:shd w:val="clear" w:color="auto" w:fill="auto"/>
            <w:tcMar>
              <w:top w:w="100" w:type="dxa"/>
              <w:left w:w="100" w:type="dxa"/>
              <w:bottom w:w="100" w:type="dxa"/>
              <w:right w:w="100" w:type="dxa"/>
            </w:tcMar>
          </w:tcPr>
          <w:p w14:paraId="7FF2418B" w14:textId="77777777" w:rsidR="008E41CB" w:rsidRPr="008A67A6" w:rsidRDefault="0082772A" w:rsidP="006A597C">
            <w:pPr>
              <w:rPr>
                <w:highlight w:val="white"/>
              </w:rPr>
            </w:pPr>
            <w:r w:rsidRPr="008A67A6">
              <w:rPr>
                <w:highlight w:val="white"/>
              </w:rPr>
              <w:t xml:space="preserve">RMSE </w:t>
            </w:r>
          </w:p>
        </w:tc>
        <w:tc>
          <w:tcPr>
            <w:tcW w:w="2460" w:type="dxa"/>
            <w:shd w:val="clear" w:color="auto" w:fill="auto"/>
            <w:tcMar>
              <w:top w:w="100" w:type="dxa"/>
              <w:left w:w="100" w:type="dxa"/>
              <w:bottom w:w="100" w:type="dxa"/>
              <w:right w:w="100" w:type="dxa"/>
            </w:tcMar>
          </w:tcPr>
          <w:p w14:paraId="7FF2418C" w14:textId="77777777" w:rsidR="008E41CB" w:rsidRPr="008A67A6" w:rsidRDefault="0082772A" w:rsidP="006A597C">
            <w:pPr>
              <w:rPr>
                <w:highlight w:val="white"/>
              </w:rPr>
            </w:pPr>
            <w:r w:rsidRPr="008A67A6">
              <w:rPr>
                <w:highlight w:val="white"/>
              </w:rPr>
              <w:t>MAE</w:t>
            </w:r>
          </w:p>
        </w:tc>
      </w:tr>
      <w:tr w:rsidR="008E41CB" w:rsidRPr="008A67A6" w14:paraId="7FF24191" w14:textId="77777777">
        <w:tc>
          <w:tcPr>
            <w:tcW w:w="3659" w:type="dxa"/>
            <w:shd w:val="clear" w:color="auto" w:fill="auto"/>
            <w:tcMar>
              <w:top w:w="100" w:type="dxa"/>
              <w:left w:w="100" w:type="dxa"/>
              <w:bottom w:w="100" w:type="dxa"/>
              <w:right w:w="100" w:type="dxa"/>
            </w:tcMar>
          </w:tcPr>
          <w:p w14:paraId="7FF2418E" w14:textId="77777777" w:rsidR="008E41CB" w:rsidRPr="008A67A6" w:rsidRDefault="0082772A" w:rsidP="006A597C">
            <w:pPr>
              <w:rPr>
                <w:highlight w:val="white"/>
              </w:rPr>
            </w:pPr>
            <w:r w:rsidRPr="008A67A6">
              <w:rPr>
                <w:highlight w:val="white"/>
              </w:rPr>
              <w:t>CF vs CF_XGB</w:t>
            </w:r>
          </w:p>
        </w:tc>
        <w:tc>
          <w:tcPr>
            <w:tcW w:w="3659" w:type="dxa"/>
            <w:shd w:val="clear" w:color="auto" w:fill="auto"/>
            <w:tcMar>
              <w:top w:w="100" w:type="dxa"/>
              <w:left w:w="100" w:type="dxa"/>
              <w:bottom w:w="100" w:type="dxa"/>
              <w:right w:w="100" w:type="dxa"/>
            </w:tcMar>
          </w:tcPr>
          <w:p w14:paraId="7FF2418F" w14:textId="77777777" w:rsidR="008E41CB" w:rsidRPr="008A67A6" w:rsidRDefault="0082772A" w:rsidP="006A597C">
            <w:pPr>
              <w:rPr>
                <w:highlight w:val="white"/>
              </w:rPr>
            </w:pPr>
            <w:r w:rsidRPr="008A67A6">
              <w:rPr>
                <w:highlight w:val="white"/>
              </w:rPr>
              <w:t>0.12</w:t>
            </w:r>
          </w:p>
        </w:tc>
        <w:tc>
          <w:tcPr>
            <w:tcW w:w="2460" w:type="dxa"/>
            <w:shd w:val="clear" w:color="auto" w:fill="auto"/>
            <w:tcMar>
              <w:top w:w="100" w:type="dxa"/>
              <w:left w:w="100" w:type="dxa"/>
              <w:bottom w:w="100" w:type="dxa"/>
              <w:right w:w="100" w:type="dxa"/>
            </w:tcMar>
          </w:tcPr>
          <w:p w14:paraId="7FF24190" w14:textId="77777777" w:rsidR="008E41CB" w:rsidRPr="008A67A6" w:rsidRDefault="0082772A" w:rsidP="006A597C">
            <w:pPr>
              <w:rPr>
                <w:highlight w:val="white"/>
              </w:rPr>
            </w:pPr>
            <w:r w:rsidRPr="008A67A6">
              <w:rPr>
                <w:highlight w:val="white"/>
              </w:rPr>
              <w:t>0.08</w:t>
            </w:r>
          </w:p>
        </w:tc>
      </w:tr>
      <w:tr w:rsidR="008E41CB" w:rsidRPr="008A67A6" w14:paraId="7FF24195" w14:textId="77777777">
        <w:tc>
          <w:tcPr>
            <w:tcW w:w="3659" w:type="dxa"/>
            <w:shd w:val="clear" w:color="auto" w:fill="auto"/>
            <w:tcMar>
              <w:top w:w="100" w:type="dxa"/>
              <w:left w:w="100" w:type="dxa"/>
              <w:bottom w:w="100" w:type="dxa"/>
              <w:right w:w="100" w:type="dxa"/>
            </w:tcMar>
          </w:tcPr>
          <w:p w14:paraId="7FF24192" w14:textId="77777777" w:rsidR="008E41CB" w:rsidRPr="008A67A6" w:rsidRDefault="0082772A" w:rsidP="006A597C">
            <w:pPr>
              <w:rPr>
                <w:highlight w:val="white"/>
              </w:rPr>
            </w:pPr>
            <w:r w:rsidRPr="008A67A6">
              <w:rPr>
                <w:highlight w:val="white"/>
              </w:rPr>
              <w:t xml:space="preserve">CF vs CF_APACADA </w:t>
            </w:r>
          </w:p>
        </w:tc>
        <w:tc>
          <w:tcPr>
            <w:tcW w:w="3659" w:type="dxa"/>
            <w:shd w:val="clear" w:color="auto" w:fill="auto"/>
            <w:tcMar>
              <w:top w:w="100" w:type="dxa"/>
              <w:left w:w="100" w:type="dxa"/>
              <w:bottom w:w="100" w:type="dxa"/>
              <w:right w:w="100" w:type="dxa"/>
            </w:tcMar>
          </w:tcPr>
          <w:p w14:paraId="7FF24193" w14:textId="77777777" w:rsidR="008E41CB" w:rsidRPr="008A67A6" w:rsidRDefault="0082772A" w:rsidP="006A597C">
            <w:pPr>
              <w:rPr>
                <w:highlight w:val="white"/>
              </w:rPr>
            </w:pPr>
            <w:r w:rsidRPr="008A67A6">
              <w:rPr>
                <w:highlight w:val="white"/>
              </w:rPr>
              <w:t>0.23</w:t>
            </w:r>
          </w:p>
        </w:tc>
        <w:tc>
          <w:tcPr>
            <w:tcW w:w="2460" w:type="dxa"/>
            <w:shd w:val="clear" w:color="auto" w:fill="auto"/>
            <w:tcMar>
              <w:top w:w="100" w:type="dxa"/>
              <w:left w:w="100" w:type="dxa"/>
              <w:bottom w:w="100" w:type="dxa"/>
              <w:right w:w="100" w:type="dxa"/>
            </w:tcMar>
          </w:tcPr>
          <w:p w14:paraId="7FF24194" w14:textId="77777777" w:rsidR="008E41CB" w:rsidRPr="008A67A6" w:rsidRDefault="0082772A" w:rsidP="006A597C">
            <w:pPr>
              <w:rPr>
                <w:highlight w:val="white"/>
              </w:rPr>
            </w:pPr>
            <w:r w:rsidRPr="008A67A6">
              <w:rPr>
                <w:highlight w:val="white"/>
              </w:rPr>
              <w:t>0.16</w:t>
            </w:r>
          </w:p>
        </w:tc>
      </w:tr>
      <w:tr w:rsidR="008E41CB" w:rsidRPr="008A67A6" w14:paraId="7FF24199" w14:textId="77777777">
        <w:tc>
          <w:tcPr>
            <w:tcW w:w="3659" w:type="dxa"/>
            <w:shd w:val="clear" w:color="auto" w:fill="auto"/>
            <w:tcMar>
              <w:top w:w="100" w:type="dxa"/>
              <w:left w:w="100" w:type="dxa"/>
              <w:bottom w:w="100" w:type="dxa"/>
              <w:right w:w="100" w:type="dxa"/>
            </w:tcMar>
          </w:tcPr>
          <w:p w14:paraId="7FF24196" w14:textId="77777777" w:rsidR="008E41CB" w:rsidRPr="008A67A6" w:rsidRDefault="0082772A" w:rsidP="006A597C">
            <w:pPr>
              <w:rPr>
                <w:highlight w:val="white"/>
              </w:rPr>
            </w:pPr>
            <w:r w:rsidRPr="008A67A6">
              <w:rPr>
                <w:highlight w:val="white"/>
              </w:rPr>
              <w:t>CF_XGB vs CF_APCADA</w:t>
            </w:r>
          </w:p>
        </w:tc>
        <w:tc>
          <w:tcPr>
            <w:tcW w:w="3659" w:type="dxa"/>
            <w:shd w:val="clear" w:color="auto" w:fill="auto"/>
            <w:tcMar>
              <w:top w:w="100" w:type="dxa"/>
              <w:left w:w="100" w:type="dxa"/>
              <w:bottom w:w="100" w:type="dxa"/>
              <w:right w:w="100" w:type="dxa"/>
            </w:tcMar>
          </w:tcPr>
          <w:p w14:paraId="7FF24197" w14:textId="77777777" w:rsidR="008E41CB" w:rsidRPr="008A67A6" w:rsidRDefault="0082772A" w:rsidP="006A597C">
            <w:pPr>
              <w:rPr>
                <w:highlight w:val="white"/>
              </w:rPr>
            </w:pPr>
            <w:r w:rsidRPr="008A67A6">
              <w:rPr>
                <w:highlight w:val="white"/>
              </w:rPr>
              <w:t>0.21</w:t>
            </w:r>
          </w:p>
        </w:tc>
        <w:tc>
          <w:tcPr>
            <w:tcW w:w="2460" w:type="dxa"/>
            <w:shd w:val="clear" w:color="auto" w:fill="auto"/>
            <w:tcMar>
              <w:top w:w="100" w:type="dxa"/>
              <w:left w:w="100" w:type="dxa"/>
              <w:bottom w:w="100" w:type="dxa"/>
              <w:right w:w="100" w:type="dxa"/>
            </w:tcMar>
          </w:tcPr>
          <w:p w14:paraId="7FF24198" w14:textId="77777777" w:rsidR="008E41CB" w:rsidRPr="008A67A6" w:rsidRDefault="0082772A" w:rsidP="006A597C">
            <w:pPr>
              <w:rPr>
                <w:highlight w:val="white"/>
              </w:rPr>
            </w:pPr>
            <w:r w:rsidRPr="008A67A6">
              <w:rPr>
                <w:highlight w:val="white"/>
              </w:rPr>
              <w:t>0.16</w:t>
            </w:r>
          </w:p>
        </w:tc>
      </w:tr>
    </w:tbl>
    <w:p w14:paraId="7FF2419A" w14:textId="77777777" w:rsidR="008E41CB" w:rsidRPr="008A67A6" w:rsidRDefault="008E41CB" w:rsidP="006A597C">
      <w:pPr>
        <w:rPr>
          <w:highlight w:val="white"/>
        </w:rPr>
      </w:pPr>
    </w:p>
    <w:p w14:paraId="7FF2419B" w14:textId="77777777" w:rsidR="008E41CB" w:rsidRPr="008A67A6" w:rsidRDefault="008E41CB" w:rsidP="006A597C">
      <w:pPr>
        <w:rPr>
          <w:highlight w:val="white"/>
        </w:rPr>
      </w:pPr>
    </w:p>
    <w:p w14:paraId="7FF2419C" w14:textId="77777777" w:rsidR="008E41CB" w:rsidRPr="008A67A6" w:rsidRDefault="0082772A" w:rsidP="006A597C">
      <w:pPr>
        <w:rPr>
          <w:highlight w:val="white"/>
        </w:rPr>
      </w:pPr>
      <w:r w:rsidRPr="008A67A6">
        <w:rPr>
          <w:highlight w:val="white"/>
        </w:rPr>
        <w:t>Discussion and perspectives</w:t>
      </w:r>
    </w:p>
    <w:p w14:paraId="7FF2419D" w14:textId="6391CCFC" w:rsidR="008E41CB" w:rsidRPr="008A67A6" w:rsidRDefault="0082772A" w:rsidP="006A597C">
      <w:r w:rsidRPr="008A67A6">
        <w:t>This study shows the possibility to estimate cloud fraction by a machine learning method from meteorological variables, where the longwave radiation plays a crucial role because of its strong relationship with clouds. The XGBoost model is successfully applied to estimate CF by LW radiation (along with other meteorological variables)</w:t>
      </w:r>
      <w:r w:rsidRPr="008A67A6">
        <w:rPr>
          <w:u w:val="single"/>
        </w:rPr>
        <w:t>. It could be better to highlight the role of LW for the XGBoost model, we could add this later</w:t>
      </w:r>
      <w:r w:rsidRPr="008A67A6">
        <w:t>. The performance of XGBoost is proven superior to the traditional physical empirical method (e.g., APCADA). While it is worth noting that, XGBoost estimates CF in continuous values, whereas APCADA produces discrete data, which may potentially impact the statistical comparison of these two methods. High-quality and abundant CF measurements is the key to apply a Machine Learning approach (e.g., XGBoost), a future application could benefit from the increasing availability of CF data.</w:t>
      </w:r>
    </w:p>
    <w:p w14:paraId="7FF2419E" w14:textId="77777777" w:rsidR="008E41CB" w:rsidRPr="008A67A6" w:rsidRDefault="008E41CB" w:rsidP="006A597C"/>
    <w:p w14:paraId="7FF2419F" w14:textId="77777777" w:rsidR="008E41CB" w:rsidRPr="008A67A6" w:rsidRDefault="0082772A" w:rsidP="006A597C">
      <w:r w:rsidRPr="008A67A6">
        <w:lastRenderedPageBreak/>
        <w:t xml:space="preserve">Only daytime CF, from the visible camera, is used to train the XGBoost model in this study. Similar experiments could be done during the night with nighttime CF measurement such as that from an infrared camera. With performed accuracy compared to traditional physical methods, the XGBoost model could be applied to extend the temporal coverage of existing CF </w:t>
      </w:r>
      <w:proofErr w:type="gramStart"/>
      <w:r w:rsidRPr="008A67A6">
        <w:t>observations  from</w:t>
      </w:r>
      <w:proofErr w:type="gramEnd"/>
      <w:r w:rsidRPr="008A67A6">
        <w:t xml:space="preserve"> about 1.5 year in this study to more than 2.5 years with available meteorological variables. </w:t>
      </w:r>
    </w:p>
    <w:p w14:paraId="7FF241A0" w14:textId="77777777" w:rsidR="008E41CB" w:rsidRPr="008A67A6" w:rsidRDefault="0082772A" w:rsidP="006A597C">
      <w:pPr>
        <w:rPr>
          <w:highlight w:val="white"/>
        </w:rPr>
      </w:pPr>
      <w:r w:rsidRPr="008A67A6">
        <w:rPr>
          <w:highlight w:val="white"/>
        </w:rPr>
        <w:t xml:space="preserve"> </w:t>
      </w:r>
    </w:p>
    <w:p w14:paraId="7FF241A1" w14:textId="77777777" w:rsidR="008E41CB" w:rsidRPr="008A67A6" w:rsidRDefault="008E41CB" w:rsidP="006A597C">
      <w:pPr>
        <w:rPr>
          <w:highlight w:val="white"/>
        </w:rPr>
      </w:pPr>
    </w:p>
    <w:p w14:paraId="7FF241A2" w14:textId="77777777" w:rsidR="008E41CB" w:rsidRPr="006A597C" w:rsidRDefault="0082772A" w:rsidP="00EF09FE">
      <w:pPr>
        <w:pStyle w:val="Heading2"/>
        <w:rPr>
          <w:highlight w:val="white"/>
        </w:rPr>
      </w:pPr>
      <w:r w:rsidRPr="006A597C">
        <w:rPr>
          <w:highlight w:val="white"/>
        </w:rPr>
        <w:t>Limitations of APCADA at Reunion</w:t>
      </w:r>
    </w:p>
    <w:p w14:paraId="7FF241A3" w14:textId="77777777" w:rsidR="008E41CB" w:rsidRPr="008A67A6" w:rsidRDefault="0082772A" w:rsidP="006A597C">
      <w:r w:rsidRPr="008A67A6">
        <w:rPr>
          <w:highlight w:val="white"/>
        </w:rPr>
        <w:t xml:space="preserve"> </w:t>
      </w:r>
    </w:p>
    <w:p w14:paraId="7FF241A4" w14:textId="0090B461" w:rsidR="008E41CB" w:rsidRPr="008A67A6" w:rsidRDefault="0082772A" w:rsidP="006A597C">
      <w:pPr>
        <w:rPr>
          <w:color w:val="0000FF"/>
          <w:highlight w:val="white"/>
        </w:rPr>
      </w:pPr>
      <w:r w:rsidRPr="008A67A6">
        <w:t xml:space="preserve">Presence of dynamic </w:t>
      </w:r>
      <w:r w:rsidR="00F818A1" w:rsidRPr="008A67A6">
        <w:t>low-level</w:t>
      </w:r>
      <w:r w:rsidRPr="008A67A6">
        <w:t xml:space="preserve"> clouds in ocean regions mainly from the near surface moisture hindered the performance of APCADA. For the same reason, a correlation of below 70% was observed at </w:t>
      </w:r>
      <w:r w:rsidRPr="008A67A6">
        <w:rPr>
          <w:highlight w:val="white"/>
        </w:rPr>
        <w:t>Kwajalein (8.43°N, 167.44°E) (durr2004automatic</w:t>
      </w:r>
      <w:r w:rsidR="00BB2A9B">
        <w:rPr>
          <w:highlight w:val="white"/>
        </w:rPr>
        <w:t>)</w:t>
      </w:r>
      <w:r w:rsidRPr="008A67A6">
        <w:rPr>
          <w:highlight w:val="white"/>
        </w:rPr>
        <w:t xml:space="preserve">). </w:t>
      </w:r>
      <w:commentRangeStart w:id="109"/>
      <w:r w:rsidRPr="008A67A6">
        <w:rPr>
          <w:color w:val="0000FF"/>
          <w:highlight w:val="white"/>
        </w:rPr>
        <w:t>other information on this?</w:t>
      </w:r>
      <w:commentRangeEnd w:id="109"/>
      <w:r w:rsidRPr="008A67A6">
        <w:commentReference w:id="109"/>
      </w:r>
    </w:p>
    <w:p w14:paraId="7FF241A5" w14:textId="77777777" w:rsidR="008E41CB" w:rsidRPr="008A67A6" w:rsidRDefault="008E41CB" w:rsidP="006A597C">
      <w:pPr>
        <w:rPr>
          <w:highlight w:val="white"/>
        </w:rPr>
      </w:pPr>
    </w:p>
    <w:p w14:paraId="7FF241A6" w14:textId="77777777" w:rsidR="008E41CB" w:rsidRPr="008A67A6" w:rsidRDefault="008E41CB" w:rsidP="006A597C">
      <w:pPr>
        <w:rPr>
          <w:highlight w:val="white"/>
        </w:rPr>
      </w:pPr>
    </w:p>
    <w:p w14:paraId="7FF241A7" w14:textId="77777777" w:rsidR="008E41CB" w:rsidRPr="006A597C" w:rsidRDefault="0082772A" w:rsidP="006A597C">
      <w:pPr>
        <w:pStyle w:val="ListParagraph"/>
        <w:numPr>
          <w:ilvl w:val="0"/>
          <w:numId w:val="1"/>
        </w:numPr>
        <w:ind w:firstLineChars="0"/>
        <w:rPr>
          <w:highlight w:val="white"/>
        </w:rPr>
      </w:pPr>
      <w:r w:rsidRPr="006A597C">
        <w:rPr>
          <w:highlight w:val="white"/>
        </w:rPr>
        <w:t>Underestimation of lower cloud fraction</w:t>
      </w:r>
    </w:p>
    <w:p w14:paraId="7FF241A8" w14:textId="77777777" w:rsidR="008E41CB" w:rsidRPr="006A597C" w:rsidRDefault="0082772A" w:rsidP="006A597C">
      <w:pPr>
        <w:pStyle w:val="ListParagraph"/>
        <w:numPr>
          <w:ilvl w:val="0"/>
          <w:numId w:val="1"/>
        </w:numPr>
        <w:ind w:firstLineChars="0"/>
        <w:rPr>
          <w:highlight w:val="white"/>
        </w:rPr>
      </w:pPr>
      <w:r w:rsidRPr="006A597C">
        <w:rPr>
          <w:rFonts w:eastAsia="Cardo"/>
          <w:highlight w:val="white"/>
        </w:rPr>
        <w:t>few clear sky days over the region → dynamics of cloud formation over oceanic region</w:t>
      </w:r>
    </w:p>
    <w:p w14:paraId="7FF241A9" w14:textId="77777777" w:rsidR="008E41CB" w:rsidRPr="006A597C" w:rsidRDefault="0082772A" w:rsidP="006A597C">
      <w:pPr>
        <w:pStyle w:val="ListParagraph"/>
        <w:numPr>
          <w:ilvl w:val="0"/>
          <w:numId w:val="1"/>
        </w:numPr>
        <w:ind w:firstLineChars="0"/>
        <w:rPr>
          <w:highlight w:val="white"/>
        </w:rPr>
      </w:pPr>
      <w:r w:rsidRPr="006A597C">
        <w:rPr>
          <w:highlight w:val="white"/>
        </w:rPr>
        <w:t>number of clear sky days tends to decrease from morning to evening</w:t>
      </w:r>
    </w:p>
    <w:p w14:paraId="7FF241AA" w14:textId="77777777" w:rsidR="008E41CB" w:rsidRPr="006A597C" w:rsidRDefault="0082772A" w:rsidP="006A597C">
      <w:pPr>
        <w:pStyle w:val="ListParagraph"/>
        <w:numPr>
          <w:ilvl w:val="0"/>
          <w:numId w:val="1"/>
        </w:numPr>
        <w:ind w:firstLineChars="0"/>
        <w:rPr>
          <w:highlight w:val="white"/>
        </w:rPr>
      </w:pPr>
      <w:r w:rsidRPr="006A597C">
        <w:rPr>
          <w:highlight w:val="white"/>
        </w:rPr>
        <w:t>data dependence estimation</w:t>
      </w:r>
    </w:p>
    <w:p w14:paraId="7FF241AB" w14:textId="77777777" w:rsidR="008E41CB" w:rsidRPr="006A597C" w:rsidRDefault="008E41CB" w:rsidP="006A597C">
      <w:pPr>
        <w:pStyle w:val="ListParagraph"/>
        <w:numPr>
          <w:ilvl w:val="0"/>
          <w:numId w:val="1"/>
        </w:numPr>
        <w:ind w:firstLineChars="0"/>
        <w:rPr>
          <w:highlight w:val="white"/>
        </w:rPr>
      </w:pPr>
    </w:p>
    <w:p w14:paraId="7FF241AC" w14:textId="77777777" w:rsidR="008E41CB" w:rsidRPr="008A67A6" w:rsidRDefault="008E41CB" w:rsidP="006A597C">
      <w:pPr>
        <w:rPr>
          <w:highlight w:val="white"/>
        </w:rPr>
      </w:pPr>
    </w:p>
    <w:p w14:paraId="7FF241AD" w14:textId="77777777" w:rsidR="008E41CB" w:rsidRPr="006A597C" w:rsidRDefault="0082772A" w:rsidP="00EF09FE">
      <w:pPr>
        <w:pStyle w:val="Heading2"/>
        <w:rPr>
          <w:highlight w:val="white"/>
        </w:rPr>
      </w:pPr>
      <w:r w:rsidRPr="006A597C">
        <w:rPr>
          <w:highlight w:val="white"/>
        </w:rPr>
        <w:t>Limitation of XGBoost model</w:t>
      </w:r>
    </w:p>
    <w:p w14:paraId="7FF241AE" w14:textId="77777777" w:rsidR="008E41CB" w:rsidRPr="008A67A6" w:rsidRDefault="008E41CB" w:rsidP="006A597C">
      <w:pPr>
        <w:rPr>
          <w:highlight w:val="white"/>
        </w:rPr>
      </w:pPr>
    </w:p>
    <w:p w14:paraId="7FF241AF" w14:textId="77777777" w:rsidR="008E41CB" w:rsidRPr="008A67A6" w:rsidRDefault="0082772A" w:rsidP="006A597C">
      <w:pPr>
        <w:rPr>
          <w:highlight w:val="white"/>
        </w:rPr>
      </w:pPr>
      <w:commentRangeStart w:id="110"/>
      <w:r w:rsidRPr="008A67A6">
        <w:rPr>
          <w:highlight w:val="white"/>
        </w:rPr>
        <w:t>Chao, I don’t have an idea on this part</w:t>
      </w:r>
      <w:commentRangeEnd w:id="110"/>
      <w:r w:rsidRPr="008A67A6">
        <w:commentReference w:id="110"/>
      </w:r>
    </w:p>
    <w:p w14:paraId="7FF241B0" w14:textId="77777777" w:rsidR="008E41CB" w:rsidRPr="008A67A6" w:rsidRDefault="008E41CB" w:rsidP="006A597C">
      <w:pPr>
        <w:rPr>
          <w:highlight w:val="white"/>
        </w:rPr>
      </w:pPr>
    </w:p>
    <w:p w14:paraId="7FF241B1" w14:textId="77777777" w:rsidR="008E41CB" w:rsidRPr="006A597C" w:rsidRDefault="0082772A" w:rsidP="006A597C">
      <w:pPr>
        <w:pStyle w:val="ListParagraph"/>
        <w:numPr>
          <w:ilvl w:val="0"/>
          <w:numId w:val="3"/>
        </w:numPr>
        <w:ind w:firstLineChars="0"/>
        <w:rPr>
          <w:highlight w:val="white"/>
        </w:rPr>
      </w:pPr>
      <w:commentRangeStart w:id="111"/>
      <w:r w:rsidRPr="006A597C">
        <w:rPr>
          <w:highlight w:val="white"/>
        </w:rPr>
        <w:t xml:space="preserve">underestimating high values, </w:t>
      </w:r>
      <w:hyperlink r:id="rId24">
        <w:r w:rsidRPr="006A597C">
          <w:rPr>
            <w:color w:val="1155CC"/>
            <w:highlight w:val="white"/>
            <w:u w:val="single"/>
          </w:rPr>
          <w:t>link</w:t>
        </w:r>
      </w:hyperlink>
      <w:commentRangeEnd w:id="111"/>
      <w:r w:rsidRPr="008A67A6">
        <w:commentReference w:id="111"/>
      </w:r>
    </w:p>
    <w:p w14:paraId="7FF241B2" w14:textId="77777777" w:rsidR="008E41CB" w:rsidRPr="006A597C" w:rsidRDefault="0082772A" w:rsidP="006A597C">
      <w:pPr>
        <w:pStyle w:val="ListParagraph"/>
        <w:numPr>
          <w:ilvl w:val="0"/>
          <w:numId w:val="3"/>
        </w:numPr>
        <w:ind w:firstLineChars="0"/>
        <w:rPr>
          <w:highlight w:val="white"/>
        </w:rPr>
      </w:pPr>
      <w:commentRangeStart w:id="112"/>
      <w:r w:rsidRPr="006A597C">
        <w:rPr>
          <w:highlight w:val="white"/>
        </w:rPr>
        <w:t>Overestimation?</w:t>
      </w:r>
      <w:commentRangeEnd w:id="112"/>
      <w:r w:rsidRPr="008A67A6">
        <w:commentReference w:id="112"/>
      </w:r>
    </w:p>
    <w:p w14:paraId="7FF241B3" w14:textId="77777777" w:rsidR="008E41CB" w:rsidRPr="006A597C" w:rsidRDefault="0082772A" w:rsidP="006A597C">
      <w:pPr>
        <w:pStyle w:val="ListParagraph"/>
        <w:numPr>
          <w:ilvl w:val="0"/>
          <w:numId w:val="3"/>
        </w:numPr>
        <w:ind w:firstLineChars="0"/>
        <w:rPr>
          <w:highlight w:val="white"/>
        </w:rPr>
      </w:pPr>
      <w:commentRangeStart w:id="113"/>
      <w:commentRangeStart w:id="114"/>
      <w:commentRangeStart w:id="115"/>
      <w:r w:rsidRPr="006A597C">
        <w:rPr>
          <w:highlight w:val="white"/>
        </w:rPr>
        <w:t>huge amount of data dependence</w:t>
      </w:r>
      <w:commentRangeEnd w:id="113"/>
      <w:r w:rsidRPr="008A67A6">
        <w:commentReference w:id="113"/>
      </w:r>
      <w:commentRangeEnd w:id="114"/>
      <w:r w:rsidRPr="008A67A6">
        <w:commentReference w:id="114"/>
      </w:r>
      <w:commentRangeEnd w:id="115"/>
      <w:r w:rsidRPr="008A67A6">
        <w:commentReference w:id="115"/>
      </w:r>
    </w:p>
    <w:p w14:paraId="7FF241B4" w14:textId="77777777" w:rsidR="008E41CB" w:rsidRPr="006A597C" w:rsidRDefault="008E41CB" w:rsidP="006A597C">
      <w:pPr>
        <w:pStyle w:val="ListParagraph"/>
        <w:numPr>
          <w:ilvl w:val="0"/>
          <w:numId w:val="3"/>
        </w:numPr>
        <w:ind w:firstLineChars="0"/>
        <w:rPr>
          <w:highlight w:val="white"/>
        </w:rPr>
      </w:pPr>
    </w:p>
    <w:p w14:paraId="7FF241B5" w14:textId="77777777" w:rsidR="008E41CB" w:rsidRPr="008A67A6" w:rsidRDefault="008E41CB" w:rsidP="006A597C">
      <w:pPr>
        <w:rPr>
          <w:highlight w:val="white"/>
        </w:rPr>
      </w:pPr>
    </w:p>
    <w:p w14:paraId="7FF241B6" w14:textId="77777777" w:rsidR="008E41CB" w:rsidRPr="008A67A6" w:rsidRDefault="008E41CB" w:rsidP="006A597C">
      <w:pPr>
        <w:rPr>
          <w:highlight w:val="white"/>
        </w:rPr>
      </w:pPr>
    </w:p>
    <w:p w14:paraId="7FF241B7" w14:textId="77777777" w:rsidR="008E41CB" w:rsidRPr="008A67A6" w:rsidRDefault="0082772A" w:rsidP="00EF09FE">
      <w:pPr>
        <w:pStyle w:val="Heading1"/>
        <w:rPr>
          <w:highlight w:val="white"/>
        </w:rPr>
      </w:pPr>
      <w:r w:rsidRPr="008A67A6">
        <w:rPr>
          <w:highlight w:val="white"/>
        </w:rPr>
        <w:t>Conclusion</w:t>
      </w:r>
    </w:p>
    <w:p w14:paraId="7FF241B8" w14:textId="77777777" w:rsidR="008E41CB" w:rsidRPr="008A67A6" w:rsidRDefault="008E41CB" w:rsidP="006A597C">
      <w:pPr>
        <w:rPr>
          <w:highlight w:val="white"/>
        </w:rPr>
      </w:pPr>
    </w:p>
    <w:p w14:paraId="7FF241C0" w14:textId="77777777" w:rsidR="008E41CB" w:rsidRPr="008A67A6" w:rsidRDefault="008E41CB" w:rsidP="006A597C">
      <w:pPr>
        <w:rPr>
          <w:highlight w:val="white"/>
        </w:rPr>
      </w:pPr>
    </w:p>
    <w:p w14:paraId="7FF241C2" w14:textId="77777777" w:rsidR="008E41CB" w:rsidRPr="008A67A6" w:rsidRDefault="008E41CB" w:rsidP="006A597C">
      <w:pPr>
        <w:rPr>
          <w:highlight w:val="white"/>
        </w:rPr>
      </w:pPr>
    </w:p>
    <w:p w14:paraId="7FF241C3" w14:textId="6C1DF443" w:rsidR="008E41CB" w:rsidRPr="008A67A6" w:rsidRDefault="0082772A" w:rsidP="006A597C">
      <w:commentRangeStart w:id="116"/>
      <w:proofErr w:type="spellStart"/>
      <w:r w:rsidRPr="008A67A6">
        <w:t>nd</w:t>
      </w:r>
      <w:proofErr w:type="spellEnd"/>
      <w:r w:rsidRPr="008A67A6">
        <w:t xml:space="preserve"> its representation in Numerical Weather Prediction (NWP) models still has a long way to go (heidinger1996finite</w:t>
      </w:r>
      <w:r w:rsidR="00BB2A9B">
        <w:t>)</w:t>
      </w:r>
      <w:r w:rsidRPr="008A67A6">
        <w:t xml:space="preserve">). </w:t>
      </w:r>
      <w:commentRangeEnd w:id="116"/>
      <w:r w:rsidRPr="008A67A6">
        <w:commentReference w:id="116"/>
      </w:r>
      <w:r w:rsidRPr="008A67A6">
        <w:t xml:space="preserve">The current uncertainties lie from misrepresentation of </w:t>
      </w:r>
      <w:commentRangeStart w:id="117"/>
      <w:r w:rsidRPr="008A67A6">
        <w:t>brokenness (inhomogeneity)</w:t>
      </w:r>
      <w:commentRangeEnd w:id="117"/>
      <w:r w:rsidRPr="008A67A6">
        <w:commentReference w:id="117"/>
      </w:r>
      <w:r w:rsidRPr="008A67A6">
        <w:t xml:space="preserve"> of clouds in atmospheric radiative transfer calculations, which has been studied over 20 years for solar radiation in general and longwave radiation in particular (aida1977reflection</w:t>
      </w:r>
      <w:r w:rsidR="00BB2A9B">
        <w:t>)</w:t>
      </w:r>
      <w:r w:rsidRPr="008A67A6">
        <w:t>, and ellingson1982effects</w:t>
      </w:r>
      <w:r w:rsidR="00BB2A9B">
        <w:t>)</w:t>
      </w:r>
      <w:r w:rsidRPr="008A67A6">
        <w:t xml:space="preserve">). </w:t>
      </w:r>
    </w:p>
    <w:p w14:paraId="7FF241C4" w14:textId="574C3095" w:rsidR="008E41CB" w:rsidRPr="008A67A6" w:rsidRDefault="0082772A" w:rsidP="006A597C">
      <w:pPr>
        <w:rPr>
          <w:highlight w:val="white"/>
        </w:rPr>
      </w:pPr>
      <w:commentRangeStart w:id="118"/>
      <w:r w:rsidRPr="008A67A6">
        <w:t xml:space="preserve">In addition to emissions, cloud brokenness effects to longwave radiation consider the side face </w:t>
      </w:r>
      <w:r w:rsidR="00C04104" w:rsidRPr="008A67A6">
        <w:t>shading of</w:t>
      </w:r>
      <w:r w:rsidRPr="008A67A6">
        <w:t xml:space="preserve"> the broken cloud blocks.</w:t>
      </w:r>
      <w:commentRangeEnd w:id="118"/>
      <w:r w:rsidRPr="008A67A6">
        <w:commentReference w:id="118"/>
      </w:r>
      <w:r w:rsidRPr="008A67A6">
        <w:t xml:space="preserve"> (more information on CF in NWP *11 May*) </w:t>
      </w:r>
    </w:p>
    <w:p w14:paraId="7FF241C5" w14:textId="77777777" w:rsidR="008E41CB" w:rsidRPr="008A67A6" w:rsidRDefault="0082772A" w:rsidP="006A597C">
      <w:pPr>
        <w:rPr>
          <w:highlight w:val="white"/>
        </w:rPr>
      </w:pPr>
      <w:r w:rsidRPr="008A67A6">
        <w:rPr>
          <w:highlight w:val="white"/>
        </w:rPr>
        <w:t xml:space="preserve"> </w:t>
      </w:r>
    </w:p>
    <w:p w14:paraId="7FF241C6" w14:textId="47BDBF78" w:rsidR="008E41CB" w:rsidRPr="008A67A6" w:rsidRDefault="0082772A" w:rsidP="006A597C">
      <w:r w:rsidRPr="008A67A6">
        <w:t xml:space="preserve">Even though clouds play a key role in the Earth's radiation budget, there is still a gap in cloud fraction (CF) estimation </w:t>
      </w:r>
      <w:r w:rsidR="00C04104" w:rsidRPr="008A67A6">
        <w:t>for renewable</w:t>
      </w:r>
      <w:r w:rsidRPr="008A67A6">
        <w:t xml:space="preserve"> energy (RE), photovoltaic (PV) production in particular. Different studies showed a strong radiative cooling effect from low level clouds, and negligible effect from the </w:t>
      </w:r>
      <w:r w:rsidRPr="008A67A6">
        <w:lastRenderedPageBreak/>
        <w:t>high clouds corresponding to the distance and emittance temperature (</w:t>
      </w:r>
      <w:hyperlink w:anchor="_ENREF_9" w:tooltip="Dürr, 2004 #305"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&lt;EndNote&gt;&lt;Cite&gt;&lt;Author&gt;Dürr&lt;/Author&gt;&lt;Year&gt;2004&lt;/Year&gt;&lt;RecNum&gt;305&lt;/RecNum&gt;&lt;DisplayText&gt;Dürr and Philipona, 2004&lt;/DisplayText&gt;&lt;record&gt;&lt;rec-number&gt;305&lt;/rec-number&gt;&lt;foreign-keys&gt;&lt;key app="EN" db-id="ap2s0vva2tfapsexxan50rrawfdrerr00v90" timestamp="1661953080"&gt;305&lt;/key&gt;&lt;/foreign-keys&gt;&lt;ref-type name="Journal Article"&gt;17&lt;/ref-type&gt;&lt;contributors&gt;&lt;authors&gt;&lt;author&gt;Dürr, Bruno&lt;/author&gt;&lt;author&gt;Philipona, R.&lt;/author&gt;&lt;/authors&gt;&lt;/contributors&gt;&lt;titles&gt;&lt;title&gt;Automatic cloud amount detection by surface longwave downward radiation measurements&lt;/title&gt;&lt;secondary-title&gt;Journal of Geophysical Research: Atmospheres&lt;/secondary-title&gt;&lt;/titles&gt;&lt;periodical&gt;&lt;full-title&gt;Journal of Geophysical Research: Atmospheres&lt;/full-title&gt;&lt;/periodical&gt;&lt;volume&gt;109&lt;/volume&gt;&lt;number&gt;D5&lt;/number&gt;&lt;dates&gt;&lt;year&gt;2004&lt;/year&gt;&lt;/dates&gt;&lt;isbn&gt;0148-0227&lt;/isbn&gt;&lt;urls&gt;&lt;related-urls&gt;&lt;url&gt;https://agupubs.onlinelibrary.wiley.com/doi/abs/10.1029/2003JD004182&lt;/url&gt;&lt;/related-urls&gt;&lt;/urls&gt;&lt;electronic-resource-num&gt;https://doi.org/10.1029/2003JD004182&lt;/electronic-resource-num&gt;&lt;/record&gt;&lt;/Cite&gt;&lt;/EndNote&gt;</w:instrText>
        </w:r>
        <w:r w:rsidR="006C105D" w:rsidRPr="006C105D">
          <w:rPr>
            <w:rStyle w:val="Hyperlink"/>
            <w:highlight w:val="white"/>
          </w:rPr>
          <w:fldChar w:fldCharType="separate"/>
        </w:r>
        <w:r w:rsidR="006C105D" w:rsidRPr="006C105D">
          <w:rPr>
            <w:rStyle w:val="Hyperlink"/>
            <w:highlight w:val="white"/>
          </w:rPr>
          <w:t>Dürr and Philipona, 2004</w:t>
        </w:r>
        <w:r w:rsidR="006C105D" w:rsidRPr="006C105D">
          <w:rPr>
            <w:rStyle w:val="Hyperlink"/>
            <w:highlight w:val="white"/>
          </w:rPr>
          <w:fldChar w:fldCharType="end"/>
        </w:r>
      </w:hyperlink>
      <w:r w:rsidRPr="008A67A6">
        <w:t xml:space="preserve">, </w:t>
      </w:r>
      <w:hyperlink w:anchor="_ENREF_23" w:tooltip="Park, 2019 #302"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&lt;EndNote&gt;&lt;Cite&gt;&lt;Author&gt;Park&lt;/Author&gt;&lt;Year&gt;2019&lt;/Year&gt;&lt;RecNum&gt;302&lt;/RecNum&gt;&lt;DisplayText&gt;Park and Shin, 2019&lt;/DisplayText&gt;&lt;record&gt;&lt;rec-number&gt;302&lt;/rec-number&gt;&lt;foreign-keys&gt;&lt;key app="EN" db-id="ap2s0vva2tfapsexxan50rrawfdrerr00v90" timestamp="1661952293"&gt;302&lt;/key&gt;&lt;/foreign-keys&gt;&lt;ref-type name="Journal Article"&gt;17&lt;/ref-type&gt;&lt;contributors&gt;&lt;authors&gt;&lt;author&gt;Park, S.&lt;/author&gt;&lt;author&gt;Shin, J.&lt;/author&gt;&lt;/authors&gt;&lt;/contributors&gt;&lt;titles&gt;&lt;title&gt;Heuristic estimation of low-level cloud fraction over the globe based on a decoupling parameterization&lt;/title&gt;&lt;secondary-title&gt;Atmos. Chem. Phys.&lt;/secondary-title&gt;&lt;/titles&gt;&lt;periodical&gt;&lt;full-title&gt;Atmos. Chem. Phys.&lt;/full-title&gt;&lt;/periodical&gt;&lt;pages&gt;5635-5660&lt;/pages&gt;&lt;volume&gt;19&lt;/volume&gt;&lt;number&gt;8&lt;/number&gt;&lt;dates&gt;&lt;year&gt;2019&lt;/year&gt;&lt;/dates&gt;&lt;publisher&gt;Copernicus Publications&lt;/publisher&gt;&lt;isbn&gt;1680-7324&lt;/isbn&gt;&lt;urls&gt;&lt;related-urls&gt;&lt;url&gt;https://acp.copernicus.org/articles/19/5635/2019/&lt;/url&gt;&lt;/related-urls&gt;&lt;/urls&gt;&lt;electronic-resource-num&gt;10.5194/acp-19-5635-2019&lt;/electronic-resource-num&gt;&lt;/record&gt;&lt;/Cite&gt;&lt;/EndNote&gt;</w:instrText>
        </w:r>
        <w:r w:rsidR="006C105D" w:rsidRPr="006C105D">
          <w:rPr>
            <w:rStyle w:val="Hyperlink"/>
            <w:highlight w:val="white"/>
          </w:rPr>
          <w:fldChar w:fldCharType="separate"/>
        </w:r>
        <w:r w:rsidR="006C105D" w:rsidRPr="006C105D">
          <w:rPr>
            <w:rStyle w:val="Hyperlink"/>
            <w:highlight w:val="white"/>
          </w:rPr>
          <w:t>Park and Shin, 2019</w:t>
        </w:r>
        <w:r w:rsidR="006C105D" w:rsidRPr="006C105D">
          <w:rPr>
            <w:rStyle w:val="Hyperlink"/>
            <w:highlight w:val="white"/>
          </w:rPr>
          <w:fldChar w:fldCharType="end"/>
        </w:r>
      </w:hyperlink>
      <w:r w:rsidRPr="008A67A6">
        <w:t xml:space="preserve">). Presence of these </w:t>
      </w:r>
      <w:r w:rsidR="00C04104" w:rsidRPr="008A67A6">
        <w:t>low-level</w:t>
      </w:r>
      <w:r w:rsidRPr="008A67A6">
        <w:t xml:space="preserve"> clouds, with abundant water droplets, is high in ocean regions mainly from near surface moisture. In addition to cloud vertical structure, and cloud optical depth, CF as a fraction of cloud occupied area has been used as a measure of cloud quantification and in the Earth’s energy budget (</w:t>
      </w:r>
      <w:hyperlink w:anchor="_ENREF_25" w:tooltip="Qian, 2012 #308"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&lt;EndNote&gt;&lt;Cite&gt;&lt;Author&gt;Qian&lt;/Author&gt;&lt;Year&gt;2012&lt;/Year&gt;&lt;RecNum&gt;308&lt;/RecNum&gt;&lt;DisplayText&gt;Qian et al., 2012&lt;/DisplayText&gt;&lt;record&gt;&lt;rec-number&gt;308&lt;/rec-number&gt;&lt;foreign-keys&gt;&lt;key app="EN" db-id="ap2s0vva2tfapsexxan50rrawfdrerr00v90" timestamp="1661953725"&gt;308&lt;/key&gt;&lt;/foreign-keys&gt;&lt;ref-type name="Journal Article"&gt;17&lt;/ref-type&gt;&lt;contributors&gt;&lt;authors&gt;&lt;author&gt;Qian, Y.&lt;/author&gt;&lt;author&gt;Long, C. N.&lt;/author&gt;&lt;author&gt;Wang, H.&lt;/author&gt;&lt;author&gt;Comstock, J. M.&lt;/author&gt;&lt;author&gt;McFarlane, S. A.&lt;/author&gt;&lt;author&gt;Xie, S.&lt;/author&gt;&lt;/authors&gt;&lt;/contributors&gt;&lt;titles&gt;&lt;title&gt;Evaluation of cloud fraction and its radiative effect simulated by IPCC AR4 global models against ARM surface observations&lt;/title&gt;&lt;secondary-title&gt;Atmos. Chem. Phys.&lt;/secondary-title&gt;&lt;/titles&gt;&lt;periodical&gt;&lt;full-title&gt;Atmos. Chem. Phys.&lt;/full-title&gt;&lt;/periodical&gt;&lt;pages&gt;1785-1810&lt;/pages&gt;&lt;volume&gt;12&lt;/volume&gt;&lt;number&gt;4&lt;/number&gt;&lt;dates&gt;&lt;year&gt;2012&lt;/year&gt;&lt;/dates&gt;&lt;publisher&gt;Copernicus Publications&lt;/publisher&gt;&lt;isbn&gt;1680-7324&lt;/isbn&gt;&lt;urls&gt;&lt;related-urls&gt;&lt;url&gt;https://acp.copernicus.org/articles/12/1785/2012/&lt;/url&gt;&lt;/related-urls&gt;&lt;/urls&gt;&lt;electronic-resource-num&gt;10.5194/acp-12-1785-2012&lt;/electronic-resource-num&gt;&lt;/record&gt;&lt;/Cite&gt;&lt;/EndNote&gt;</w:instrText>
        </w:r>
        <w:r w:rsidR="006C105D" w:rsidRPr="006C105D">
          <w:rPr>
            <w:rStyle w:val="Hyperlink"/>
            <w:highlight w:val="white"/>
          </w:rPr>
          <w:fldChar w:fldCharType="separate"/>
        </w:r>
        <w:r w:rsidR="006C105D" w:rsidRPr="006C105D">
          <w:rPr>
            <w:rStyle w:val="Hyperlink"/>
            <w:highlight w:val="white"/>
          </w:rPr>
          <w:t>Qian et al., 2012</w:t>
        </w:r>
        <w:r w:rsidR="006C105D" w:rsidRPr="006C105D">
          <w:rPr>
            <w:rStyle w:val="Hyperlink"/>
            <w:highlight w:val="white"/>
          </w:rPr>
          <w:fldChar w:fldCharType="end"/>
        </w:r>
      </w:hyperlink>
      <w:r w:rsidR="00BB2A9B">
        <w:t>)</w:t>
      </w:r>
      <w:r w:rsidRPr="008A67A6">
        <w:t xml:space="preserve">, and </w:t>
      </w:r>
      <w:hyperlink w:anchor="_ENREF_35" w:tooltip="Zhang, 2011 #309"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&lt;EndNote&gt;&lt;Cite&gt;&lt;Author&gt;Zhang&lt;/Author&gt;&lt;Year&gt;2011&lt;/Year&gt;&lt;RecNum&gt;309&lt;/RecNum&gt;&lt;DisplayText&gt;Zhang et al., 2011&lt;/DisplayText&gt;&lt;record&gt;&lt;rec-number&gt;309&lt;/rec-number&gt;&lt;foreign-keys&gt;&lt;key app="EN" db-id="ap2s0vva2tfapsexxan50rrawfdrerr00v90" timestamp="1661953880"&gt;309&lt;/key&gt;&lt;/foreign-keys&gt;&lt;ref-type name="Conference Paper"&gt;47&lt;/ref-type&gt;&lt;contributors&gt;&lt;authors&gt;&lt;author&gt;Zhang, T.&lt;/author&gt;&lt;author&gt;Stackhouse, P. W.&lt;/author&gt;&lt;author&gt;Gupta, S. K.&lt;/author&gt;&lt;author&gt;Cox, S. J.&lt;/author&gt;&lt;author&gt;Mikovitz, J. C.&lt;/author&gt;&lt;author&gt;Nasa Gewex Srb&lt;/author&gt;&lt;/authors&gt;&lt;/contributors&gt;&lt;auth-address&gt;AA(NASA Langley Research Center), AB(NASA Langley Research Center), AC(NASA Langley Research Center), AD(NASA Langley Research Center), AF(NASA Langley Research Center)&lt;/auth-address&gt;&lt;titles&gt;&lt;title&gt;THE EFFECT OF CLOUD FRACTION ON THE RADIATIVE ENERGY BUDGET: The Satellite-Based GEWEX-SRB Data vs. the Ground-Based BSRN Measurements&lt;/title&gt;&lt;/titles&gt;&lt;pages&gt;A13B-0261&lt;/pages&gt;&lt;volume&gt;2011&lt;/volume&gt;&lt;keywords&gt;&lt;keyword&gt;0480 BIOGEOSCIENCES / Remote sensing&lt;/keyword&gt;&lt;keyword&gt;1626 GLOBAL CHANGE / Global&lt;/keyword&gt;&lt;keyword&gt;climate models&lt;/keyword&gt;&lt;keyword&gt;3314 ATMOSPHERIC PROCESSES / Convective processes&lt;/keyword&gt;&lt;keyword&gt;3319&lt;/keyword&gt;&lt;keyword&gt;ATMOSPHERIC PROCESSES / General circulation&lt;/keyword&gt;&lt;/keywords&gt;&lt;dates&gt;&lt;year&gt;2011&lt;/year&gt;&lt;pub-dates&gt;&lt;date&gt;December 01, 2011&lt;/date&gt;&lt;/pub-dates&gt;&lt;/dates&gt;&lt;urls&gt;&lt;related-urls&gt;&lt;url&gt;https://ui.adsabs.harvard.edu/abs/2011AGUFM.A13B0261Z&lt;/url&gt;&lt;/related-urls&gt;&lt;/urls&gt;&lt;/record&gt;&lt;/Cite&gt;&lt;/EndNote&gt;</w:instrText>
        </w:r>
        <w:r w:rsidR="006C105D" w:rsidRPr="006C105D">
          <w:rPr>
            <w:rStyle w:val="Hyperlink"/>
            <w:highlight w:val="white"/>
          </w:rPr>
          <w:fldChar w:fldCharType="separate"/>
        </w:r>
        <w:r w:rsidR="006C105D" w:rsidRPr="006C105D">
          <w:rPr>
            <w:rStyle w:val="Hyperlink"/>
            <w:highlight w:val="white"/>
          </w:rPr>
          <w:t>Zhang et al., 2011</w:t>
        </w:r>
        <w:r w:rsidR="006C105D" w:rsidRPr="006C105D">
          <w:rPr>
            <w:rStyle w:val="Hyperlink"/>
            <w:highlight w:val="white"/>
          </w:rPr>
          <w:fldChar w:fldCharType="end"/>
        </w:r>
      </w:hyperlink>
      <w:r w:rsidRPr="008A67A6">
        <w:t xml:space="preserve">). With the rise of CF measurement, different CF estimation methodologies have been developed. </w:t>
      </w:r>
    </w:p>
    <w:p w14:paraId="7FF241C7" w14:textId="77777777" w:rsidR="008E41CB" w:rsidRPr="008A67A6" w:rsidRDefault="008E41CB" w:rsidP="006A597C"/>
    <w:p w14:paraId="7FF241C8" w14:textId="77777777" w:rsidR="008E41CB" w:rsidRPr="008A67A6" w:rsidRDefault="008E41CB" w:rsidP="006A597C"/>
    <w:p w14:paraId="7FF241C9" w14:textId="126A3563" w:rsidR="008E41CB" w:rsidRPr="008A67A6" w:rsidRDefault="0082772A" w:rsidP="006A597C">
      <w:r w:rsidRPr="008A67A6">
        <w:t>As CF ground-based measurement is getting to maturity stage, radiation transfer uncertainties in general circulation models (GCMs), and physical models have started being addressed. Accuracy of long-term ground-based measurements have been hindering CF simulation and estimation with GCMs and physical models (</w:t>
      </w:r>
      <w:r w:rsidRPr="008A67A6">
        <w:rPr>
          <w:highlight w:val="white"/>
        </w:rPr>
        <w:t>qian2012evaluation</w:t>
      </w:r>
      <w:r w:rsidR="00BB2A9B">
        <w:t>)</w:t>
      </w:r>
      <w:r w:rsidRPr="008A67A6">
        <w:t>). In different regions of the world, use of both ground-based cameras and aircraft measurements produces 1-D cloud snapshots. For global observations, with remote sensing, global cloud properties and cloud cover parameters have been developed over years from visible and infrared radiations (</w:t>
      </w:r>
      <w:hyperlink w:anchor="_ENREF_25" w:tooltip="Qian, 2012 #308"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&lt;EndNote&gt;&lt;Cite&gt;&lt;Author&gt;Qian&lt;/Author&gt;&lt;Year&gt;2012&lt;/Year&gt;&lt;RecNum&gt;308&lt;/RecNum&gt;&lt;DisplayText&gt;Qian et al., 2012&lt;/DisplayText&gt;&lt;record&gt;&lt;rec-number&gt;308&lt;/rec-number&gt;&lt;foreign-keys&gt;&lt;key app="EN" db-id="ap2s0vva2tfapsexxan50rrawfdrerr00v90" timestamp="1661953725"&gt;308&lt;/key&gt;&lt;/foreign-keys&gt;&lt;ref-type name="Journal Article"&gt;17&lt;/ref-type&gt;&lt;contributors&gt;&lt;authors&gt;&lt;author&gt;Qian, Y.&lt;/author&gt;&lt;author&gt;Long, C. N.&lt;/author&gt;&lt;author&gt;Wang, H.&lt;/author&gt;&lt;author&gt;Comstock, J. M.&lt;/author&gt;&lt;author&gt;McFarlane, S. A.&lt;/author&gt;&lt;author&gt;Xie, S.&lt;/author&gt;&lt;/authors&gt;&lt;/contributors&gt;&lt;titles&gt;&lt;title&gt;Evaluation of cloud fraction and its radiative effect simulated by IPCC AR4 global models against ARM surface observations&lt;/title&gt;&lt;secondary-title&gt;Atmos. Chem. Phys.&lt;/secondary-title&gt;&lt;/titles&gt;&lt;periodical&gt;&lt;full-title&gt;Atmos. Chem. Phys.&lt;/full-title&gt;&lt;/periodical&gt;&lt;pages&gt;1785-1810&lt;/pages&gt;&lt;volume&gt;12&lt;/volume&gt;&lt;number&gt;4&lt;/number&gt;&lt;dates&gt;&lt;year&gt;2012&lt;/year&gt;&lt;/dates&gt;&lt;publisher&gt;Copernicus Publications&lt;/publisher&gt;&lt;isbn&gt;1680-7324&lt;/isbn&gt;&lt;urls&gt;&lt;related-urls&gt;&lt;url&gt;https://acp.copernicus.org/articles/12/1785/2012/&lt;/url&gt;&lt;/related-urls&gt;&lt;/urls&gt;&lt;electronic-resource-num&gt;10.5194/acp-12-1785-2012&lt;/electronic-resource-num&gt;&lt;/record&gt;&lt;/Cite&gt;&lt;/EndNote&gt;</w:instrText>
        </w:r>
        <w:r w:rsidR="006C105D" w:rsidRPr="006C105D">
          <w:rPr>
            <w:rStyle w:val="Hyperlink"/>
            <w:highlight w:val="white"/>
          </w:rPr>
          <w:fldChar w:fldCharType="separate"/>
        </w:r>
        <w:r w:rsidR="006C105D" w:rsidRPr="006C105D">
          <w:rPr>
            <w:rStyle w:val="Hyperlink"/>
            <w:highlight w:val="white"/>
          </w:rPr>
          <w:t>Qian et al., 2012</w:t>
        </w:r>
        <w:r w:rsidR="006C105D" w:rsidRPr="006C105D">
          <w:rPr>
            <w:rStyle w:val="Hyperlink"/>
            <w:highlight w:val="white"/>
          </w:rPr>
          <w:fldChar w:fldCharType="end"/>
        </w:r>
      </w:hyperlink>
      <w:r w:rsidRPr="008A67A6">
        <w:t xml:space="preserve">). With increase of data, statistical studies have been conducted and found significant correlations of CF with precipitation, air temperature, and </w:t>
      </w:r>
    </w:p>
    <w:p w14:paraId="7FF241CA" w14:textId="77777777" w:rsidR="008E41CB" w:rsidRPr="008A67A6" w:rsidRDefault="0082772A" w:rsidP="006A597C">
      <w:r w:rsidRPr="008A67A6">
        <w:t>With recent technology of using aerosol lidar and thermographic cameras, continuous valuable cloud datasets are being produced and welcoming machine learning methods.</w:t>
      </w:r>
    </w:p>
    <w:p w14:paraId="7FF241CB" w14:textId="77777777" w:rsidR="008E41CB" w:rsidRPr="008A67A6" w:rsidRDefault="008E41CB" w:rsidP="006A597C">
      <w:pPr>
        <w:rPr>
          <w:highlight w:val="white"/>
        </w:rPr>
      </w:pPr>
    </w:p>
    <w:p w14:paraId="7FF241CC" w14:textId="3D17C493" w:rsidR="008E41CB" w:rsidRPr="008A67A6" w:rsidRDefault="0082772A" w:rsidP="006A597C">
      <w:pPr>
        <w:rPr>
          <w:highlight w:val="white"/>
        </w:rPr>
      </w:pPr>
      <w:r w:rsidRPr="008A67A6">
        <w:t xml:space="preserve">Estimation of the cloud brokenness has been using different approximation methods, which requires a significant computational effort. Statistical methods - correlation analysis </w:t>
      </w:r>
      <w:proofErr w:type="gramStart"/>
      <w:r w:rsidRPr="008A67A6">
        <w:t>-  have</w:t>
      </w:r>
      <w:proofErr w:type="gramEnd"/>
      <w:r w:rsidRPr="008A67A6">
        <w:t xml:space="preserve"> been used on a large amount </w:t>
      </w:r>
      <w:commentRangeStart w:id="119"/>
      <w:r w:rsidRPr="008A67A6">
        <w:t>whereas</w:t>
      </w:r>
      <w:commentRangeEnd w:id="119"/>
      <w:r w:rsidRPr="008A67A6">
        <w:commentReference w:id="119"/>
      </w:r>
      <w:r w:rsidRPr="008A67A6">
        <w:t xml:space="preserve">  significant correlations have been found between cloud fraction and precipitation, air temperature, and topography (didier2015comparison</w:t>
      </w:r>
      <w:r w:rsidR="00BB2A9B">
        <w:t>)</w:t>
      </w:r>
      <w:r w:rsidRPr="008A67A6">
        <w:t>, and forsythe2015detailed</w:t>
      </w:r>
      <w:r w:rsidR="00BB2A9B">
        <w:t>)</w:t>
      </w:r>
      <w:r w:rsidRPr="008A67A6">
        <w:t>). With the recent rise of machine learning and availability of data, different studies showed a large correlation between cloud fraction and longwave radiation while estimating the downward longwave (ref). (more information on relationship of CF with other variables -physically and statistically *12 May*)</w:t>
      </w:r>
    </w:p>
    <w:p w14:paraId="7FF241CD" w14:textId="77777777" w:rsidR="008E41CB" w:rsidRPr="008A67A6" w:rsidRDefault="008E41CB" w:rsidP="006A597C">
      <w:pPr>
        <w:rPr>
          <w:highlight w:val="white"/>
        </w:rPr>
      </w:pPr>
    </w:p>
    <w:p w14:paraId="7FF241CE" w14:textId="77777777" w:rsidR="008E41CB" w:rsidRPr="008A67A6" w:rsidRDefault="0082772A" w:rsidP="006A597C">
      <w:pPr>
        <w:rPr>
          <w:highlight w:val="white"/>
        </w:rPr>
      </w:pPr>
      <w:r w:rsidRPr="008A67A6">
        <w:rPr>
          <w:highlight w:val="white"/>
        </w:rPr>
        <w:t>have been used to evaluate the results, and comparison of the longwave data with Clouds and the Earth’s Radiant Energy System</w:t>
      </w:r>
      <w:r w:rsidRPr="008A67A6">
        <w:t xml:space="preserve"> (</w:t>
      </w:r>
      <w:r w:rsidRPr="008A67A6">
        <w:rPr>
          <w:highlight w:val="white"/>
        </w:rPr>
        <w:t>CERES) data. And to evaluate the machine learning models, learning curves were used.</w:t>
      </w:r>
    </w:p>
    <w:p w14:paraId="7FF241CF" w14:textId="77777777" w:rsidR="008E41CB" w:rsidRPr="008A67A6" w:rsidRDefault="008E41CB" w:rsidP="006A597C">
      <w:pPr>
        <w:rPr>
          <w:highlight w:val="white"/>
        </w:rPr>
      </w:pPr>
    </w:p>
    <w:p w14:paraId="7FF241D0" w14:textId="77777777" w:rsidR="008E41CB" w:rsidRPr="008A67A6" w:rsidRDefault="0082772A" w:rsidP="006A597C">
      <w:pPr>
        <w:rPr>
          <w:highlight w:val="white"/>
        </w:rPr>
      </w:pPr>
      <w:r w:rsidRPr="008A67A6">
        <w:rPr>
          <w:highlight w:val="white"/>
        </w:rPr>
        <w:t xml:space="preserve">Before using the model, we need to check if the model work well. By using </w:t>
      </w:r>
      <w:proofErr w:type="spellStart"/>
      <w:r w:rsidRPr="008A67A6">
        <w:rPr>
          <w:highlight w:val="white"/>
        </w:rPr>
        <w:t>leaning</w:t>
      </w:r>
      <w:proofErr w:type="spellEnd"/>
      <w:r w:rsidRPr="008A67A6">
        <w:rPr>
          <w:highlight w:val="white"/>
        </w:rPr>
        <w:t xml:space="preserve"> </w:t>
      </w:r>
      <w:proofErr w:type="gramStart"/>
      <w:r w:rsidRPr="008A67A6">
        <w:rPr>
          <w:highlight w:val="white"/>
        </w:rPr>
        <w:t>curve</w:t>
      </w:r>
      <w:proofErr w:type="gramEnd"/>
      <w:r w:rsidRPr="008A67A6">
        <w:rPr>
          <w:highlight w:val="white"/>
        </w:rPr>
        <w:t xml:space="preserve"> we can evaluate the performance of the model. Learning curve show 2 curves, one is for training and the other for validation. Overall, during the training both curves are supposed to decrease together and the generalization gap between both curves is necessary low. Generalization gap is the difference between both curves. Three cases can be </w:t>
      </w:r>
      <w:proofErr w:type="gramStart"/>
      <w:r w:rsidRPr="008A67A6">
        <w:rPr>
          <w:highlight w:val="white"/>
        </w:rPr>
        <w:t>appears</w:t>
      </w:r>
      <w:proofErr w:type="gramEnd"/>
      <w:r w:rsidRPr="008A67A6">
        <w:rPr>
          <w:highlight w:val="white"/>
        </w:rPr>
        <w:t>: over-fitting, under-fitting and good fitting. Over-fitting mean when the model is good during the training, but bad for the validation. Under-fitting mean the model doing great for the validation and bad for the training. Good fitting when the generalization gap is lower and both curves are nearly overlapping. The tuning hyper-parameters are necessary to solve over-fitting or under-fitting issues.</w:t>
      </w:r>
    </w:p>
    <w:p w14:paraId="7FF241D1" w14:textId="77777777" w:rsidR="008E41CB" w:rsidRPr="008A67A6" w:rsidRDefault="0082772A" w:rsidP="006A597C">
      <w:pPr>
        <w:rPr>
          <w:highlight w:val="white"/>
        </w:rPr>
      </w:pPr>
      <w:r w:rsidRPr="008A67A6">
        <w:rPr>
          <w:highlight w:val="white"/>
        </w:rPr>
        <w:t>The next figures show the learning curves of the model before and after tuning hyper-</w:t>
      </w:r>
      <w:proofErr w:type="spellStart"/>
      <w:r w:rsidRPr="008A67A6">
        <w:rPr>
          <w:highlight w:val="white"/>
        </w:rPr>
        <w:t>parameteres</w:t>
      </w:r>
      <w:proofErr w:type="spellEnd"/>
      <w:r w:rsidRPr="008A67A6">
        <w:rPr>
          <w:highlight w:val="white"/>
        </w:rPr>
        <w:t xml:space="preserve">: </w:t>
      </w:r>
    </w:p>
    <w:p w14:paraId="7FF241D2" w14:textId="77777777" w:rsidR="008E41CB" w:rsidRPr="008A67A6" w:rsidRDefault="008E41CB" w:rsidP="006A597C">
      <w:pPr>
        <w:rPr>
          <w:highlight w:val="white"/>
        </w:rPr>
      </w:pPr>
    </w:p>
    <w:p w14:paraId="7FF241D3" w14:textId="77777777" w:rsidR="008E41CB" w:rsidRPr="008A67A6" w:rsidRDefault="008E41CB" w:rsidP="006A597C">
      <w:pPr>
        <w:rPr>
          <w:highlight w:val="white"/>
        </w:rPr>
      </w:pPr>
    </w:p>
    <w:p w14:paraId="7FF241D4" w14:textId="77777777" w:rsidR="008E41CB" w:rsidRPr="008A67A6" w:rsidRDefault="0082772A" w:rsidP="006A597C">
      <w:pPr>
        <w:rPr>
          <w:highlight w:val="white"/>
        </w:rPr>
      </w:pPr>
      <w:r w:rsidRPr="008A67A6">
        <w:rPr>
          <w:highlight w:val="white"/>
        </w:rPr>
        <w:t xml:space="preserve">Feature importance is an </w:t>
      </w:r>
      <w:proofErr w:type="spellStart"/>
      <w:r w:rsidRPr="008A67A6">
        <w:rPr>
          <w:highlight w:val="white"/>
        </w:rPr>
        <w:t>usefull</w:t>
      </w:r>
      <w:proofErr w:type="spellEnd"/>
      <w:r w:rsidRPr="008A67A6">
        <w:rPr>
          <w:highlight w:val="white"/>
        </w:rPr>
        <w:t xml:space="preserve"> method used to </w:t>
      </w:r>
      <w:proofErr w:type="spellStart"/>
      <w:r w:rsidRPr="008A67A6">
        <w:rPr>
          <w:highlight w:val="white"/>
        </w:rPr>
        <w:t>enhence</w:t>
      </w:r>
      <w:proofErr w:type="spellEnd"/>
      <w:r w:rsidRPr="008A67A6">
        <w:rPr>
          <w:highlight w:val="white"/>
        </w:rPr>
        <w:t xml:space="preserve"> a model machine </w:t>
      </w:r>
      <w:proofErr w:type="gramStart"/>
      <w:r w:rsidRPr="008A67A6">
        <w:rPr>
          <w:highlight w:val="white"/>
        </w:rPr>
        <w:t>learning,</w:t>
      </w:r>
      <w:proofErr w:type="gramEnd"/>
      <w:r w:rsidRPr="008A67A6">
        <w:rPr>
          <w:highlight w:val="white"/>
        </w:rPr>
        <w:t xml:space="preserve"> it allows to select the most important feature to the model. The feature importance result is presented to the following </w:t>
      </w:r>
      <w:proofErr w:type="gramStart"/>
      <w:r w:rsidRPr="008A67A6">
        <w:rPr>
          <w:highlight w:val="white"/>
        </w:rPr>
        <w:t>figure :</w:t>
      </w:r>
      <w:proofErr w:type="gramEnd"/>
      <w:r w:rsidRPr="008A67A6">
        <w:rPr>
          <w:highlight w:val="white"/>
        </w:rPr>
        <w:t xml:space="preserve"> </w:t>
      </w:r>
    </w:p>
    <w:p w14:paraId="7FF241D5" w14:textId="77777777" w:rsidR="008E41CB" w:rsidRPr="008A67A6" w:rsidRDefault="008E41CB" w:rsidP="006A597C">
      <w:pPr>
        <w:rPr>
          <w:highlight w:val="white"/>
        </w:rPr>
      </w:pPr>
    </w:p>
    <w:p w14:paraId="7FF241D6" w14:textId="77777777" w:rsidR="008E41CB" w:rsidRPr="008A67A6" w:rsidRDefault="0082772A" w:rsidP="006A597C">
      <w:pPr>
        <w:rPr>
          <w:highlight w:val="white"/>
        </w:rPr>
      </w:pPr>
      <w:r w:rsidRPr="008A67A6">
        <w:rPr>
          <w:highlight w:val="white"/>
        </w:rPr>
        <w:t xml:space="preserve">Taking into account the result of </w:t>
      </w:r>
      <w:proofErr w:type="spellStart"/>
      <w:r w:rsidRPr="008A67A6">
        <w:rPr>
          <w:highlight w:val="white"/>
        </w:rPr>
        <w:t>feture</w:t>
      </w:r>
      <w:proofErr w:type="spellEnd"/>
      <w:r w:rsidRPr="008A67A6">
        <w:rPr>
          <w:highlight w:val="white"/>
        </w:rPr>
        <w:t xml:space="preserve"> </w:t>
      </w:r>
      <w:proofErr w:type="spellStart"/>
      <w:r w:rsidRPr="008A67A6">
        <w:rPr>
          <w:highlight w:val="white"/>
        </w:rPr>
        <w:t>iumportance</w:t>
      </w:r>
      <w:proofErr w:type="spellEnd"/>
      <w:r w:rsidRPr="008A67A6">
        <w:rPr>
          <w:highlight w:val="white"/>
        </w:rPr>
        <w:t xml:space="preserve">, several </w:t>
      </w:r>
      <w:proofErr w:type="gramStart"/>
      <w:r w:rsidRPr="008A67A6">
        <w:rPr>
          <w:highlight w:val="white"/>
        </w:rPr>
        <w:t>test</w:t>
      </w:r>
      <w:proofErr w:type="gramEnd"/>
      <w:r w:rsidRPr="008A67A6">
        <w:rPr>
          <w:highlight w:val="white"/>
        </w:rPr>
        <w:t xml:space="preserve"> have been carried out to improve the performance of the model. The results are shown in the following </w:t>
      </w:r>
      <w:proofErr w:type="gramStart"/>
      <w:r w:rsidRPr="008A67A6">
        <w:rPr>
          <w:highlight w:val="white"/>
        </w:rPr>
        <w:t>figures :</w:t>
      </w:r>
      <w:proofErr w:type="gramEnd"/>
      <w:r w:rsidRPr="008A67A6">
        <w:rPr>
          <w:highlight w:val="white"/>
        </w:rPr>
        <w:t xml:space="preserve"> </w:t>
      </w:r>
    </w:p>
    <w:p w14:paraId="7FF241D7" w14:textId="77777777" w:rsidR="008E41CB" w:rsidRPr="008A67A6" w:rsidRDefault="008E41CB" w:rsidP="006A597C">
      <w:pPr>
        <w:rPr>
          <w:highlight w:val="white"/>
        </w:rPr>
      </w:pPr>
    </w:p>
    <w:p w14:paraId="7FF241D8" w14:textId="77777777" w:rsidR="008E41CB" w:rsidRPr="008A67A6" w:rsidRDefault="0082772A" w:rsidP="006A597C">
      <w:pPr>
        <w:rPr>
          <w:highlight w:val="white"/>
        </w:rPr>
      </w:pPr>
      <w:r w:rsidRPr="008A67A6">
        <w:rPr>
          <w:highlight w:val="white"/>
        </w:rPr>
        <w:lastRenderedPageBreak/>
        <w:t xml:space="preserve">Result about CF estimation with XGBoost </w:t>
      </w:r>
    </w:p>
    <w:p w14:paraId="7FF241D9" w14:textId="77777777" w:rsidR="008E41CB" w:rsidRPr="008A67A6" w:rsidRDefault="0082772A" w:rsidP="006A597C">
      <w:pPr>
        <w:rPr>
          <w:highlight w:val="white"/>
        </w:rPr>
      </w:pPr>
      <w:r w:rsidRPr="008A67A6">
        <w:rPr>
          <w:highlight w:val="white"/>
        </w:rPr>
        <w:t xml:space="preserve">An estimation of the cloud fraction was made after selecting the best characteristics for the model and the following figure is a sample of the result: </w:t>
      </w:r>
    </w:p>
    <w:p w14:paraId="7FF241DA" w14:textId="77777777" w:rsidR="008E41CB" w:rsidRPr="008A67A6" w:rsidRDefault="008E41CB" w:rsidP="006A597C">
      <w:pPr>
        <w:rPr>
          <w:highlight w:val="white"/>
        </w:rPr>
      </w:pPr>
    </w:p>
    <w:p w14:paraId="7FF241DB" w14:textId="77777777" w:rsidR="008E41CB" w:rsidRPr="008A67A6" w:rsidRDefault="0082772A" w:rsidP="006A597C">
      <w:pPr>
        <w:rPr>
          <w:highlight w:val="white"/>
        </w:rPr>
      </w:pPr>
      <w:r w:rsidRPr="008A67A6">
        <w:rPr>
          <w:highlight w:val="white"/>
        </w:rPr>
        <w:t xml:space="preserve">APCADA </w:t>
      </w:r>
      <w:proofErr w:type="gramStart"/>
      <w:r w:rsidRPr="008A67A6">
        <w:rPr>
          <w:highlight w:val="white"/>
        </w:rPr>
        <w:t>results :</w:t>
      </w:r>
      <w:proofErr w:type="gramEnd"/>
      <w:r w:rsidRPr="008A67A6">
        <w:rPr>
          <w:highlight w:val="white"/>
        </w:rPr>
        <w:t xml:space="preserve"> </w:t>
      </w:r>
    </w:p>
    <w:p w14:paraId="7FF241DC" w14:textId="77777777" w:rsidR="008E41CB" w:rsidRPr="008A67A6" w:rsidRDefault="0082772A" w:rsidP="006A597C">
      <w:pPr>
        <w:rPr>
          <w:highlight w:val="white"/>
        </w:rPr>
      </w:pPr>
      <w:r w:rsidRPr="008A67A6">
        <w:rPr>
          <w:highlight w:val="white"/>
        </w:rPr>
        <w:t xml:space="preserve">Physical model called APCADA was used as a reference to assess the results obtained with the model XGBoost. In the following figure, </w:t>
      </w:r>
      <w:proofErr w:type="spellStart"/>
      <w:r w:rsidRPr="008A67A6">
        <w:rPr>
          <w:highlight w:val="white"/>
        </w:rPr>
        <w:t>CF_octat</w:t>
      </w:r>
      <w:proofErr w:type="spellEnd"/>
      <w:r w:rsidRPr="008A67A6">
        <w:rPr>
          <w:highlight w:val="white"/>
        </w:rPr>
        <w:t xml:space="preserve"> is the real observation, </w:t>
      </w:r>
      <w:proofErr w:type="spellStart"/>
      <w:r w:rsidRPr="008A67A6">
        <w:rPr>
          <w:highlight w:val="white"/>
        </w:rPr>
        <w:t>CF_XGB_octat</w:t>
      </w:r>
      <w:proofErr w:type="spellEnd"/>
      <w:r w:rsidRPr="008A67A6">
        <w:rPr>
          <w:highlight w:val="white"/>
        </w:rPr>
        <w:t xml:space="preserve"> represent the result from the model XGBoost, PCA is the partial cloud amount in </w:t>
      </w:r>
      <w:proofErr w:type="spellStart"/>
      <w:r w:rsidRPr="008A67A6">
        <w:rPr>
          <w:highlight w:val="white"/>
        </w:rPr>
        <w:t>octat</w:t>
      </w:r>
      <w:proofErr w:type="spellEnd"/>
      <w:r w:rsidRPr="008A67A6">
        <w:rPr>
          <w:highlight w:val="white"/>
        </w:rPr>
        <w:t xml:space="preserve"> from APCADA, PCA/8 </w:t>
      </w:r>
      <w:proofErr w:type="spellStart"/>
      <w:r w:rsidRPr="008A67A6">
        <w:rPr>
          <w:highlight w:val="white"/>
        </w:rPr>
        <w:t>represente</w:t>
      </w:r>
      <w:proofErr w:type="spellEnd"/>
      <w:r w:rsidRPr="008A67A6">
        <w:rPr>
          <w:highlight w:val="white"/>
        </w:rPr>
        <w:t xml:space="preserve"> the result from the model physique, CFI cloud fraction index, CF_XGB represent the cloud fraction </w:t>
      </w:r>
      <w:proofErr w:type="spellStart"/>
      <w:r w:rsidRPr="008A67A6">
        <w:rPr>
          <w:highlight w:val="white"/>
        </w:rPr>
        <w:t>fom</w:t>
      </w:r>
      <w:proofErr w:type="spellEnd"/>
      <w:r w:rsidRPr="008A67A6">
        <w:rPr>
          <w:highlight w:val="white"/>
        </w:rPr>
        <w:t xml:space="preserve"> XGBoost model and CF is the real observation. </w:t>
      </w:r>
    </w:p>
    <w:p w14:paraId="7FF241DD" w14:textId="77777777" w:rsidR="008E41CB" w:rsidRPr="008A67A6" w:rsidRDefault="008E41CB" w:rsidP="006A597C">
      <w:pPr>
        <w:rPr>
          <w:highlight w:val="white"/>
        </w:rPr>
      </w:pPr>
    </w:p>
    <w:p w14:paraId="7FF241DE" w14:textId="77777777" w:rsidR="008E41CB" w:rsidRPr="008A67A6" w:rsidRDefault="008E41CB" w:rsidP="006A597C">
      <w:pPr>
        <w:rPr>
          <w:highlight w:val="white"/>
        </w:rPr>
      </w:pPr>
    </w:p>
    <w:tbl>
      <w:tblPr>
        <w:tblW w:w="9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444"/>
        <w:gridCol w:w="2445"/>
        <w:gridCol w:w="2445"/>
        <w:gridCol w:w="2445"/>
      </w:tblGrid>
      <w:tr w:rsidR="008E41CB" w:rsidRPr="008A67A6" w14:paraId="7FF241E3" w14:textId="77777777">
        <w:tc>
          <w:tcPr>
            <w:tcW w:w="2444" w:type="dxa"/>
            <w:shd w:val="clear" w:color="auto" w:fill="auto"/>
            <w:tcMar>
              <w:top w:w="100" w:type="dxa"/>
              <w:left w:w="100" w:type="dxa"/>
              <w:bottom w:w="100" w:type="dxa"/>
              <w:right w:w="100" w:type="dxa"/>
            </w:tcMar>
          </w:tcPr>
          <w:p w14:paraId="7FF241DF" w14:textId="77777777" w:rsidR="008E41CB" w:rsidRPr="008A67A6" w:rsidRDefault="0082772A" w:rsidP="006A597C">
            <w:pPr>
              <w:rPr>
                <w:highlight w:val="white"/>
              </w:rPr>
            </w:pPr>
            <w:r w:rsidRPr="008A67A6">
              <w:rPr>
                <w:highlight w:val="white"/>
              </w:rPr>
              <w:t xml:space="preserve">                 r</w:t>
            </w:r>
          </w:p>
        </w:tc>
        <w:tc>
          <w:tcPr>
            <w:tcW w:w="2444" w:type="dxa"/>
            <w:shd w:val="clear" w:color="auto" w:fill="auto"/>
            <w:tcMar>
              <w:top w:w="100" w:type="dxa"/>
              <w:left w:w="100" w:type="dxa"/>
              <w:bottom w:w="100" w:type="dxa"/>
              <w:right w:w="100" w:type="dxa"/>
            </w:tcMar>
          </w:tcPr>
          <w:p w14:paraId="7FF241E0" w14:textId="77777777" w:rsidR="008E41CB" w:rsidRPr="008A67A6" w:rsidRDefault="0082772A" w:rsidP="006A597C">
            <w:pPr>
              <w:rPr>
                <w:highlight w:val="white"/>
              </w:rPr>
            </w:pPr>
            <w:r w:rsidRPr="008A67A6">
              <w:rPr>
                <w:highlight w:val="white"/>
              </w:rPr>
              <w:t xml:space="preserve">RMSE </w:t>
            </w:r>
          </w:p>
        </w:tc>
        <w:tc>
          <w:tcPr>
            <w:tcW w:w="2444" w:type="dxa"/>
            <w:shd w:val="clear" w:color="auto" w:fill="auto"/>
            <w:tcMar>
              <w:top w:w="100" w:type="dxa"/>
              <w:left w:w="100" w:type="dxa"/>
              <w:bottom w:w="100" w:type="dxa"/>
              <w:right w:w="100" w:type="dxa"/>
            </w:tcMar>
          </w:tcPr>
          <w:p w14:paraId="7FF241E1" w14:textId="77777777" w:rsidR="008E41CB" w:rsidRPr="008A67A6" w:rsidRDefault="0082772A" w:rsidP="006A597C">
            <w:pPr>
              <w:rPr>
                <w:highlight w:val="white"/>
              </w:rPr>
            </w:pPr>
            <w:r w:rsidRPr="008A67A6">
              <w:rPr>
                <w:highlight w:val="white"/>
              </w:rPr>
              <w:t>MAE</w:t>
            </w:r>
          </w:p>
        </w:tc>
        <w:tc>
          <w:tcPr>
            <w:tcW w:w="2444" w:type="dxa"/>
            <w:shd w:val="clear" w:color="auto" w:fill="auto"/>
            <w:tcMar>
              <w:top w:w="100" w:type="dxa"/>
              <w:left w:w="100" w:type="dxa"/>
              <w:bottom w:w="100" w:type="dxa"/>
              <w:right w:w="100" w:type="dxa"/>
            </w:tcMar>
          </w:tcPr>
          <w:p w14:paraId="7FF241E2" w14:textId="77777777" w:rsidR="008E41CB" w:rsidRPr="008A67A6" w:rsidRDefault="0082772A" w:rsidP="006A597C">
            <w:pPr>
              <w:rPr>
                <w:highlight w:val="white"/>
              </w:rPr>
            </w:pPr>
            <w:proofErr w:type="spellStart"/>
            <w:r w:rsidRPr="008A67A6">
              <w:rPr>
                <w:highlight w:val="white"/>
              </w:rPr>
              <w:t>Corr</w:t>
            </w:r>
            <w:proofErr w:type="spellEnd"/>
          </w:p>
        </w:tc>
      </w:tr>
      <w:tr w:rsidR="008E41CB" w:rsidRPr="008A67A6" w14:paraId="7FF241E8" w14:textId="77777777">
        <w:tc>
          <w:tcPr>
            <w:tcW w:w="2444" w:type="dxa"/>
            <w:shd w:val="clear" w:color="auto" w:fill="auto"/>
            <w:tcMar>
              <w:top w:w="100" w:type="dxa"/>
              <w:left w:w="100" w:type="dxa"/>
              <w:bottom w:w="100" w:type="dxa"/>
              <w:right w:w="100" w:type="dxa"/>
            </w:tcMar>
          </w:tcPr>
          <w:p w14:paraId="7FF241E4" w14:textId="77777777" w:rsidR="008E41CB" w:rsidRPr="008A67A6" w:rsidRDefault="0082772A" w:rsidP="006A597C">
            <w:pPr>
              <w:rPr>
                <w:highlight w:val="white"/>
              </w:rPr>
            </w:pPr>
            <w:proofErr w:type="spellStart"/>
            <w:r w:rsidRPr="008A67A6">
              <w:rPr>
                <w:highlight w:val="white"/>
              </w:rPr>
              <w:t>CF_octat</w:t>
            </w:r>
            <w:proofErr w:type="spellEnd"/>
            <w:r w:rsidRPr="008A67A6">
              <w:rPr>
                <w:highlight w:val="white"/>
              </w:rPr>
              <w:t xml:space="preserve"> vs PCA</w:t>
            </w:r>
          </w:p>
        </w:tc>
        <w:tc>
          <w:tcPr>
            <w:tcW w:w="2444" w:type="dxa"/>
            <w:shd w:val="clear" w:color="auto" w:fill="auto"/>
            <w:tcMar>
              <w:top w:w="100" w:type="dxa"/>
              <w:left w:w="100" w:type="dxa"/>
              <w:bottom w:w="100" w:type="dxa"/>
              <w:right w:w="100" w:type="dxa"/>
            </w:tcMar>
          </w:tcPr>
          <w:p w14:paraId="7FF241E5" w14:textId="77777777" w:rsidR="008E41CB" w:rsidRPr="008A67A6" w:rsidRDefault="0082772A" w:rsidP="006A597C">
            <w:pPr>
              <w:rPr>
                <w:highlight w:val="white"/>
              </w:rPr>
            </w:pPr>
            <w:r w:rsidRPr="008A67A6">
              <w:rPr>
                <w:highlight w:val="white"/>
              </w:rPr>
              <w:t>2.47</w:t>
            </w:r>
          </w:p>
        </w:tc>
        <w:tc>
          <w:tcPr>
            <w:tcW w:w="2444" w:type="dxa"/>
            <w:shd w:val="clear" w:color="auto" w:fill="auto"/>
            <w:tcMar>
              <w:top w:w="100" w:type="dxa"/>
              <w:left w:w="100" w:type="dxa"/>
              <w:bottom w:w="100" w:type="dxa"/>
              <w:right w:w="100" w:type="dxa"/>
            </w:tcMar>
          </w:tcPr>
          <w:p w14:paraId="7FF241E6" w14:textId="77777777" w:rsidR="008E41CB" w:rsidRPr="008A67A6" w:rsidRDefault="0082772A" w:rsidP="006A597C">
            <w:pPr>
              <w:rPr>
                <w:highlight w:val="white"/>
              </w:rPr>
            </w:pPr>
            <w:r w:rsidRPr="008A67A6">
              <w:rPr>
                <w:highlight w:val="white"/>
              </w:rPr>
              <w:t>1.77</w:t>
            </w:r>
          </w:p>
        </w:tc>
        <w:tc>
          <w:tcPr>
            <w:tcW w:w="2444" w:type="dxa"/>
            <w:shd w:val="clear" w:color="auto" w:fill="auto"/>
            <w:tcMar>
              <w:top w:w="100" w:type="dxa"/>
              <w:left w:w="100" w:type="dxa"/>
              <w:bottom w:w="100" w:type="dxa"/>
              <w:right w:w="100" w:type="dxa"/>
            </w:tcMar>
          </w:tcPr>
          <w:p w14:paraId="7FF241E7" w14:textId="77777777" w:rsidR="008E41CB" w:rsidRPr="008A67A6" w:rsidRDefault="0082772A" w:rsidP="006A597C">
            <w:pPr>
              <w:rPr>
                <w:highlight w:val="white"/>
              </w:rPr>
            </w:pPr>
            <w:r w:rsidRPr="008A67A6">
              <w:rPr>
                <w:highlight w:val="white"/>
              </w:rPr>
              <w:t>0.77</w:t>
            </w:r>
          </w:p>
        </w:tc>
      </w:tr>
      <w:tr w:rsidR="008E41CB" w:rsidRPr="008A67A6" w14:paraId="7FF241ED" w14:textId="77777777">
        <w:tc>
          <w:tcPr>
            <w:tcW w:w="2444" w:type="dxa"/>
            <w:shd w:val="clear" w:color="auto" w:fill="auto"/>
            <w:tcMar>
              <w:top w:w="100" w:type="dxa"/>
              <w:left w:w="100" w:type="dxa"/>
              <w:bottom w:w="100" w:type="dxa"/>
              <w:right w:w="100" w:type="dxa"/>
            </w:tcMar>
          </w:tcPr>
          <w:p w14:paraId="7FF241E9" w14:textId="77777777" w:rsidR="008E41CB" w:rsidRPr="008A67A6" w:rsidRDefault="0082772A" w:rsidP="006A597C">
            <w:pPr>
              <w:rPr>
                <w:highlight w:val="white"/>
              </w:rPr>
            </w:pPr>
            <w:proofErr w:type="spellStart"/>
            <w:r w:rsidRPr="008A67A6">
              <w:rPr>
                <w:highlight w:val="white"/>
              </w:rPr>
              <w:t>CF_octat</w:t>
            </w:r>
            <w:proofErr w:type="spellEnd"/>
            <w:r w:rsidRPr="008A67A6">
              <w:rPr>
                <w:highlight w:val="white"/>
              </w:rPr>
              <w:t xml:space="preserve"> vs </w:t>
            </w:r>
            <w:proofErr w:type="spellStart"/>
            <w:r w:rsidRPr="008A67A6">
              <w:rPr>
                <w:highlight w:val="white"/>
              </w:rPr>
              <w:t>CF_XGB_octat</w:t>
            </w:r>
            <w:proofErr w:type="spellEnd"/>
            <w:r w:rsidRPr="008A67A6">
              <w:rPr>
                <w:highlight w:val="white"/>
              </w:rPr>
              <w:t xml:space="preserve"> </w:t>
            </w:r>
          </w:p>
        </w:tc>
        <w:tc>
          <w:tcPr>
            <w:tcW w:w="2444" w:type="dxa"/>
            <w:shd w:val="clear" w:color="auto" w:fill="auto"/>
            <w:tcMar>
              <w:top w:w="100" w:type="dxa"/>
              <w:left w:w="100" w:type="dxa"/>
              <w:bottom w:w="100" w:type="dxa"/>
              <w:right w:w="100" w:type="dxa"/>
            </w:tcMar>
          </w:tcPr>
          <w:p w14:paraId="7FF241EA" w14:textId="77777777" w:rsidR="008E41CB" w:rsidRPr="008A67A6" w:rsidRDefault="0082772A" w:rsidP="006A597C">
            <w:pPr>
              <w:rPr>
                <w:highlight w:val="white"/>
              </w:rPr>
            </w:pPr>
            <w:r w:rsidRPr="008A67A6">
              <w:rPr>
                <w:highlight w:val="white"/>
              </w:rPr>
              <w:t>1.06</w:t>
            </w:r>
          </w:p>
        </w:tc>
        <w:tc>
          <w:tcPr>
            <w:tcW w:w="2444" w:type="dxa"/>
            <w:shd w:val="clear" w:color="auto" w:fill="auto"/>
            <w:tcMar>
              <w:top w:w="100" w:type="dxa"/>
              <w:left w:w="100" w:type="dxa"/>
              <w:bottom w:w="100" w:type="dxa"/>
              <w:right w:w="100" w:type="dxa"/>
            </w:tcMar>
          </w:tcPr>
          <w:p w14:paraId="7FF241EB" w14:textId="77777777" w:rsidR="008E41CB" w:rsidRPr="008A67A6" w:rsidRDefault="0082772A" w:rsidP="006A597C">
            <w:pPr>
              <w:rPr>
                <w:highlight w:val="white"/>
              </w:rPr>
            </w:pPr>
            <w:r w:rsidRPr="008A67A6">
              <w:rPr>
                <w:highlight w:val="white"/>
              </w:rPr>
              <w:t>0.66</w:t>
            </w:r>
          </w:p>
        </w:tc>
        <w:tc>
          <w:tcPr>
            <w:tcW w:w="2444" w:type="dxa"/>
            <w:shd w:val="clear" w:color="auto" w:fill="auto"/>
            <w:tcMar>
              <w:top w:w="100" w:type="dxa"/>
              <w:left w:w="100" w:type="dxa"/>
              <w:bottom w:w="100" w:type="dxa"/>
              <w:right w:w="100" w:type="dxa"/>
            </w:tcMar>
          </w:tcPr>
          <w:p w14:paraId="7FF241EC" w14:textId="77777777" w:rsidR="008E41CB" w:rsidRPr="008A67A6" w:rsidRDefault="0082772A" w:rsidP="006A597C">
            <w:pPr>
              <w:rPr>
                <w:highlight w:val="white"/>
              </w:rPr>
            </w:pPr>
            <w:r w:rsidRPr="008A67A6">
              <w:rPr>
                <w:highlight w:val="white"/>
              </w:rPr>
              <w:t>0.92</w:t>
            </w:r>
          </w:p>
        </w:tc>
      </w:tr>
      <w:tr w:rsidR="008E41CB" w:rsidRPr="008A67A6" w14:paraId="7FF241F2" w14:textId="77777777">
        <w:tc>
          <w:tcPr>
            <w:tcW w:w="2444" w:type="dxa"/>
            <w:shd w:val="clear" w:color="auto" w:fill="auto"/>
            <w:tcMar>
              <w:top w:w="100" w:type="dxa"/>
              <w:left w:w="100" w:type="dxa"/>
              <w:bottom w:w="100" w:type="dxa"/>
              <w:right w:w="100" w:type="dxa"/>
            </w:tcMar>
          </w:tcPr>
          <w:p w14:paraId="7FF241EE" w14:textId="77777777" w:rsidR="008E41CB" w:rsidRPr="008A67A6" w:rsidRDefault="0082772A" w:rsidP="006A597C">
            <w:pPr>
              <w:rPr>
                <w:highlight w:val="white"/>
              </w:rPr>
            </w:pPr>
            <w:r w:rsidRPr="008A67A6">
              <w:rPr>
                <w:highlight w:val="white"/>
              </w:rPr>
              <w:t xml:space="preserve">PCA vs </w:t>
            </w:r>
            <w:proofErr w:type="spellStart"/>
            <w:r w:rsidRPr="008A67A6">
              <w:rPr>
                <w:highlight w:val="white"/>
              </w:rPr>
              <w:t>CF_XGB_octat</w:t>
            </w:r>
            <w:proofErr w:type="spellEnd"/>
            <w:r w:rsidRPr="008A67A6">
              <w:rPr>
                <w:highlight w:val="white"/>
              </w:rPr>
              <w:t xml:space="preserve"> </w:t>
            </w:r>
          </w:p>
        </w:tc>
        <w:tc>
          <w:tcPr>
            <w:tcW w:w="2444" w:type="dxa"/>
            <w:shd w:val="clear" w:color="auto" w:fill="auto"/>
            <w:tcMar>
              <w:top w:w="100" w:type="dxa"/>
              <w:left w:w="100" w:type="dxa"/>
              <w:bottom w:w="100" w:type="dxa"/>
              <w:right w:w="100" w:type="dxa"/>
            </w:tcMar>
          </w:tcPr>
          <w:p w14:paraId="7FF241EF" w14:textId="77777777" w:rsidR="008E41CB" w:rsidRPr="008A67A6" w:rsidRDefault="0082772A" w:rsidP="006A597C">
            <w:pPr>
              <w:rPr>
                <w:highlight w:val="white"/>
              </w:rPr>
            </w:pPr>
            <w:r w:rsidRPr="008A67A6">
              <w:rPr>
                <w:highlight w:val="white"/>
              </w:rPr>
              <w:t>2.13</w:t>
            </w:r>
          </w:p>
        </w:tc>
        <w:tc>
          <w:tcPr>
            <w:tcW w:w="2444" w:type="dxa"/>
            <w:shd w:val="clear" w:color="auto" w:fill="auto"/>
            <w:tcMar>
              <w:top w:w="100" w:type="dxa"/>
              <w:left w:w="100" w:type="dxa"/>
              <w:bottom w:w="100" w:type="dxa"/>
              <w:right w:w="100" w:type="dxa"/>
            </w:tcMar>
          </w:tcPr>
          <w:p w14:paraId="7FF241F0" w14:textId="77777777" w:rsidR="008E41CB" w:rsidRPr="008A67A6" w:rsidRDefault="0082772A" w:rsidP="006A597C">
            <w:pPr>
              <w:rPr>
                <w:highlight w:val="white"/>
              </w:rPr>
            </w:pPr>
            <w:r w:rsidRPr="008A67A6">
              <w:rPr>
                <w:highlight w:val="white"/>
              </w:rPr>
              <w:t>1.65</w:t>
            </w:r>
          </w:p>
        </w:tc>
        <w:tc>
          <w:tcPr>
            <w:tcW w:w="2444" w:type="dxa"/>
            <w:shd w:val="clear" w:color="auto" w:fill="auto"/>
            <w:tcMar>
              <w:top w:w="100" w:type="dxa"/>
              <w:left w:w="100" w:type="dxa"/>
              <w:bottom w:w="100" w:type="dxa"/>
              <w:right w:w="100" w:type="dxa"/>
            </w:tcMar>
          </w:tcPr>
          <w:p w14:paraId="7FF241F1" w14:textId="77777777" w:rsidR="008E41CB" w:rsidRPr="008A67A6" w:rsidRDefault="0082772A" w:rsidP="006A597C">
            <w:pPr>
              <w:rPr>
                <w:highlight w:val="white"/>
              </w:rPr>
            </w:pPr>
            <w:r w:rsidRPr="008A67A6">
              <w:rPr>
                <w:highlight w:val="white"/>
              </w:rPr>
              <w:t>0.84</w:t>
            </w:r>
          </w:p>
        </w:tc>
      </w:tr>
    </w:tbl>
    <w:p w14:paraId="7FF241F3" w14:textId="77777777" w:rsidR="008E41CB" w:rsidRPr="008A67A6" w:rsidRDefault="008E41CB" w:rsidP="006A597C">
      <w:pPr>
        <w:rPr>
          <w:highlight w:val="white"/>
        </w:rPr>
      </w:pPr>
    </w:p>
    <w:p w14:paraId="7FF241F4" w14:textId="77777777" w:rsidR="008E41CB" w:rsidRPr="008A67A6" w:rsidRDefault="008E41CB" w:rsidP="006A597C">
      <w:pPr>
        <w:rPr>
          <w:highlight w:val="white"/>
        </w:rPr>
      </w:pPr>
    </w:p>
    <w:p w14:paraId="7FF241F5" w14:textId="77777777" w:rsidR="008E41CB" w:rsidRPr="008A67A6" w:rsidRDefault="008E41CB" w:rsidP="006A597C"/>
    <w:tbl>
      <w:tblPr>
        <w:tblW w:w="9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444"/>
        <w:gridCol w:w="2445"/>
        <w:gridCol w:w="2445"/>
        <w:gridCol w:w="2445"/>
      </w:tblGrid>
      <w:tr w:rsidR="008E41CB" w:rsidRPr="008A67A6" w14:paraId="7FF241F7" w14:textId="77777777">
        <w:trPr>
          <w:trHeight w:val="420"/>
        </w:trPr>
        <w:tc>
          <w:tcPr>
            <w:tcW w:w="9776" w:type="dxa"/>
            <w:gridSpan w:val="4"/>
            <w:shd w:val="clear" w:color="auto" w:fill="auto"/>
            <w:tcMar>
              <w:top w:w="100" w:type="dxa"/>
              <w:left w:w="100" w:type="dxa"/>
              <w:bottom w:w="100" w:type="dxa"/>
              <w:right w:w="100" w:type="dxa"/>
            </w:tcMar>
          </w:tcPr>
          <w:p w14:paraId="7FF241F6" w14:textId="77777777" w:rsidR="008E41CB" w:rsidRPr="008A67A6" w:rsidRDefault="0082772A" w:rsidP="006A597C">
            <w:r w:rsidRPr="008A67A6">
              <w:t>Model XGBoost</w:t>
            </w:r>
          </w:p>
        </w:tc>
      </w:tr>
      <w:tr w:rsidR="008E41CB" w:rsidRPr="008A67A6" w14:paraId="7FF241FC" w14:textId="77777777">
        <w:tc>
          <w:tcPr>
            <w:tcW w:w="2444" w:type="dxa"/>
            <w:shd w:val="clear" w:color="auto" w:fill="auto"/>
            <w:tcMar>
              <w:top w:w="100" w:type="dxa"/>
              <w:left w:w="100" w:type="dxa"/>
              <w:bottom w:w="100" w:type="dxa"/>
              <w:right w:w="100" w:type="dxa"/>
            </w:tcMar>
          </w:tcPr>
          <w:p w14:paraId="7FF241F8" w14:textId="77777777" w:rsidR="008E41CB" w:rsidRPr="008A67A6" w:rsidRDefault="0082772A" w:rsidP="006A597C">
            <w:r w:rsidRPr="008A67A6">
              <w:t>Data source</w:t>
            </w:r>
          </w:p>
        </w:tc>
        <w:tc>
          <w:tcPr>
            <w:tcW w:w="2444" w:type="dxa"/>
            <w:shd w:val="clear" w:color="auto" w:fill="auto"/>
            <w:tcMar>
              <w:top w:w="100" w:type="dxa"/>
              <w:left w:w="100" w:type="dxa"/>
              <w:bottom w:w="100" w:type="dxa"/>
              <w:right w:w="100" w:type="dxa"/>
            </w:tcMar>
          </w:tcPr>
          <w:p w14:paraId="7FF241F9" w14:textId="77777777" w:rsidR="008E41CB" w:rsidRPr="008A67A6" w:rsidRDefault="0082772A" w:rsidP="006A597C">
            <w:r w:rsidRPr="008A67A6">
              <w:t>Input</w:t>
            </w:r>
          </w:p>
        </w:tc>
        <w:tc>
          <w:tcPr>
            <w:tcW w:w="2444" w:type="dxa"/>
            <w:shd w:val="clear" w:color="auto" w:fill="auto"/>
            <w:tcMar>
              <w:top w:w="100" w:type="dxa"/>
              <w:left w:w="100" w:type="dxa"/>
              <w:bottom w:w="100" w:type="dxa"/>
              <w:right w:w="100" w:type="dxa"/>
            </w:tcMar>
          </w:tcPr>
          <w:p w14:paraId="7FF241FA" w14:textId="77777777" w:rsidR="008E41CB" w:rsidRPr="008A67A6" w:rsidRDefault="0082772A" w:rsidP="006A597C">
            <w:r w:rsidRPr="008A67A6">
              <w:t xml:space="preserve">Output </w:t>
            </w:r>
          </w:p>
        </w:tc>
        <w:tc>
          <w:tcPr>
            <w:tcW w:w="2444" w:type="dxa"/>
            <w:shd w:val="clear" w:color="auto" w:fill="auto"/>
            <w:tcMar>
              <w:top w:w="100" w:type="dxa"/>
              <w:left w:w="100" w:type="dxa"/>
              <w:bottom w:w="100" w:type="dxa"/>
              <w:right w:w="100" w:type="dxa"/>
            </w:tcMar>
          </w:tcPr>
          <w:p w14:paraId="7FF241FB" w14:textId="77777777" w:rsidR="008E41CB" w:rsidRPr="008A67A6" w:rsidRDefault="0082772A" w:rsidP="006A597C">
            <w:r w:rsidRPr="008A67A6">
              <w:t>Period</w:t>
            </w:r>
          </w:p>
        </w:tc>
      </w:tr>
      <w:tr w:rsidR="008E41CB" w:rsidRPr="008A67A6" w14:paraId="7FF24201" w14:textId="77777777">
        <w:tc>
          <w:tcPr>
            <w:tcW w:w="2444" w:type="dxa"/>
            <w:shd w:val="clear" w:color="auto" w:fill="auto"/>
            <w:tcMar>
              <w:top w:w="100" w:type="dxa"/>
              <w:left w:w="100" w:type="dxa"/>
              <w:bottom w:w="100" w:type="dxa"/>
              <w:right w:w="100" w:type="dxa"/>
            </w:tcMar>
          </w:tcPr>
          <w:p w14:paraId="7FF241FD" w14:textId="77777777" w:rsidR="008E41CB" w:rsidRPr="008A67A6" w:rsidRDefault="0082772A" w:rsidP="006A597C">
            <w:r w:rsidRPr="008A67A6">
              <w:t xml:space="preserve">BSRN </w:t>
            </w:r>
            <w:proofErr w:type="gramStart"/>
            <w:r w:rsidRPr="008A67A6">
              <w:t>and  UV</w:t>
            </w:r>
            <w:proofErr w:type="gramEnd"/>
            <w:r w:rsidRPr="008A67A6">
              <w:t>-Indien network</w:t>
            </w:r>
          </w:p>
        </w:tc>
        <w:tc>
          <w:tcPr>
            <w:tcW w:w="2444" w:type="dxa"/>
            <w:shd w:val="clear" w:color="auto" w:fill="auto"/>
            <w:tcMar>
              <w:top w:w="100" w:type="dxa"/>
              <w:left w:w="100" w:type="dxa"/>
              <w:bottom w:w="100" w:type="dxa"/>
              <w:right w:w="100" w:type="dxa"/>
            </w:tcMar>
          </w:tcPr>
          <w:p w14:paraId="7FF241FE" w14:textId="77777777" w:rsidR="008E41CB" w:rsidRPr="008A67A6" w:rsidRDefault="0082772A" w:rsidP="006A597C">
            <w:r w:rsidRPr="008A67A6">
              <w:t xml:space="preserve">GSW, SWDif, SWDir, LWD, T, RH, P </w:t>
            </w:r>
          </w:p>
        </w:tc>
        <w:tc>
          <w:tcPr>
            <w:tcW w:w="2444" w:type="dxa"/>
            <w:shd w:val="clear" w:color="auto" w:fill="auto"/>
            <w:tcMar>
              <w:top w:w="100" w:type="dxa"/>
              <w:left w:w="100" w:type="dxa"/>
              <w:bottom w:w="100" w:type="dxa"/>
              <w:right w:w="100" w:type="dxa"/>
            </w:tcMar>
          </w:tcPr>
          <w:p w14:paraId="7FF241FF" w14:textId="77777777" w:rsidR="008E41CB" w:rsidRPr="008A67A6" w:rsidRDefault="0082772A" w:rsidP="006A597C">
            <w:r w:rsidRPr="008A67A6">
              <w:t>CF_XGB, CF</w:t>
            </w:r>
          </w:p>
        </w:tc>
        <w:tc>
          <w:tcPr>
            <w:tcW w:w="2444" w:type="dxa"/>
            <w:shd w:val="clear" w:color="auto" w:fill="auto"/>
            <w:tcMar>
              <w:top w:w="100" w:type="dxa"/>
              <w:left w:w="100" w:type="dxa"/>
              <w:bottom w:w="100" w:type="dxa"/>
              <w:right w:w="100" w:type="dxa"/>
            </w:tcMar>
          </w:tcPr>
          <w:p w14:paraId="7FF24200" w14:textId="77777777" w:rsidR="008E41CB" w:rsidRPr="008A67A6" w:rsidRDefault="0082772A" w:rsidP="006A597C">
            <w:r w:rsidRPr="008A67A6">
              <w:t>2019-09-01 to 2021-03-01</w:t>
            </w:r>
          </w:p>
        </w:tc>
      </w:tr>
      <w:tr w:rsidR="008E41CB" w:rsidRPr="008A67A6" w14:paraId="7FF24203" w14:textId="77777777">
        <w:trPr>
          <w:trHeight w:val="420"/>
        </w:trPr>
        <w:tc>
          <w:tcPr>
            <w:tcW w:w="9776" w:type="dxa"/>
            <w:gridSpan w:val="4"/>
            <w:shd w:val="clear" w:color="auto" w:fill="auto"/>
            <w:tcMar>
              <w:top w:w="100" w:type="dxa"/>
              <w:left w:w="100" w:type="dxa"/>
              <w:bottom w:w="100" w:type="dxa"/>
              <w:right w:w="100" w:type="dxa"/>
            </w:tcMar>
          </w:tcPr>
          <w:p w14:paraId="7FF24202" w14:textId="77777777" w:rsidR="008E41CB" w:rsidRPr="008A67A6" w:rsidRDefault="0082772A" w:rsidP="006A597C">
            <w:r w:rsidRPr="008A67A6">
              <w:t xml:space="preserve">Model APCADA </w:t>
            </w:r>
          </w:p>
        </w:tc>
      </w:tr>
      <w:tr w:rsidR="008E41CB" w:rsidRPr="008A67A6" w14:paraId="7FF24208" w14:textId="77777777">
        <w:tc>
          <w:tcPr>
            <w:tcW w:w="2444" w:type="dxa"/>
            <w:shd w:val="clear" w:color="auto" w:fill="auto"/>
            <w:tcMar>
              <w:top w:w="100" w:type="dxa"/>
              <w:left w:w="100" w:type="dxa"/>
              <w:bottom w:w="100" w:type="dxa"/>
              <w:right w:w="100" w:type="dxa"/>
            </w:tcMar>
          </w:tcPr>
          <w:p w14:paraId="7FF24204" w14:textId="77777777" w:rsidR="008E41CB" w:rsidRPr="008A67A6" w:rsidRDefault="0082772A" w:rsidP="006A597C">
            <w:r w:rsidRPr="008A67A6">
              <w:t>Data source</w:t>
            </w:r>
          </w:p>
        </w:tc>
        <w:tc>
          <w:tcPr>
            <w:tcW w:w="2444" w:type="dxa"/>
            <w:shd w:val="clear" w:color="auto" w:fill="auto"/>
            <w:tcMar>
              <w:top w:w="100" w:type="dxa"/>
              <w:left w:w="100" w:type="dxa"/>
              <w:bottom w:w="100" w:type="dxa"/>
              <w:right w:w="100" w:type="dxa"/>
            </w:tcMar>
          </w:tcPr>
          <w:p w14:paraId="7FF24205" w14:textId="77777777" w:rsidR="008E41CB" w:rsidRPr="008A67A6" w:rsidRDefault="0082772A" w:rsidP="006A597C">
            <w:r w:rsidRPr="008A67A6">
              <w:t>Input</w:t>
            </w:r>
          </w:p>
        </w:tc>
        <w:tc>
          <w:tcPr>
            <w:tcW w:w="2444" w:type="dxa"/>
            <w:shd w:val="clear" w:color="auto" w:fill="auto"/>
            <w:tcMar>
              <w:top w:w="100" w:type="dxa"/>
              <w:left w:w="100" w:type="dxa"/>
              <w:bottom w:w="100" w:type="dxa"/>
              <w:right w:w="100" w:type="dxa"/>
            </w:tcMar>
          </w:tcPr>
          <w:p w14:paraId="7FF24206" w14:textId="77777777" w:rsidR="008E41CB" w:rsidRPr="008A67A6" w:rsidRDefault="0082772A" w:rsidP="006A597C">
            <w:r w:rsidRPr="008A67A6">
              <w:t>Output</w:t>
            </w:r>
          </w:p>
        </w:tc>
        <w:tc>
          <w:tcPr>
            <w:tcW w:w="2444" w:type="dxa"/>
            <w:shd w:val="clear" w:color="auto" w:fill="auto"/>
            <w:tcMar>
              <w:top w:w="100" w:type="dxa"/>
              <w:left w:w="100" w:type="dxa"/>
              <w:bottom w:w="100" w:type="dxa"/>
              <w:right w:w="100" w:type="dxa"/>
            </w:tcMar>
          </w:tcPr>
          <w:p w14:paraId="7FF24207" w14:textId="77777777" w:rsidR="008E41CB" w:rsidRPr="008A67A6" w:rsidRDefault="0082772A" w:rsidP="006A597C">
            <w:r w:rsidRPr="008A67A6">
              <w:t>Period</w:t>
            </w:r>
          </w:p>
        </w:tc>
      </w:tr>
      <w:tr w:rsidR="008E41CB" w:rsidRPr="008A67A6" w14:paraId="7FF2420D" w14:textId="77777777">
        <w:tc>
          <w:tcPr>
            <w:tcW w:w="2444" w:type="dxa"/>
            <w:shd w:val="clear" w:color="auto" w:fill="auto"/>
            <w:tcMar>
              <w:top w:w="100" w:type="dxa"/>
              <w:left w:w="100" w:type="dxa"/>
              <w:bottom w:w="100" w:type="dxa"/>
              <w:right w:w="100" w:type="dxa"/>
            </w:tcMar>
          </w:tcPr>
          <w:p w14:paraId="7FF24209" w14:textId="77777777" w:rsidR="008E41CB" w:rsidRPr="008A67A6" w:rsidRDefault="0082772A" w:rsidP="006A597C">
            <w:r w:rsidRPr="008A67A6">
              <w:t>BSRN Reunion, LACy</w:t>
            </w:r>
          </w:p>
        </w:tc>
        <w:tc>
          <w:tcPr>
            <w:tcW w:w="2444" w:type="dxa"/>
            <w:shd w:val="clear" w:color="auto" w:fill="auto"/>
            <w:tcMar>
              <w:top w:w="100" w:type="dxa"/>
              <w:left w:w="100" w:type="dxa"/>
              <w:bottom w:w="100" w:type="dxa"/>
              <w:right w:w="100" w:type="dxa"/>
            </w:tcMar>
          </w:tcPr>
          <w:p w14:paraId="7FF2420A" w14:textId="77777777" w:rsidR="008E41CB" w:rsidRPr="008A67A6" w:rsidRDefault="0082772A" w:rsidP="006A597C">
            <w:r w:rsidRPr="008A67A6">
              <w:t>LWD, T, RH</w:t>
            </w:r>
          </w:p>
        </w:tc>
        <w:tc>
          <w:tcPr>
            <w:tcW w:w="2444" w:type="dxa"/>
            <w:shd w:val="clear" w:color="auto" w:fill="auto"/>
            <w:tcMar>
              <w:top w:w="100" w:type="dxa"/>
              <w:left w:w="100" w:type="dxa"/>
              <w:bottom w:w="100" w:type="dxa"/>
              <w:right w:w="100" w:type="dxa"/>
            </w:tcMar>
          </w:tcPr>
          <w:p w14:paraId="7FF2420B" w14:textId="77777777" w:rsidR="008E41CB" w:rsidRPr="008A67A6" w:rsidRDefault="0082772A" w:rsidP="006A597C">
            <w:r w:rsidRPr="008A67A6">
              <w:t>CF_APCADA, CF</w:t>
            </w:r>
          </w:p>
        </w:tc>
        <w:tc>
          <w:tcPr>
            <w:tcW w:w="2444" w:type="dxa"/>
            <w:shd w:val="clear" w:color="auto" w:fill="auto"/>
            <w:tcMar>
              <w:top w:w="100" w:type="dxa"/>
              <w:left w:w="100" w:type="dxa"/>
              <w:bottom w:w="100" w:type="dxa"/>
              <w:right w:w="100" w:type="dxa"/>
            </w:tcMar>
          </w:tcPr>
          <w:p w14:paraId="7FF2420C" w14:textId="77777777" w:rsidR="008E41CB" w:rsidRPr="008A67A6" w:rsidRDefault="0082772A" w:rsidP="006A597C">
            <w:r w:rsidRPr="008A67A6">
              <w:t>2019-11-01 to 2021-05-31</w:t>
            </w:r>
          </w:p>
        </w:tc>
      </w:tr>
    </w:tbl>
    <w:p w14:paraId="7FF2420E" w14:textId="77777777" w:rsidR="008E41CB" w:rsidRPr="008A67A6" w:rsidRDefault="008E41CB" w:rsidP="006A597C">
      <w:pPr>
        <w:rPr>
          <w:highlight w:val="white"/>
        </w:rPr>
      </w:pPr>
    </w:p>
    <w:p w14:paraId="7FF2420F" w14:textId="77777777" w:rsidR="008E41CB" w:rsidRPr="008A67A6" w:rsidRDefault="008E41CB" w:rsidP="006A597C">
      <w:pPr>
        <w:rPr>
          <w:highlight w:val="white"/>
        </w:rPr>
      </w:pPr>
    </w:p>
    <w:p w14:paraId="7FF24210" w14:textId="77777777" w:rsidR="008E41CB" w:rsidRPr="008A67A6" w:rsidRDefault="008E41CB" w:rsidP="006A597C">
      <w:pPr>
        <w:rPr>
          <w:highlight w:val="white"/>
        </w:rPr>
      </w:pPr>
    </w:p>
    <w:p w14:paraId="7FF24211" w14:textId="77777777" w:rsidR="008E41CB" w:rsidRPr="008A67A6" w:rsidRDefault="0082772A" w:rsidP="006A597C">
      <w:pPr>
        <w:rPr>
          <w:highlight w:val="white"/>
        </w:rPr>
      </w:pPr>
      <w:r w:rsidRPr="008A67A6">
        <w:rPr>
          <w:noProof/>
          <w:highlight w:val="white"/>
        </w:rPr>
        <w:lastRenderedPageBreak/>
        <w:drawing>
          <wp:inline distT="114300" distB="114300" distL="114300" distR="114300" wp14:anchorId="7FF242A0" wp14:editId="7FF242A1">
            <wp:extent cx="6206775" cy="42926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6206775" cy="4292600"/>
                    </a:xfrm>
                    <a:prstGeom prst="rect">
                      <a:avLst/>
                    </a:prstGeom>
                    <a:ln/>
                  </pic:spPr>
                </pic:pic>
              </a:graphicData>
            </a:graphic>
          </wp:inline>
        </w:drawing>
      </w:r>
    </w:p>
    <w:p w14:paraId="7FF24212" w14:textId="77777777" w:rsidR="008E41CB" w:rsidRPr="008A67A6" w:rsidRDefault="008E41CB" w:rsidP="006A597C">
      <w:pPr>
        <w:rPr>
          <w:highlight w:val="white"/>
        </w:rPr>
      </w:pPr>
    </w:p>
    <w:p w14:paraId="7FF24213" w14:textId="77777777" w:rsidR="008E41CB" w:rsidRPr="008A67A6" w:rsidRDefault="008E41CB" w:rsidP="006A597C">
      <w:pPr>
        <w:rPr>
          <w:highlight w:val="white"/>
        </w:rPr>
      </w:pPr>
    </w:p>
    <w:p w14:paraId="7FF24214" w14:textId="77777777" w:rsidR="008E41CB" w:rsidRPr="008A67A6" w:rsidRDefault="0082772A" w:rsidP="006A597C">
      <w:pPr>
        <w:rPr>
          <w:highlight w:val="white"/>
        </w:rPr>
      </w:pPr>
      <w:r w:rsidRPr="008A67A6">
        <w:rPr>
          <w:noProof/>
          <w:highlight w:val="white"/>
        </w:rPr>
        <w:drawing>
          <wp:inline distT="114300" distB="114300" distL="114300" distR="114300" wp14:anchorId="7FF242A2" wp14:editId="7FF242A3">
            <wp:extent cx="6072188" cy="3194605"/>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l="8637" t="7305" r="8637" b="5651"/>
                    <a:stretch>
                      <a:fillRect/>
                    </a:stretch>
                  </pic:blipFill>
                  <pic:spPr>
                    <a:xfrm>
                      <a:off x="0" y="0"/>
                      <a:ext cx="6072188" cy="3194605"/>
                    </a:xfrm>
                    <a:prstGeom prst="rect">
                      <a:avLst/>
                    </a:prstGeom>
                    <a:ln/>
                  </pic:spPr>
                </pic:pic>
              </a:graphicData>
            </a:graphic>
          </wp:inline>
        </w:drawing>
      </w:r>
    </w:p>
    <w:p w14:paraId="7FF24215" w14:textId="77777777" w:rsidR="008E41CB" w:rsidRPr="008A67A6" w:rsidRDefault="008E41CB" w:rsidP="006A597C">
      <w:pPr>
        <w:rPr>
          <w:highlight w:val="white"/>
        </w:rPr>
      </w:pPr>
    </w:p>
    <w:p w14:paraId="6F378479" w14:textId="77777777" w:rsidR="00314DED" w:rsidRDefault="00314DED" w:rsidP="006A597C">
      <w:pPr>
        <w:rPr>
          <w:highlight w:val="white"/>
        </w:rPr>
        <w:sectPr w:rsidR="00314DED" w:rsidSect="002E2222">
          <w:pgSz w:w="11909" w:h="16834"/>
          <w:pgMar w:top="1440" w:right="855" w:bottom="1440" w:left="1275" w:header="720" w:footer="720" w:gutter="0"/>
          <w:lnNumType w:countBy="1" w:restart="continuous"/>
          <w:pgNumType w:start="1"/>
          <w:cols w:space="720"/>
          <w:docGrid w:linePitch="326"/>
        </w:sectPr>
      </w:pPr>
    </w:p>
    <w:p w14:paraId="7FF24216" w14:textId="77777777" w:rsidR="008E41CB" w:rsidRPr="008A67A6" w:rsidRDefault="008E41CB" w:rsidP="006A597C">
      <w:pPr>
        <w:rPr>
          <w:highlight w:val="white"/>
        </w:rPr>
      </w:pPr>
    </w:p>
    <w:p w14:paraId="35211651" w14:textId="2D1D2C58" w:rsidR="00947D12" w:rsidRDefault="0048301A" w:rsidP="0048301A">
      <w:pPr>
        <w:pStyle w:val="Heading1"/>
        <w:rPr>
          <w:highlight w:val="white"/>
        </w:rPr>
      </w:pPr>
      <w:r>
        <w:rPr>
          <w:highlight w:val="white"/>
        </w:rPr>
        <w:t>References</w:t>
      </w:r>
    </w:p>
    <w:p w14:paraId="34730E16" w14:textId="77777777" w:rsidR="00947D12" w:rsidRDefault="00947D12" w:rsidP="006A597C">
      <w:pPr>
        <w:rPr>
          <w:highlight w:val="white"/>
        </w:rPr>
      </w:pPr>
    </w:p>
    <w:p w14:paraId="26595817" w14:textId="77777777" w:rsidR="006C105D" w:rsidRPr="006C105D" w:rsidRDefault="00947D12" w:rsidP="006C105D">
      <w:pPr>
        <w:pStyle w:val="EndNoteBibliography"/>
        <w:rPr>
          <w:noProof/>
        </w:rPr>
      </w:pPr>
      <w:r>
        <w:rPr>
          <w:highlight w:val="white"/>
        </w:rPr>
        <w:fldChar w:fldCharType="begin"/>
      </w:r>
      <w:r w:rsidRPr="00400132">
        <w:rPr>
          <w:highlight w:val="white"/>
          <w:lang w:val="de-DE"/>
        </w:rPr>
        <w:instrText xml:space="preserve"> ADDIN EN.REFLIST </w:instrText>
      </w:r>
      <w:r>
        <w:rPr>
          <w:highlight w:val="white"/>
        </w:rPr>
        <w:fldChar w:fldCharType="separate"/>
      </w:r>
      <w:bookmarkStart w:id="120" w:name="_ENREF_1"/>
      <w:r w:rsidR="006C105D" w:rsidRPr="006C105D">
        <w:rPr>
          <w:noProof/>
        </w:rPr>
        <w:t>ASTER, 2019. ASTER Global Digital Elevation Model V003.</w:t>
      </w:r>
      <w:bookmarkEnd w:id="120"/>
    </w:p>
    <w:p w14:paraId="1266865E" w14:textId="77777777" w:rsidR="006C105D" w:rsidRPr="006C105D" w:rsidRDefault="006C105D" w:rsidP="006C105D">
      <w:pPr>
        <w:pStyle w:val="EndNoteBibliography"/>
        <w:rPr>
          <w:noProof/>
        </w:rPr>
      </w:pPr>
      <w:bookmarkStart w:id="121" w:name="_ENREF_2"/>
      <w:r w:rsidRPr="00901B69">
        <w:rPr>
          <w:noProof/>
          <w:lang w:val="de-DE"/>
        </w:rPr>
        <w:t xml:space="preserve">Badosa, J., Haeffelin, M., Chepfer, H., 2013. </w:t>
      </w:r>
      <w:r w:rsidRPr="006C105D">
        <w:rPr>
          <w:noProof/>
        </w:rPr>
        <w:t>Scales of spatial and temporal variation of solar irradiance on Reunion tropical island. Solar Energy 88, 42-56.</w:t>
      </w:r>
      <w:bookmarkEnd w:id="121"/>
    </w:p>
    <w:p w14:paraId="6AF51E46" w14:textId="77777777" w:rsidR="006C105D" w:rsidRPr="006C105D" w:rsidRDefault="006C105D" w:rsidP="006C105D">
      <w:pPr>
        <w:pStyle w:val="EndNoteBibliography"/>
        <w:rPr>
          <w:noProof/>
        </w:rPr>
      </w:pPr>
      <w:bookmarkStart w:id="122" w:name="_ENREF_3"/>
      <w:r w:rsidRPr="006C105D">
        <w:rPr>
          <w:noProof/>
        </w:rPr>
        <w:t>Cadet, J.-M., Portafaix, T., Bencherif, H., Lamy, K., Brogniez, C., Auriol, F., Metzger, J.-M., Boudreault, L.-E., Wright, C.Y., 2020. Inter-Comparison Campaign of Solar UVR Instruments under Clear Sky Conditions at Reunion Island (21°S, 55°E). International Journal of Environmental Research and Public Health 17(8), 2867.</w:t>
      </w:r>
      <w:bookmarkEnd w:id="122"/>
    </w:p>
    <w:p w14:paraId="4251D58C" w14:textId="77777777" w:rsidR="006C105D" w:rsidRPr="006C105D" w:rsidRDefault="006C105D" w:rsidP="006C105D">
      <w:pPr>
        <w:pStyle w:val="EndNoteBibliography"/>
        <w:rPr>
          <w:noProof/>
        </w:rPr>
      </w:pPr>
      <w:bookmarkStart w:id="123" w:name="_ENREF_4"/>
      <w:r w:rsidRPr="006C105D">
        <w:rPr>
          <w:noProof/>
        </w:rPr>
        <w:t>Chen, M., Liu, Q., Chen, S., Liu, Y., Zhang, C.H., Liu, R., 2019. XGBoost-Based Algorithm Interpretation and Application on Post-Fault Transient Stability Status Prediction of Power System. IEEE Access 7, 13149-13158.</w:t>
      </w:r>
      <w:bookmarkEnd w:id="123"/>
    </w:p>
    <w:p w14:paraId="24A87130" w14:textId="77777777" w:rsidR="006C105D" w:rsidRPr="006C105D" w:rsidRDefault="006C105D" w:rsidP="006C105D">
      <w:pPr>
        <w:pStyle w:val="EndNoteBibliography"/>
        <w:rPr>
          <w:noProof/>
        </w:rPr>
      </w:pPr>
      <w:bookmarkStart w:id="124" w:name="_ENREF_5"/>
      <w:r w:rsidRPr="006C105D">
        <w:rPr>
          <w:noProof/>
        </w:rPr>
        <w:t>Danso, D.K., Anquetin, S., Diedhiou, A., Adamou, R., 2020. Cloudiness Information Services for Solar Energy Management in West Africa. Atmosphere 11(8), 857.</w:t>
      </w:r>
      <w:bookmarkEnd w:id="124"/>
    </w:p>
    <w:p w14:paraId="175E0564" w14:textId="77777777" w:rsidR="006C105D" w:rsidRPr="006C105D" w:rsidRDefault="006C105D" w:rsidP="006C105D">
      <w:pPr>
        <w:pStyle w:val="EndNoteBibliography"/>
        <w:rPr>
          <w:noProof/>
        </w:rPr>
      </w:pPr>
      <w:bookmarkStart w:id="125" w:name="_ENREF_6"/>
      <w:r w:rsidRPr="006C105D">
        <w:rPr>
          <w:noProof/>
        </w:rPr>
        <w:t>Didier, N., 2015. Comparison of spatial and temporal cloud coverage derived from CloudSat, CERES, ISCCP and their relationship with precipitation over Africa. American Journal of Remote Sensing 3(2), 17-28.</w:t>
      </w:r>
      <w:bookmarkEnd w:id="125"/>
    </w:p>
    <w:p w14:paraId="751FBC79" w14:textId="77777777" w:rsidR="006C105D" w:rsidRPr="006C105D" w:rsidRDefault="006C105D" w:rsidP="006C105D">
      <w:pPr>
        <w:pStyle w:val="EndNoteBibliography"/>
        <w:rPr>
          <w:noProof/>
        </w:rPr>
      </w:pPr>
      <w:bookmarkStart w:id="126" w:name="_ENREF_7"/>
      <w:r w:rsidRPr="006C105D">
        <w:rPr>
          <w:noProof/>
        </w:rPr>
        <w:t>dos Santos Nascimento, G., Ruhoff, A., Maurício Munar, A., Cavalcanti, J.R., da Motta Marques, D., Roberti, D.R., Ribeiro da Rocha, H., 2018. Validation of CERES earth radiation budget estimations, EGU General Assembly Conference Abstracts. p. 10837.</w:t>
      </w:r>
      <w:bookmarkEnd w:id="126"/>
    </w:p>
    <w:p w14:paraId="0D93EA2E" w14:textId="77777777" w:rsidR="006C105D" w:rsidRPr="006C105D" w:rsidRDefault="006C105D" w:rsidP="006C105D">
      <w:pPr>
        <w:pStyle w:val="EndNoteBibliography"/>
        <w:rPr>
          <w:noProof/>
        </w:rPr>
      </w:pPr>
      <w:bookmarkStart w:id="127" w:name="_ENREF_8"/>
      <w:r w:rsidRPr="00901B69">
        <w:rPr>
          <w:noProof/>
          <w:lang w:val="fr-FR"/>
        </w:rPr>
        <w:t xml:space="preserve">Durand, J., Lees, E., Bousquet, O., Delanoë, J., Bonnardot, F., 2021. </w:t>
      </w:r>
      <w:r w:rsidRPr="006C105D">
        <w:rPr>
          <w:noProof/>
        </w:rPr>
        <w:t>Cloud Radar Observations of Diurnal and Seasonal Cloudiness over Reunion Island. Atmosphere 12(7), 868.</w:t>
      </w:r>
      <w:bookmarkEnd w:id="127"/>
    </w:p>
    <w:p w14:paraId="4E1124D0" w14:textId="77777777" w:rsidR="006C105D" w:rsidRPr="006C105D" w:rsidRDefault="006C105D" w:rsidP="006C105D">
      <w:pPr>
        <w:pStyle w:val="EndNoteBibliography"/>
        <w:rPr>
          <w:noProof/>
        </w:rPr>
      </w:pPr>
      <w:bookmarkStart w:id="128" w:name="_ENREF_9"/>
      <w:r w:rsidRPr="006C105D">
        <w:rPr>
          <w:noProof/>
        </w:rPr>
        <w:t>Dürr, B., Philipona, R., 2004. Automatic cloud amount detection by surface longwave downward radiation measurements. Journal of Geophysical Research: Atmospheres 109(D5).</w:t>
      </w:r>
      <w:bookmarkEnd w:id="128"/>
    </w:p>
    <w:p w14:paraId="3C808062" w14:textId="77777777" w:rsidR="006C105D" w:rsidRPr="006C105D" w:rsidRDefault="006C105D" w:rsidP="006C105D">
      <w:pPr>
        <w:pStyle w:val="EndNoteBibliography"/>
        <w:rPr>
          <w:noProof/>
        </w:rPr>
      </w:pPr>
      <w:bookmarkStart w:id="129" w:name="_ENREF_10"/>
      <w:r w:rsidRPr="006C105D">
        <w:rPr>
          <w:noProof/>
        </w:rPr>
        <w:t>Engeland, K., Borga, M., Creutin, J.-D., François, B., Ramos, M.-H., Vidal, J.-P., 2017. Space-time variability of climate variables and intermittent renewable electricity production – A review. Renewable and Sustainable Energy Reviews 79, 600-617.</w:t>
      </w:r>
      <w:bookmarkEnd w:id="129"/>
    </w:p>
    <w:p w14:paraId="4820BC16" w14:textId="77777777" w:rsidR="006C105D" w:rsidRPr="006C105D" w:rsidRDefault="006C105D" w:rsidP="006C105D">
      <w:pPr>
        <w:pStyle w:val="EndNoteBibliography"/>
        <w:rPr>
          <w:noProof/>
        </w:rPr>
      </w:pPr>
      <w:bookmarkStart w:id="130" w:name="_ENREF_11"/>
      <w:r w:rsidRPr="006C105D">
        <w:rPr>
          <w:noProof/>
        </w:rPr>
        <w:t>Fan, Z., Zhan, Q., Yang, C., Liu, H., Bilal, M., 2020. Estimating PM2.5 Concentrations Using Spatially Local Xgboost Based on Full-Covered SARA AOD at the Urban Scale. Remote Sensing 12(20), 3368.</w:t>
      </w:r>
      <w:bookmarkEnd w:id="130"/>
    </w:p>
    <w:p w14:paraId="41A92393" w14:textId="77777777" w:rsidR="006C105D" w:rsidRPr="00901B69" w:rsidRDefault="006C105D" w:rsidP="006C105D">
      <w:pPr>
        <w:pStyle w:val="EndNoteBibliography"/>
        <w:rPr>
          <w:noProof/>
          <w:lang w:val="de-DE"/>
        </w:rPr>
      </w:pPr>
      <w:bookmarkStart w:id="131" w:name="_ENREF_12"/>
      <w:r w:rsidRPr="006C105D">
        <w:rPr>
          <w:noProof/>
        </w:rPr>
        <w:t xml:space="preserve">Forsythe, N., Hardy, A.J., Fowler, H.J., Blenkinsop, S., Kilsby, C.G., Archer, D.R., Hashmi, M.Z., 2015. A Detailed Cloud Fraction Climatology of the Upper Indus Basin and Its Implications for Near-Surface Air Temperature. </w:t>
      </w:r>
      <w:r w:rsidRPr="00901B69">
        <w:rPr>
          <w:noProof/>
          <w:lang w:val="de-DE"/>
        </w:rPr>
        <w:t>Journal of Climate 28(9), 3537-3556.</w:t>
      </w:r>
      <w:bookmarkEnd w:id="131"/>
    </w:p>
    <w:p w14:paraId="3311F9C7" w14:textId="77777777" w:rsidR="006C105D" w:rsidRPr="006C105D" w:rsidRDefault="006C105D" w:rsidP="006C105D">
      <w:pPr>
        <w:pStyle w:val="EndNoteBibliography"/>
        <w:rPr>
          <w:noProof/>
        </w:rPr>
      </w:pPr>
      <w:bookmarkStart w:id="132" w:name="_ENREF_13"/>
      <w:r w:rsidRPr="00901B69">
        <w:rPr>
          <w:noProof/>
          <w:lang w:val="de-DE"/>
        </w:rPr>
        <w:t xml:space="preserve">Huang, L., Kang, J., Wan, M., Fang, L., Zhang, C., Zeng, Z., 2021. </w:t>
      </w:r>
      <w:r w:rsidRPr="006C105D">
        <w:rPr>
          <w:noProof/>
        </w:rPr>
        <w:t>Solar radiation prediction using different machine learning algorithms and implications for extreme climate events. Frontiers in Earth Science 9, 596860.</w:t>
      </w:r>
      <w:bookmarkEnd w:id="132"/>
    </w:p>
    <w:p w14:paraId="177D5C9E" w14:textId="77777777" w:rsidR="006C105D" w:rsidRPr="006C105D" w:rsidRDefault="006C105D" w:rsidP="006C105D">
      <w:pPr>
        <w:pStyle w:val="EndNoteBibliography"/>
        <w:rPr>
          <w:noProof/>
        </w:rPr>
      </w:pPr>
      <w:bookmarkStart w:id="133" w:name="_ENREF_14"/>
      <w:r w:rsidRPr="006C105D">
        <w:rPr>
          <w:noProof/>
        </w:rPr>
        <w:t>Kim, B.-Y., Cha, J.W., 2020. Cloud Observation and Cloud Cover Calculation at Nighttime Using the Automatic Cloud Observation System (ACOS) Package. Remote Sensing 12(14), 2314.</w:t>
      </w:r>
      <w:bookmarkEnd w:id="133"/>
    </w:p>
    <w:p w14:paraId="78ABEDF1" w14:textId="77777777" w:rsidR="006C105D" w:rsidRPr="006C105D" w:rsidRDefault="006C105D" w:rsidP="006C105D">
      <w:pPr>
        <w:pStyle w:val="EndNoteBibliography"/>
        <w:rPr>
          <w:noProof/>
        </w:rPr>
      </w:pPr>
      <w:bookmarkStart w:id="134" w:name="_ENREF_15"/>
      <w:r w:rsidRPr="006C105D">
        <w:rPr>
          <w:noProof/>
        </w:rPr>
        <w:t>Lamy, K., Portafaix, T., Brogniez, C., Lakkala, K., Pitkänen, M.R.A., Arola, A., Forestier, J.B., Amelie, V., Toihir, M.A., Rakotoniaina, S., 2021. UV-Indien network: ground-based measurements dedicated to the monitoring of UV radiation over the western Indian Ocean. Earth Syst. Sci. Data 13(9), 4275-4301.</w:t>
      </w:r>
      <w:bookmarkEnd w:id="134"/>
    </w:p>
    <w:p w14:paraId="07966C89" w14:textId="77777777" w:rsidR="006C105D" w:rsidRPr="006C105D" w:rsidRDefault="006C105D" w:rsidP="006C105D">
      <w:pPr>
        <w:pStyle w:val="EndNoteBibliography"/>
        <w:rPr>
          <w:noProof/>
        </w:rPr>
      </w:pPr>
      <w:bookmarkStart w:id="135" w:name="_ENREF_16"/>
      <w:r w:rsidRPr="006C105D">
        <w:rPr>
          <w:noProof/>
        </w:rPr>
        <w:t>Liu, W., Liu, Y., Zhang, T., Han, Y., Zhou, X., Xie, Y., Yoo, S., 2022. Use of physics to improve solar forecast: Part II, machine learning and model interpretability. Solar Energy 244, 362-378.</w:t>
      </w:r>
      <w:bookmarkEnd w:id="135"/>
    </w:p>
    <w:p w14:paraId="79E732E5" w14:textId="77777777" w:rsidR="006C105D" w:rsidRPr="006C105D" w:rsidRDefault="006C105D" w:rsidP="006C105D">
      <w:pPr>
        <w:pStyle w:val="EndNoteBibliography"/>
        <w:rPr>
          <w:noProof/>
        </w:rPr>
      </w:pPr>
      <w:bookmarkStart w:id="136" w:name="_ENREF_17"/>
      <w:r w:rsidRPr="006C105D">
        <w:rPr>
          <w:noProof/>
        </w:rPr>
        <w:t>Long, C.N., Ackerman, T.P., 2000. Identification of clear skies from broadband pyranometer measurements and calculation of downwelling shortwave cloud effects. Journal of Geophysical Research: Atmospheres 105(D12), 15609-15626.</w:t>
      </w:r>
      <w:bookmarkEnd w:id="136"/>
    </w:p>
    <w:p w14:paraId="34933240" w14:textId="77777777" w:rsidR="006C105D" w:rsidRPr="006C105D" w:rsidRDefault="006C105D" w:rsidP="006C105D">
      <w:pPr>
        <w:pStyle w:val="EndNoteBibliography"/>
        <w:rPr>
          <w:noProof/>
        </w:rPr>
      </w:pPr>
      <w:bookmarkStart w:id="137" w:name="_ENREF_18"/>
      <w:r w:rsidRPr="006C105D">
        <w:rPr>
          <w:noProof/>
        </w:rPr>
        <w:t xml:space="preserve">Long, C.N., Shi, Y., 2008. An automated quality assessment and control algorithm for surface radiation </w:t>
      </w:r>
      <w:r w:rsidRPr="006C105D">
        <w:rPr>
          <w:noProof/>
        </w:rPr>
        <w:lastRenderedPageBreak/>
        <w:t>measurements. The Open Atmospheric Science Journal 2(1).</w:t>
      </w:r>
      <w:bookmarkEnd w:id="137"/>
    </w:p>
    <w:p w14:paraId="6711F242" w14:textId="77777777" w:rsidR="006C105D" w:rsidRPr="006C105D" w:rsidRDefault="006C105D" w:rsidP="006C105D">
      <w:pPr>
        <w:pStyle w:val="EndNoteBibliography"/>
        <w:rPr>
          <w:noProof/>
        </w:rPr>
      </w:pPr>
      <w:bookmarkStart w:id="138" w:name="_ENREF_19"/>
      <w:r w:rsidRPr="006C105D">
        <w:rPr>
          <w:noProof/>
        </w:rPr>
        <w:t>Maimó-Far, A., Tantet, A., Homar, V., Drobinski, P., 2020. Predictable and Unpredictable Climate Variability Impacts on Optimal Renewable Energy Mixes: The Example of Spain. Energies 13(19), 5132.</w:t>
      </w:r>
      <w:bookmarkEnd w:id="138"/>
    </w:p>
    <w:p w14:paraId="6ED2A2A9" w14:textId="77777777" w:rsidR="006C105D" w:rsidRPr="00901B69" w:rsidRDefault="006C105D" w:rsidP="006C105D">
      <w:pPr>
        <w:pStyle w:val="EndNoteBibliography"/>
        <w:rPr>
          <w:noProof/>
          <w:lang w:val="de-DE"/>
        </w:rPr>
      </w:pPr>
      <w:bookmarkStart w:id="139" w:name="_ENREF_20"/>
      <w:r w:rsidRPr="006C105D">
        <w:rPr>
          <w:noProof/>
        </w:rPr>
        <w:t xml:space="preserve">Mialhe, P., Pohl, B., Morel, B., Trentmann, J., Jumaux, G., Bonnardot, F., Bessafi, M., Chabriat, J.-P., 2020. On the determination of coherent solar climates over a tropical island with a complex topography. </w:t>
      </w:r>
      <w:r w:rsidRPr="00901B69">
        <w:rPr>
          <w:noProof/>
          <w:lang w:val="de-DE"/>
        </w:rPr>
        <w:t>Solar Energy 206, 508-521.</w:t>
      </w:r>
      <w:bookmarkEnd w:id="139"/>
    </w:p>
    <w:p w14:paraId="09CAAA70" w14:textId="77777777" w:rsidR="006C105D" w:rsidRPr="006C105D" w:rsidRDefault="006C105D" w:rsidP="006C105D">
      <w:pPr>
        <w:pStyle w:val="EndNoteBibliography"/>
        <w:rPr>
          <w:noProof/>
        </w:rPr>
      </w:pPr>
      <w:bookmarkStart w:id="140" w:name="_ENREF_21"/>
      <w:r w:rsidRPr="00901B69">
        <w:rPr>
          <w:noProof/>
          <w:lang w:val="de-DE"/>
        </w:rPr>
        <w:t xml:space="preserve">Mo, H., Sun, H., Liu, J., Wei, S., 2019. </w:t>
      </w:r>
      <w:r w:rsidRPr="006C105D">
        <w:rPr>
          <w:noProof/>
        </w:rPr>
        <w:t>Developing window behavior models for residential buildings using XGBoost algorithm. Energy and Buildings 205, 109564.</w:t>
      </w:r>
      <w:bookmarkEnd w:id="140"/>
    </w:p>
    <w:p w14:paraId="152FA027" w14:textId="77777777" w:rsidR="006C105D" w:rsidRPr="006C105D" w:rsidRDefault="006C105D" w:rsidP="006C105D">
      <w:pPr>
        <w:pStyle w:val="EndNoteBibliography"/>
        <w:rPr>
          <w:noProof/>
        </w:rPr>
      </w:pPr>
      <w:bookmarkStart w:id="141" w:name="_ENREF_22"/>
      <w:r w:rsidRPr="006C105D">
        <w:rPr>
          <w:noProof/>
        </w:rPr>
        <w:t>NASA, 2021. CERES_SYN1deg_Ed4A Data Quality Summary (4/8/2021).</w:t>
      </w:r>
      <w:bookmarkEnd w:id="141"/>
    </w:p>
    <w:p w14:paraId="614CF978" w14:textId="77777777" w:rsidR="006C105D" w:rsidRPr="006C105D" w:rsidRDefault="006C105D" w:rsidP="006C105D">
      <w:pPr>
        <w:pStyle w:val="EndNoteBibliography"/>
        <w:rPr>
          <w:noProof/>
        </w:rPr>
      </w:pPr>
      <w:bookmarkStart w:id="142" w:name="_ENREF_23"/>
      <w:r w:rsidRPr="006C105D">
        <w:rPr>
          <w:noProof/>
        </w:rPr>
        <w:t>Park, S., Shin, J., 2019. Heuristic estimation of low-level cloud fraction over the globe based on a decoupling parameterization. Atmos. Chem. Phys. 19(8), 5635-5660.</w:t>
      </w:r>
      <w:bookmarkEnd w:id="142"/>
    </w:p>
    <w:p w14:paraId="1D1E83A0" w14:textId="77777777" w:rsidR="006C105D" w:rsidRPr="006C105D" w:rsidRDefault="006C105D" w:rsidP="006C105D">
      <w:pPr>
        <w:pStyle w:val="EndNoteBibliography"/>
        <w:rPr>
          <w:noProof/>
        </w:rPr>
      </w:pPr>
      <w:bookmarkStart w:id="143" w:name="_ENREF_24"/>
      <w:r w:rsidRPr="006C105D">
        <w:rPr>
          <w:noProof/>
        </w:rPr>
        <w:t>Perez, R., David, M., Hoff, T.E., Jamaly, M., Kivalov, S., Kleissl, J., Lauret, P., Perez, M., 2016. Spatial and temporal variability of solar energy. Now Publishers Incorporated.</w:t>
      </w:r>
      <w:bookmarkEnd w:id="143"/>
    </w:p>
    <w:p w14:paraId="1845DBB9" w14:textId="77777777" w:rsidR="006C105D" w:rsidRPr="006C105D" w:rsidRDefault="006C105D" w:rsidP="006C105D">
      <w:pPr>
        <w:pStyle w:val="EndNoteBibliography"/>
        <w:rPr>
          <w:noProof/>
        </w:rPr>
      </w:pPr>
      <w:bookmarkStart w:id="144" w:name="_ENREF_25"/>
      <w:r w:rsidRPr="006C105D">
        <w:rPr>
          <w:noProof/>
        </w:rPr>
        <w:t>Qian, Y., Long, C.N., Wang, H., Comstock, J.M., McFarlane, S.A., Xie, S., 2012. Evaluation of cloud fraction and its radiative effect simulated by IPCC AR4 global models against ARM surface observations. Atmos. Chem. Phys. 12(4), 1785-1810.</w:t>
      </w:r>
      <w:bookmarkEnd w:id="144"/>
    </w:p>
    <w:p w14:paraId="7DBE6ED8" w14:textId="77777777" w:rsidR="006C105D" w:rsidRPr="006C105D" w:rsidRDefault="006C105D" w:rsidP="006C105D">
      <w:pPr>
        <w:pStyle w:val="EndNoteBibliography"/>
        <w:rPr>
          <w:noProof/>
        </w:rPr>
      </w:pPr>
      <w:bookmarkStart w:id="145" w:name="_ENREF_26"/>
      <w:r w:rsidRPr="006C105D">
        <w:rPr>
          <w:noProof/>
        </w:rPr>
        <w:t>Selosse, S., Garabedian, S., Ricci, O., Maïzi, N., 2018. The renewable energy revolution of reunion island. Renewable and Sustainable Energy Reviews 89, 99-105.</w:t>
      </w:r>
      <w:bookmarkEnd w:id="145"/>
    </w:p>
    <w:p w14:paraId="1814216F" w14:textId="77777777" w:rsidR="006C105D" w:rsidRPr="006C105D" w:rsidRDefault="006C105D" w:rsidP="006C105D">
      <w:pPr>
        <w:pStyle w:val="EndNoteBibliography"/>
        <w:rPr>
          <w:noProof/>
        </w:rPr>
      </w:pPr>
      <w:bookmarkStart w:id="146" w:name="_ENREF_27"/>
      <w:r w:rsidRPr="006C105D">
        <w:rPr>
          <w:noProof/>
        </w:rPr>
        <w:t>Sheng, G., Shunlin, L., Lin, L., 2009. Validation of surface radiation data provided by the CERES over the Tibetan Plateau, 2009 17th International Conference on Geoinformatics. pp. 1-6.</w:t>
      </w:r>
      <w:bookmarkEnd w:id="146"/>
    </w:p>
    <w:p w14:paraId="37EA77EB" w14:textId="77777777" w:rsidR="006C105D" w:rsidRPr="006C105D" w:rsidRDefault="006C105D" w:rsidP="006C105D">
      <w:pPr>
        <w:pStyle w:val="EndNoteBibliography"/>
        <w:rPr>
          <w:noProof/>
        </w:rPr>
      </w:pPr>
      <w:bookmarkStart w:id="147" w:name="_ENREF_28"/>
      <w:r w:rsidRPr="006C105D">
        <w:rPr>
          <w:noProof/>
        </w:rPr>
        <w:t>Smith, C.J., Bright, J.M., Crook, R., 2017. Cloud cover effect of clear-sky index distributions and differences between human and automatic cloud observations. Solar Energy 144, 10-21.</w:t>
      </w:r>
      <w:bookmarkEnd w:id="147"/>
    </w:p>
    <w:p w14:paraId="27BF5F9B" w14:textId="77777777" w:rsidR="006C105D" w:rsidRPr="006C105D" w:rsidRDefault="006C105D" w:rsidP="006C105D">
      <w:pPr>
        <w:pStyle w:val="EndNoteBibliography"/>
        <w:rPr>
          <w:noProof/>
        </w:rPr>
      </w:pPr>
      <w:bookmarkStart w:id="148" w:name="_ENREF_29"/>
      <w:r w:rsidRPr="006C105D">
        <w:rPr>
          <w:noProof/>
        </w:rPr>
        <w:t>Smith, G.L., Priestley, K.J., Loeb, N.G., Wielicki, B.A., Charlock, T.P., Minnis, P., Doelling, D.R., Rutan, D.A., 2011. Clouds and Earth Radiant Energy System (CERES), a review: Past, present and future. Advances in Space Research 48(2), 254-263.</w:t>
      </w:r>
      <w:bookmarkEnd w:id="148"/>
    </w:p>
    <w:p w14:paraId="3A5B1A73" w14:textId="77777777" w:rsidR="006C105D" w:rsidRPr="006C105D" w:rsidRDefault="006C105D" w:rsidP="006C105D">
      <w:pPr>
        <w:pStyle w:val="EndNoteBibliography"/>
        <w:rPr>
          <w:noProof/>
        </w:rPr>
      </w:pPr>
      <w:bookmarkStart w:id="149" w:name="_ENREF_30"/>
      <w:r w:rsidRPr="006C105D">
        <w:rPr>
          <w:noProof/>
        </w:rPr>
        <w:t>Vérèmes, H., Listowski, C., Delanoë, J., Barthe, C., Tulet, P., Bonnardot, F., Roy, D., 2019. Spatial and seasonal variability of clouds over the southwest Indian Ocean based on the DARDAR mask product. Quarterly Journal of the Royal Meteorological Society 145(725), 3561-3576.</w:t>
      </w:r>
      <w:bookmarkEnd w:id="149"/>
    </w:p>
    <w:p w14:paraId="1E0FB612" w14:textId="77777777" w:rsidR="006C105D" w:rsidRPr="006C105D" w:rsidRDefault="006C105D" w:rsidP="006C105D">
      <w:pPr>
        <w:pStyle w:val="EndNoteBibliography"/>
        <w:rPr>
          <w:noProof/>
        </w:rPr>
      </w:pPr>
      <w:bookmarkStart w:id="150" w:name="_ENREF_31"/>
      <w:r w:rsidRPr="006C105D">
        <w:rPr>
          <w:noProof/>
        </w:rPr>
        <w:t>Verzijlbergh, R.A., De Vries, L.J., Dijkema, G.P.J., Herder, P.M., 2017. Institutional challenges caused by the integration of renewable energy sources in the European electricity sector. Renewable and Sustainable Energy Reviews 75, 660-667.</w:t>
      </w:r>
      <w:bookmarkEnd w:id="150"/>
    </w:p>
    <w:p w14:paraId="6849FBAF" w14:textId="77777777" w:rsidR="006C105D" w:rsidRPr="006C105D" w:rsidRDefault="006C105D" w:rsidP="006C105D">
      <w:pPr>
        <w:pStyle w:val="EndNoteBibliography"/>
        <w:rPr>
          <w:noProof/>
        </w:rPr>
      </w:pPr>
      <w:bookmarkStart w:id="151" w:name="_ENREF_32"/>
      <w:r w:rsidRPr="006C105D">
        <w:rPr>
          <w:noProof/>
        </w:rPr>
        <w:t>Widén, J., Carpman, N., Castellucci, V., Lingfors, D., Olauson, J., Remouit, F., Bergkvist, M., Grabbe, M., Waters, R., 2015. Variability assessment and forecasting of renewables: A review for solar, wind, wave and tidal resources. Renewable and Sustainable Energy Reviews 44, 356-375.</w:t>
      </w:r>
      <w:bookmarkEnd w:id="151"/>
    </w:p>
    <w:p w14:paraId="5638A16E" w14:textId="77777777" w:rsidR="006C105D" w:rsidRPr="006C105D" w:rsidRDefault="006C105D" w:rsidP="006C105D">
      <w:pPr>
        <w:pStyle w:val="EndNoteBibliography"/>
        <w:rPr>
          <w:noProof/>
        </w:rPr>
      </w:pPr>
      <w:bookmarkStart w:id="152" w:name="_ENREF_33"/>
      <w:r w:rsidRPr="006C105D">
        <w:rPr>
          <w:noProof/>
        </w:rPr>
        <w:t>Yan, H., Huang, J., Minnis, P., Wang, T., Bi, J., 2011. Comparison of CERES surface radiation fluxes with surface observations over Loess Plateau. Remote Sensing of Environment 115(6), 1489-1500.</w:t>
      </w:r>
      <w:bookmarkEnd w:id="152"/>
    </w:p>
    <w:p w14:paraId="4B9E3DC8" w14:textId="77777777" w:rsidR="006C105D" w:rsidRPr="006C105D" w:rsidRDefault="006C105D" w:rsidP="006C105D">
      <w:pPr>
        <w:pStyle w:val="EndNoteBibliography"/>
        <w:rPr>
          <w:noProof/>
        </w:rPr>
      </w:pPr>
      <w:bookmarkStart w:id="153" w:name="_ENREF_34"/>
      <w:r w:rsidRPr="006C105D">
        <w:rPr>
          <w:noProof/>
        </w:rPr>
        <w:t>Zhang, D., Qian, L., Mao, B., Huang, C., Huang, B., Si, Y., 2018. A Data-Driven Design for Fault Detection of Wind Turbines Using Random Forests and XGboost. IEEE Access 6, 21020-21031.</w:t>
      </w:r>
      <w:bookmarkEnd w:id="153"/>
    </w:p>
    <w:p w14:paraId="2DF86E19" w14:textId="77777777" w:rsidR="006C105D" w:rsidRPr="006C105D" w:rsidRDefault="006C105D" w:rsidP="006C105D">
      <w:pPr>
        <w:pStyle w:val="EndNoteBibliography"/>
        <w:rPr>
          <w:noProof/>
        </w:rPr>
      </w:pPr>
      <w:bookmarkStart w:id="154" w:name="_ENREF_35"/>
      <w:r w:rsidRPr="006C105D">
        <w:rPr>
          <w:noProof/>
        </w:rPr>
        <w:t>Zhang, T., Stackhouse, P.W., Gupta, S.K., Cox, S.J., Mikovitz, J.C., Srb, N.G., 2011. THE EFFECT OF CLOUD FRACTION ON THE RADIATIVE ENERGY BUDGET: The Satellite-Based GEWEX-SRB Data vs. the Ground-Based BSRN Measurements. pp. A13B-0261.</w:t>
      </w:r>
      <w:bookmarkEnd w:id="154"/>
    </w:p>
    <w:p w14:paraId="7FF2428D" w14:textId="02E8D284" w:rsidR="008E41CB" w:rsidRPr="008A67A6" w:rsidRDefault="00947D12" w:rsidP="006A597C">
      <w:pPr>
        <w:rPr>
          <w:highlight w:val="white"/>
        </w:rPr>
      </w:pPr>
      <w:r>
        <w:rPr>
          <w:highlight w:val="white"/>
        </w:rPr>
        <w:fldChar w:fldCharType="end"/>
      </w:r>
    </w:p>
    <w:sectPr w:rsidR="008E41CB" w:rsidRPr="008A67A6" w:rsidSect="002E2222">
      <w:pgSz w:w="11909" w:h="16834"/>
      <w:pgMar w:top="1440" w:right="855" w:bottom="1440" w:left="1275" w:header="720" w:footer="720" w:gutter="0"/>
      <w:lnNumType w:countBy="1" w:restart="continuous"/>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4" w:author="Swati Singh" w:date="2022-06-02T12:30:00Z" w:initials="">
    <w:p w14:paraId="7FF242AD" w14:textId="77777777" w:rsidR="008E41CB" w:rsidRDefault="0082772A" w:rsidP="006A597C">
      <w:r>
        <w:rPr>
          <w:rFonts w:eastAsia="Arial"/>
        </w:rPr>
        <w:t>The introduction so far seems good. However, I think the later approach should be as follows:</w:t>
      </w:r>
    </w:p>
    <w:p w14:paraId="7FF242AE" w14:textId="77777777" w:rsidR="008E41CB" w:rsidRDefault="0082772A" w:rsidP="006A597C">
      <w:r>
        <w:rPr>
          <w:rFonts w:eastAsia="Arial"/>
        </w:rPr>
        <w:t>1. Availability of cloud fraction (CF) data from all the sources (paragraph 4)</w:t>
      </w:r>
    </w:p>
    <w:p w14:paraId="7FF242AF" w14:textId="77777777" w:rsidR="008E41CB" w:rsidRDefault="0082772A" w:rsidP="006A597C">
      <w:r>
        <w:rPr>
          <w:rFonts w:eastAsia="Arial"/>
        </w:rPr>
        <w:t>2. Climate of La-Reunion (paragraphs 2-3) and how it can affect the CF in future </w:t>
      </w:r>
    </w:p>
    <w:p w14:paraId="7FF242B0" w14:textId="77777777" w:rsidR="008E41CB" w:rsidRDefault="0082772A" w:rsidP="006A597C">
      <w:r>
        <w:rPr>
          <w:rFonts w:eastAsia="Arial"/>
        </w:rPr>
        <w:t>3. Importance of CF future projections. Limitations of NWP in terms of storage and computational resources. Then improvements by ML techniques (paragraph 5).</w:t>
      </w:r>
    </w:p>
    <w:p w14:paraId="7FF242B1" w14:textId="77777777" w:rsidR="008E41CB" w:rsidRDefault="0082772A" w:rsidP="006A597C">
      <w:r>
        <w:rPr>
          <w:rFonts w:eastAsia="Arial"/>
        </w:rPr>
        <w:t>4. Then paragraph 6.</w:t>
      </w:r>
    </w:p>
  </w:comment>
  <w:comment w:id="15" w:author="Swati Singh" w:date="2022-06-02T12:30:00Z" w:initials="">
    <w:p w14:paraId="7FF242B2" w14:textId="77777777" w:rsidR="008E41CB" w:rsidRDefault="0082772A" w:rsidP="006A597C">
      <w:r>
        <w:rPr>
          <w:rFonts w:eastAsia="Arial"/>
        </w:rPr>
        <w:t>Please provide suggestions. I will do modifications, rewrite, and add information as per the suggestions.</w:t>
      </w:r>
    </w:p>
  </w:comment>
  <w:comment w:id="25" w:author="Tang Tang" w:date="2022-09-02T10:30:00Z" w:initials="TT">
    <w:p w14:paraId="4965FC00" w14:textId="77777777" w:rsidR="001D626C" w:rsidRDefault="001D626C" w:rsidP="00F416D9">
      <w:pPr>
        <w:jc w:val="left"/>
      </w:pPr>
      <w:r>
        <w:rPr>
          <w:rStyle w:val="CommentReference"/>
        </w:rPr>
        <w:annotationRef/>
      </w:r>
      <w:r>
        <w:t xml:space="preserve">No words below for </w:t>
      </w:r>
    </w:p>
    <w:p w14:paraId="1D85AD6B" w14:textId="77777777" w:rsidR="001D626C" w:rsidRDefault="001D626C" w:rsidP="00F416D9">
      <w:pPr>
        <w:jc w:val="left"/>
      </w:pPr>
      <w:r>
        <w:t xml:space="preserve">Satellite </w:t>
      </w:r>
    </w:p>
  </w:comment>
  <w:comment w:id="26" w:author="Tang Tang" w:date="2022-09-02T10:31:00Z" w:initials="TT">
    <w:p w14:paraId="66D70973" w14:textId="77777777" w:rsidR="00A72779" w:rsidRDefault="00A72779" w:rsidP="00267A3F">
      <w:pPr>
        <w:jc w:val="left"/>
      </w:pPr>
      <w:r>
        <w:rPr>
          <w:rStyle w:val="CommentReference"/>
        </w:rPr>
        <w:annotationRef/>
      </w:r>
      <w:r>
        <w:t>Spatial resolution ?</w:t>
      </w:r>
    </w:p>
    <w:p w14:paraId="14E80E4C" w14:textId="77777777" w:rsidR="00A72779" w:rsidRDefault="00A72779" w:rsidP="00267A3F">
      <w:pPr>
        <w:jc w:val="left"/>
      </w:pPr>
      <w:r>
        <w:t>Ref ?</w:t>
      </w:r>
    </w:p>
  </w:comment>
  <w:comment w:id="27" w:author="Beatrice Morel" w:date="2022-07-01T09:09:00Z" w:initials="">
    <w:p w14:paraId="7FF242B6" w14:textId="27A4C34A" w:rsidR="008E41CB" w:rsidRDefault="0082772A" w:rsidP="006A597C">
      <w:r>
        <w:rPr>
          <w:rFonts w:eastAsia="Arial"/>
        </w:rPr>
        <w:t>I don't think she should focus on NWP at all in the introduction. We are not using ML here to improve the cloud parametrisations in the models.</w:t>
      </w:r>
    </w:p>
  </w:comment>
  <w:comment w:id="28" w:author="Tang Tang" w:date="2022-09-02T10:43:00Z" w:initials="TT">
    <w:p w14:paraId="5F78F069" w14:textId="77777777" w:rsidR="007355A3" w:rsidRDefault="007355A3" w:rsidP="00F02082">
      <w:pPr>
        <w:jc w:val="left"/>
      </w:pPr>
      <w:r>
        <w:rPr>
          <w:rStyle w:val="CommentReference"/>
        </w:rPr>
        <w:annotationRef/>
      </w:r>
      <w:r>
        <w:t>Reunion ?</w:t>
      </w:r>
    </w:p>
    <w:p w14:paraId="1F05ED2E" w14:textId="77777777" w:rsidR="007355A3" w:rsidRDefault="007355A3" w:rsidP="00F02082">
      <w:pPr>
        <w:jc w:val="left"/>
      </w:pPr>
    </w:p>
  </w:comment>
  <w:comment w:id="29" w:author="Tang Tang" w:date="2022-09-02T10:52:00Z" w:initials="TT">
    <w:p w14:paraId="204566D0" w14:textId="77777777" w:rsidR="00322E30" w:rsidRDefault="00322E30" w:rsidP="00956198">
      <w:pPr>
        <w:jc w:val="left"/>
      </w:pPr>
      <w:r>
        <w:rPr>
          <w:rStyle w:val="CommentReference"/>
        </w:rPr>
        <w:annotationRef/>
      </w:r>
      <w:r>
        <w:t>1st study ?</w:t>
      </w:r>
    </w:p>
  </w:comment>
  <w:comment w:id="30" w:author="Beatrice Morel" w:date="2022-05-18T13:38:00Z" w:initials="">
    <w:p w14:paraId="7FF242B8" w14:textId="4F2823BD" w:rsidR="008E41CB" w:rsidRDefault="0082772A" w:rsidP="006A597C">
      <w:r>
        <w:rPr>
          <w:rFonts w:eastAsia="Arial"/>
        </w:rPr>
        <w:t>Site and instruments</w:t>
      </w:r>
    </w:p>
  </w:comment>
  <w:comment w:id="36" w:author="Remy Mugenga Ineza" w:date="2022-05-18T15:22:00Z" w:initials="">
    <w:p w14:paraId="7FF242B9" w14:textId="77777777" w:rsidR="008E41CB" w:rsidRDefault="0082772A" w:rsidP="006A597C">
      <w:r>
        <w:rPr>
          <w:rFonts w:eastAsia="Arial"/>
        </w:rPr>
        <w:t>@tina.andriantsalama@univ-reunion.fr </w:t>
      </w:r>
    </w:p>
    <w:p w14:paraId="7FF242BA" w14:textId="77777777" w:rsidR="008E41CB" w:rsidRDefault="0082772A" w:rsidP="006A597C">
      <w:r>
        <w:rPr>
          <w:rFonts w:eastAsia="Arial"/>
        </w:rPr>
        <w:t>can you confirm?</w:t>
      </w:r>
    </w:p>
  </w:comment>
  <w:comment w:id="37" w:author="Tina Andriantsalama" w:date="2022-05-18T16:05:00Z" w:initials="">
    <w:p w14:paraId="7FF242BB" w14:textId="77777777" w:rsidR="008E41CB" w:rsidRDefault="0082772A" w:rsidP="006A597C">
      <w:r>
        <w:rPr>
          <w:rFonts w:eastAsia="Arial"/>
        </w:rPr>
        <w:t>hPa</w:t>
      </w:r>
    </w:p>
  </w:comment>
  <w:comment w:id="45" w:author="Swati Singh" w:date="2022-06-02T11:57:00Z" w:initials="">
    <w:p w14:paraId="7FF242BD" w14:textId="7188C0DE" w:rsidR="008E41CB" w:rsidRDefault="0082772A" w:rsidP="006A597C">
      <w:r>
        <w:rPr>
          <w:rFonts w:eastAsia="Arial"/>
        </w:rPr>
        <w:t>changed from 2022 to 2021 :-)</w:t>
      </w:r>
    </w:p>
  </w:comment>
  <w:comment w:id="49" w:author="Tang Tang" w:date="2022-09-08T11:11:00Z" w:initials="TT">
    <w:p w14:paraId="21DEEA87" w14:textId="77777777" w:rsidR="001D7820" w:rsidRDefault="001D7820" w:rsidP="0052560D">
      <w:pPr>
        <w:jc w:val="left"/>
      </w:pPr>
      <w:r>
        <w:rPr>
          <w:rStyle w:val="CommentReference"/>
        </w:rPr>
        <w:annotationRef/>
      </w:r>
      <w:r>
        <w:t>To be confirmed</w:t>
      </w:r>
    </w:p>
    <w:p w14:paraId="728E0EEB" w14:textId="77777777" w:rsidR="001D7820" w:rsidRDefault="001D7820" w:rsidP="0052560D">
      <w:pPr>
        <w:jc w:val="left"/>
      </w:pPr>
    </w:p>
  </w:comment>
  <w:comment w:id="64" w:author="Remy Mugenga Ineza" w:date="2022-05-19T11:24:00Z" w:initials="">
    <w:p w14:paraId="7FF242C8" w14:textId="77777777" w:rsidR="008E41CB" w:rsidRDefault="0082772A" w:rsidP="006A597C">
      <w:r>
        <w:rPr>
          <w:rFonts w:eastAsia="Arial"/>
        </w:rPr>
        <w:t>@tina.andriantsalama@univ-reunion.fr </w:t>
      </w:r>
    </w:p>
    <w:p w14:paraId="7FF242C9" w14:textId="77777777" w:rsidR="008E41CB" w:rsidRDefault="0082772A" w:rsidP="006A597C">
      <w:r>
        <w:rPr>
          <w:rFonts w:eastAsia="Arial"/>
        </w:rPr>
        <w:t>can you make the figure looks like this?</w:t>
      </w:r>
    </w:p>
    <w:p w14:paraId="7FF242CA" w14:textId="77777777" w:rsidR="008E41CB" w:rsidRDefault="0082772A" w:rsidP="006A597C">
      <w:r>
        <w:rPr>
          <w:rFonts w:eastAsia="Arial"/>
        </w:rPr>
        <w:t>_Assigned to Tina Andriantsalama_</w:t>
      </w:r>
    </w:p>
  </w:comment>
  <w:comment w:id="65" w:author="Tina Andriantsalama" w:date="2022-05-19T12:29:00Z" w:initials="">
    <w:p w14:paraId="7FF242CB" w14:textId="77777777" w:rsidR="008E41CB" w:rsidRDefault="0082772A" w:rsidP="006A597C">
      <w:r>
        <w:rPr>
          <w:rFonts w:eastAsia="Arial"/>
        </w:rPr>
        <w:t>it's done</w:t>
      </w:r>
    </w:p>
  </w:comment>
  <w:comment w:id="66" w:author="Remy Mugenga Ineza" w:date="2022-05-15T19:17:00Z" w:initials="">
    <w:p w14:paraId="06BF225C" w14:textId="77777777" w:rsidR="000940EB" w:rsidRDefault="000940EB" w:rsidP="000940EB">
      <w:r>
        <w:rPr>
          <w:rFonts w:eastAsia="Arial"/>
        </w:rPr>
        <w:t>@Mino, can you confirm? 1-minute</w:t>
      </w:r>
    </w:p>
  </w:comment>
  <w:comment w:id="67" w:author="Tina Andriantsalama" w:date="2022-05-15T19:36:00Z" w:initials="">
    <w:p w14:paraId="6D95D698" w14:textId="77777777" w:rsidR="000940EB" w:rsidRDefault="000940EB" w:rsidP="000940EB">
      <w:r>
        <w:rPr>
          <w:rFonts w:eastAsia="Arial"/>
        </w:rPr>
        <w:t>5 min</w:t>
      </w:r>
    </w:p>
  </w:comment>
  <w:comment w:id="68" w:author="Remy Mugenga Ineza" w:date="2022-05-15T19:56:00Z" w:initials="">
    <w:p w14:paraId="285687BF" w14:textId="77777777" w:rsidR="000940EB" w:rsidRDefault="000940EB" w:rsidP="000940EB">
      <w:r>
        <w:rPr>
          <w:rFonts w:eastAsia="Arial"/>
        </w:rPr>
        <w:t>cool</w:t>
      </w:r>
    </w:p>
  </w:comment>
  <w:comment w:id="69" w:author="Remy Mugenga Ineza" w:date="2022-05-13T09:06:00Z" w:initials="">
    <w:p w14:paraId="1AA26E0D" w14:textId="77777777" w:rsidR="000940EB" w:rsidRDefault="000940EB" w:rsidP="000940EB">
      <w:r>
        <w:rPr>
          <w:rFonts w:eastAsia="Arial"/>
        </w:rPr>
        <w:t>reasons @tina.andriantsalama@univ-reunion.fr</w:t>
      </w:r>
    </w:p>
  </w:comment>
  <w:comment w:id="70" w:author="Tina Andriantsalama" w:date="2022-05-14T16:19:00Z" w:initials="">
    <w:p w14:paraId="64649D05" w14:textId="77777777" w:rsidR="000940EB" w:rsidRDefault="000940EB" w:rsidP="000940EB">
      <w:r>
        <w:rPr>
          <w:rFonts w:eastAsia="Arial"/>
        </w:rPr>
        <w:t>This is the data available after the data cleaning.</w:t>
      </w:r>
    </w:p>
    <w:p w14:paraId="02E8C0C8" w14:textId="77777777" w:rsidR="000940EB" w:rsidRDefault="000940EB" w:rsidP="000940EB">
      <w:r>
        <w:rPr>
          <w:rFonts w:eastAsia="Arial"/>
        </w:rPr>
        <w:t>we can extend it but it's going to take more time</w:t>
      </w:r>
    </w:p>
  </w:comment>
  <w:comment w:id="71" w:author="Remy Mugenga Ineza" w:date="2022-05-15T04:54:00Z" w:initials="">
    <w:p w14:paraId="363864B7" w14:textId="77777777" w:rsidR="000940EB" w:rsidRDefault="000940EB" w:rsidP="000940EB">
      <w:r>
        <w:rPr>
          <w:rFonts w:eastAsia="Arial"/>
        </w:rPr>
        <w:t>Okay, maybe we can say that it was based on data availability, or that it is a new BSRN.</w:t>
      </w:r>
    </w:p>
  </w:comment>
  <w:comment w:id="72" w:author="Tina Andriantsalama" w:date="2022-05-15T05:22:00Z" w:initials="">
    <w:p w14:paraId="2C7C92D5" w14:textId="77777777" w:rsidR="000940EB" w:rsidRDefault="000940EB" w:rsidP="000940EB">
      <w:r>
        <w:rPr>
          <w:rFonts w:eastAsia="Arial"/>
        </w:rPr>
        <w:t>based on data available. we have all the data in our stations but it not the same case with Lacy</w:t>
      </w:r>
    </w:p>
  </w:comment>
  <w:comment w:id="73" w:author="Remy Mugenga Ineza" w:date="2022-05-15T05:26:00Z" w:initials="">
    <w:p w14:paraId="4219B166" w14:textId="77777777" w:rsidR="000940EB" w:rsidRDefault="000940EB" w:rsidP="000940EB">
      <w:r>
        <w:rPr>
          <w:rFonts w:eastAsia="Arial"/>
        </w:rPr>
        <w:t>Okay, I see</w:t>
      </w:r>
    </w:p>
  </w:comment>
  <w:comment w:id="74" w:author="Chao Tang" w:date="2022-05-18T13:52:00Z" w:initials="">
    <w:p w14:paraId="7FF242E2" w14:textId="77777777" w:rsidR="008E41CB" w:rsidRDefault="0082772A" w:rsidP="006A597C">
      <w:r>
        <w:rPr>
          <w:rFonts w:eastAsia="Arial"/>
        </w:rPr>
        <w:t>not defined yet</w:t>
      </w:r>
    </w:p>
  </w:comment>
  <w:comment w:id="75" w:author="Tina Andriantsalama" w:date="2022-05-18T13:59:00Z" w:initials="">
    <w:p w14:paraId="7FF242E3" w14:textId="77777777" w:rsidR="008E41CB" w:rsidRDefault="0082772A" w:rsidP="006A597C">
      <w:r>
        <w:rPr>
          <w:rFonts w:eastAsia="Arial"/>
        </w:rPr>
        <w:t>SWDif</w:t>
      </w:r>
    </w:p>
  </w:comment>
  <w:comment w:id="76" w:author="Tina Andriantsalama" w:date="2022-05-18T14:00:00Z" w:initials="">
    <w:p w14:paraId="7FF242E4" w14:textId="77777777" w:rsidR="008E41CB" w:rsidRDefault="0082772A" w:rsidP="006A597C">
      <w:r>
        <w:rPr>
          <w:rFonts w:eastAsia="Arial"/>
        </w:rPr>
        <w:t>sorry Short wave downward =  SWD</w:t>
      </w:r>
    </w:p>
  </w:comment>
  <w:comment w:id="77" w:author="Chao Tang" w:date="2022-05-16T07:54:00Z" w:initials="">
    <w:p w14:paraId="7FF242E5" w14:textId="77777777" w:rsidR="008E41CB" w:rsidRDefault="0082772A" w:rsidP="006A597C">
      <w:r>
        <w:rPr>
          <w:rFonts w:eastAsia="Arial"/>
        </w:rPr>
        <w:t>better to show some data, that what we expected from the XGBoost model.</w:t>
      </w:r>
    </w:p>
  </w:comment>
  <w:comment w:id="78" w:author="Remy Mugenga Ineza" w:date="2022-05-16T09:48:00Z" w:initials="">
    <w:p w14:paraId="7FF242E6" w14:textId="77777777" w:rsidR="008E41CB" w:rsidRDefault="0082772A" w:rsidP="006A597C">
      <w:r>
        <w:rPr>
          <w:rFonts w:eastAsia="Arial"/>
        </w:rPr>
        <w:t>@Mino, do you this comment?</w:t>
      </w:r>
    </w:p>
  </w:comment>
  <w:comment w:id="79" w:author="Tina Andriantsalama" w:date="2022-05-17T18:18:00Z" w:initials="">
    <w:p w14:paraId="7FF242E7" w14:textId="77777777" w:rsidR="008E41CB" w:rsidRDefault="0082772A" w:rsidP="006A597C">
      <w:r>
        <w:rPr>
          <w:rFonts w:eastAsia="Arial"/>
        </w:rPr>
        <w:t>okay</w:t>
      </w:r>
    </w:p>
  </w:comment>
  <w:comment w:id="80" w:author="Chao Tang" w:date="2022-05-18T13:40:00Z" w:initials="">
    <w:p w14:paraId="7FF242E8" w14:textId="77777777" w:rsidR="008E41CB" w:rsidRDefault="0082772A" w:rsidP="006A597C">
      <w:r>
        <w:rPr>
          <w:rFonts w:eastAsia="Arial"/>
        </w:rPr>
        <w:t>to be confirmed by Mino</w:t>
      </w:r>
    </w:p>
  </w:comment>
  <w:comment w:id="81" w:author="Tina Andriantsalama" w:date="2022-05-18T13:42:00Z" w:initials="">
    <w:p w14:paraId="7FF242E9" w14:textId="77777777" w:rsidR="008E41CB" w:rsidRDefault="0082772A" w:rsidP="006A597C">
      <w:r>
        <w:rPr>
          <w:rFonts w:eastAsia="Arial"/>
        </w:rPr>
        <w:t>yes, it is</w:t>
      </w:r>
    </w:p>
  </w:comment>
  <w:comment w:id="82" w:author="Remy Mugenga Ineza" w:date="2022-05-19T11:17:00Z" w:initials="">
    <w:p w14:paraId="7FF242ED" w14:textId="77777777" w:rsidR="008E41CB" w:rsidRDefault="0082772A" w:rsidP="006A597C">
      <w:r>
        <w:rPr>
          <w:rFonts w:eastAsia="Arial"/>
        </w:rPr>
        <w:t>@tina.andriantsalama@univ-reunion.fr</w:t>
      </w:r>
    </w:p>
    <w:p w14:paraId="7FF242EE" w14:textId="77777777" w:rsidR="008E41CB" w:rsidRDefault="0082772A" w:rsidP="006A597C">
      <w:r>
        <w:rPr>
          <w:rFonts w:eastAsia="Arial"/>
        </w:rPr>
        <w:t>_Assigned to Tina Andriantsalama_</w:t>
      </w:r>
    </w:p>
  </w:comment>
  <w:comment w:id="83" w:author="Tina Andriantsalama" w:date="2022-05-20T09:45:00Z" w:initials="">
    <w:p w14:paraId="7FF242EF" w14:textId="77777777" w:rsidR="008E41CB" w:rsidRDefault="0082772A" w:rsidP="006A597C">
      <w:r>
        <w:rPr>
          <w:rFonts w:eastAsia="Arial"/>
        </w:rPr>
        <w:t>@remy.ineza@aims.ac.rw  </w:t>
      </w:r>
    </w:p>
    <w:p w14:paraId="7FF242F0" w14:textId="77777777" w:rsidR="008E41CB" w:rsidRDefault="0082772A" w:rsidP="006A597C">
      <w:r>
        <w:rPr>
          <w:rFonts w:eastAsia="Arial"/>
        </w:rPr>
        <w:t>updated</w:t>
      </w:r>
    </w:p>
  </w:comment>
  <w:comment w:id="84" w:author="Remy Mugenga Ineza" w:date="2022-05-20T13:16:00Z" w:initials="">
    <w:p w14:paraId="7FF242F1" w14:textId="77777777" w:rsidR="008E41CB" w:rsidRDefault="0082772A" w:rsidP="006A597C">
      <w:r>
        <w:rPr>
          <w:rFonts w:eastAsia="Arial"/>
        </w:rPr>
        <w:t>Okay</w:t>
      </w:r>
    </w:p>
  </w:comment>
  <w:comment w:id="85" w:author="Remy Mugenga Ineza" w:date="2022-05-19T12:41:00Z" w:initials="">
    <w:p w14:paraId="7FF242F2" w14:textId="77777777" w:rsidR="008E41CB" w:rsidRDefault="0082772A" w:rsidP="006A597C">
      <w:r>
        <w:rPr>
          <w:rFonts w:eastAsia="Arial"/>
        </w:rPr>
        <w:t>High here is not high clouds, but cloudy</w:t>
      </w:r>
    </w:p>
  </w:comment>
  <w:comment w:id="86" w:author="Chao Tang" w:date="2022-05-16T06:49:00Z" w:initials="">
    <w:p w14:paraId="7FF242F3" w14:textId="77777777" w:rsidR="008E41CB" w:rsidRDefault="0082772A" w:rsidP="006A597C">
      <w:r>
        <w:rPr>
          <w:rFonts w:eastAsia="Arial"/>
        </w:rPr>
        <w:t>already have PCA.</w:t>
      </w:r>
    </w:p>
  </w:comment>
  <w:comment w:id="87" w:author="Remy Mugenga Ineza" w:date="2022-05-16T07:02:00Z" w:initials="">
    <w:p w14:paraId="7FF242F4" w14:textId="77777777" w:rsidR="008E41CB" w:rsidRDefault="0082772A" w:rsidP="006A597C">
      <w:r>
        <w:rPr>
          <w:rFonts w:eastAsia="Arial"/>
        </w:rPr>
        <w:t>In abstract</w:t>
      </w:r>
    </w:p>
  </w:comment>
  <w:comment w:id="88" w:author="Chao Tang" w:date="2022-05-16T07:58:00Z" w:initials="">
    <w:p w14:paraId="7FF242F5" w14:textId="77777777" w:rsidR="008E41CB" w:rsidRDefault="0082772A" w:rsidP="006A597C">
      <w:r>
        <w:rPr>
          <w:rFonts w:eastAsia="Arial"/>
        </w:rPr>
        <w:t>happy to see this table.</w:t>
      </w:r>
    </w:p>
  </w:comment>
  <w:comment w:id="89" w:author="Remy Mugenga Ineza" w:date="2022-05-16T09:50:00Z" w:initials="">
    <w:p w14:paraId="7FF242F6" w14:textId="77777777" w:rsidR="008E41CB" w:rsidRDefault="0082772A" w:rsidP="006A597C">
      <w:r>
        <w:rPr>
          <w:rFonts w:eastAsia="Arial"/>
        </w:rPr>
        <w:t>noted</w:t>
      </w:r>
    </w:p>
  </w:comment>
  <w:comment w:id="90" w:author="Remy Mugenga Ineza" w:date="2022-05-16T06:37:00Z" w:initials="">
    <w:p w14:paraId="7FF242F7" w14:textId="77777777" w:rsidR="008E41CB" w:rsidRDefault="0082772A" w:rsidP="006A597C">
      <w:r>
        <w:rPr>
          <w:rFonts w:eastAsia="Arial"/>
        </w:rPr>
        <w:t>?</w:t>
      </w:r>
    </w:p>
  </w:comment>
  <w:comment w:id="93" w:author="Chao Tang" w:date="2022-05-16T07:37:00Z" w:initials="">
    <w:p w14:paraId="7FF242F8" w14:textId="77777777" w:rsidR="008E41CB" w:rsidRDefault="0082772A" w:rsidP="006A597C">
      <w:r>
        <w:rPr>
          <w:rFonts w:eastAsia="Arial"/>
        </w:rPr>
        <w:t>is this F-score special/ particular for XGBoost ? or it's just a F-score to CF ?</w:t>
      </w:r>
    </w:p>
  </w:comment>
  <w:comment w:id="94" w:author="Tina Andriantsalama" w:date="2022-05-17T05:22:00Z" w:initials="">
    <w:p w14:paraId="7FF242F9" w14:textId="77777777" w:rsidR="008E41CB" w:rsidRDefault="0082772A" w:rsidP="006A597C">
      <w:r>
        <w:rPr>
          <w:rFonts w:eastAsia="Arial"/>
        </w:rPr>
        <w:t>it's a particular F-score inside XGBoost library</w:t>
      </w:r>
    </w:p>
  </w:comment>
  <w:comment w:id="96" w:author="Remy Mugenga Ineza" w:date="2022-05-16T18:53:00Z" w:initials="">
    <w:p w14:paraId="7FF242FA" w14:textId="77777777" w:rsidR="008E41CB" w:rsidRDefault="0082772A" w:rsidP="006A597C">
      <w:r>
        <w:rPr>
          <w:rFonts w:eastAsia="Arial"/>
        </w:rPr>
        <w:t>not really</w:t>
      </w:r>
    </w:p>
  </w:comment>
  <w:comment w:id="97" w:author="Tina Andriantsalama" w:date="2022-05-16T18:55:00Z" w:initials="">
    <w:p w14:paraId="7FF242FB" w14:textId="77777777" w:rsidR="008E41CB" w:rsidRDefault="0082772A" w:rsidP="006A597C">
      <w:r>
        <w:rPr>
          <w:rFonts w:eastAsia="Arial"/>
        </w:rPr>
        <w:t>okay</w:t>
      </w:r>
    </w:p>
  </w:comment>
  <w:comment w:id="98" w:author="Remy Mugenga Ineza" w:date="2022-05-16T10:50:00Z" w:initials="">
    <w:p w14:paraId="7FF242FC" w14:textId="77777777" w:rsidR="008E41CB" w:rsidRDefault="0082772A" w:rsidP="006A597C">
      <w:r>
        <w:rPr>
          <w:rFonts w:eastAsia="Arial"/>
        </w:rPr>
        <w:t>?</w:t>
      </w:r>
    </w:p>
  </w:comment>
  <w:comment w:id="99" w:author="Tina Andriantsalama" w:date="2022-05-18T13:50:00Z" w:initials="">
    <w:p w14:paraId="7FF242FD" w14:textId="77777777" w:rsidR="008E41CB" w:rsidRDefault="0082772A" w:rsidP="006A597C">
      <w:r>
        <w:rPr>
          <w:rFonts w:eastAsia="Arial"/>
        </w:rPr>
        <w:t>you mean?</w:t>
      </w:r>
    </w:p>
  </w:comment>
  <w:comment w:id="101" w:author="Tina Andriantsalama" w:date="2022-05-20T09:29:00Z" w:initials="">
    <w:p w14:paraId="7FF242FE" w14:textId="77777777" w:rsidR="008E41CB" w:rsidRDefault="0082772A" w:rsidP="006A597C">
      <w:r>
        <w:rPr>
          <w:rFonts w:eastAsia="Arial"/>
        </w:rPr>
        <w:t>@remy.ineza@aims.ac.rw  </w:t>
      </w:r>
    </w:p>
    <w:p w14:paraId="7FF242FF" w14:textId="77777777" w:rsidR="008E41CB" w:rsidRDefault="0082772A" w:rsidP="006A597C">
      <w:r>
        <w:rPr>
          <w:rFonts w:eastAsia="Arial"/>
        </w:rPr>
        <w:t>results updated after checking all the code</w:t>
      </w:r>
    </w:p>
  </w:comment>
  <w:comment w:id="103" w:author="Chao Tang" w:date="2022-08-19T06:39:00Z" w:initials="">
    <w:p w14:paraId="7FF24300" w14:textId="77777777" w:rsidR="008E41CB" w:rsidRDefault="0082772A" w:rsidP="006A597C">
      <w:r>
        <w:rPr>
          <w:rFonts w:eastAsia="Arial"/>
        </w:rPr>
        <w:t>convert to continuous values:</w:t>
      </w:r>
    </w:p>
    <w:p w14:paraId="7FF24301" w14:textId="77777777" w:rsidR="008E41CB" w:rsidRDefault="0082772A" w:rsidP="006A597C">
      <w:r>
        <w:rPr>
          <w:rFonts w:eastAsia="Arial"/>
        </w:rPr>
        <w:t>BACADA:</w:t>
      </w:r>
    </w:p>
  </w:comment>
  <w:comment w:id="104" w:author="Remy Mugenga Ineza" w:date="2022-05-19T11:14:00Z" w:initials="">
    <w:p w14:paraId="7FF24302" w14:textId="77777777" w:rsidR="008E41CB" w:rsidRDefault="0082772A" w:rsidP="006A597C">
      <w:r>
        <w:rPr>
          <w:rFonts w:eastAsia="Arial"/>
        </w:rPr>
        <w:t>Hello @chao.tang@univ-reunion.fr </w:t>
      </w:r>
    </w:p>
    <w:p w14:paraId="7FF24303" w14:textId="77777777" w:rsidR="008E41CB" w:rsidRDefault="0082772A" w:rsidP="006A597C">
      <w:r>
        <w:rPr>
          <w:rFonts w:eastAsia="Arial"/>
        </w:rPr>
        <w:t>(1) as here we are comparing obs vs estimated variables, it is always positive (except when something is wrong)</w:t>
      </w:r>
    </w:p>
    <w:p w14:paraId="7FF24304" w14:textId="77777777" w:rsidR="008E41CB" w:rsidRDefault="0082772A" w:rsidP="006A597C">
      <w:r>
        <w:rPr>
          <w:rFonts w:eastAsia="Arial"/>
        </w:rPr>
        <w:t>(2) as we have a big sample, Gaussian can statistically be assumed</w:t>
      </w:r>
    </w:p>
    <w:p w14:paraId="7FF24305" w14:textId="77777777" w:rsidR="008E41CB" w:rsidRDefault="0082772A" w:rsidP="006A597C">
      <w:r>
        <w:rPr>
          <w:rFonts w:eastAsia="Arial"/>
        </w:rPr>
        <w:t>(3) Addressed</w:t>
      </w:r>
    </w:p>
  </w:comment>
  <w:comment w:id="109" w:author="Remy Mugenga Ineza" w:date="2022-05-17T20:09:00Z" w:initials="">
    <w:p w14:paraId="7FF24306" w14:textId="77777777" w:rsidR="008E41CB" w:rsidRDefault="0082772A" w:rsidP="006A597C">
      <w:r>
        <w:rPr>
          <w:rFonts w:eastAsia="Arial"/>
        </w:rPr>
        <w:t>@beatrice.morel@univ-reunion.fr</w:t>
      </w:r>
    </w:p>
  </w:comment>
  <w:comment w:id="110" w:author="Remy Mugenga Ineza" w:date="2022-05-17T20:13:00Z" w:initials="">
    <w:p w14:paraId="7FF24307" w14:textId="77777777" w:rsidR="008E41CB" w:rsidRDefault="0082772A" w:rsidP="006A597C">
      <w:r>
        <w:rPr>
          <w:rFonts w:eastAsia="Arial"/>
        </w:rPr>
        <w:t>@chao.tang@univ-reunion.fr</w:t>
      </w:r>
    </w:p>
  </w:comment>
  <w:comment w:id="111" w:author="Tina Andriantsalama" w:date="2022-05-16T20:32:00Z" w:initials="">
    <w:p w14:paraId="7FF24308" w14:textId="77777777" w:rsidR="008E41CB" w:rsidRDefault="0082772A" w:rsidP="006A597C">
      <w:r>
        <w:rPr>
          <w:rFonts w:eastAsia="Arial"/>
        </w:rPr>
        <w:t>Yes, generally :D</w:t>
      </w:r>
    </w:p>
  </w:comment>
  <w:comment w:id="112" w:author="Tina Andriantsalama" w:date="2022-05-16T20:28:00Z" w:initials="">
    <w:p w14:paraId="7FF24309" w14:textId="77777777" w:rsidR="008E41CB" w:rsidRDefault="0082772A" w:rsidP="006A597C">
      <w:r>
        <w:rPr>
          <w:rFonts w:eastAsia="Arial"/>
        </w:rPr>
        <w:t>it sometimes depends on the data you have. So for me it's not a limitation of XGBoost</w:t>
      </w:r>
    </w:p>
  </w:comment>
  <w:comment w:id="113" w:author="Tina Andriantsalama" w:date="2022-05-16T20:31:00Z" w:initials="">
    <w:p w14:paraId="7FF2430A" w14:textId="77777777" w:rsidR="008E41CB" w:rsidRDefault="0082772A" w:rsidP="006A597C">
      <w:r>
        <w:rPr>
          <w:rFonts w:eastAsia="Arial"/>
        </w:rPr>
        <w:t>when i worked on it, i read a book confirm it. More data can be lead an overfiting but if we apply a good tuning hyper parameter it can be lead a high accuracy</w:t>
      </w:r>
    </w:p>
  </w:comment>
  <w:comment w:id="114" w:author="Tina Andriantsalama" w:date="2022-05-16T20:33:00Z" w:initials="">
    <w:p w14:paraId="7FF2430B" w14:textId="77777777" w:rsidR="008E41CB" w:rsidRDefault="0082772A" w:rsidP="006A597C">
      <w:r>
        <w:rPr>
          <w:rFonts w:eastAsia="Arial"/>
        </w:rPr>
        <w:t>i'll put the link tomorow</w:t>
      </w:r>
    </w:p>
  </w:comment>
  <w:comment w:id="115" w:author="Remy Mugenga Ineza" w:date="2022-05-17T04:33:00Z" w:initials="">
    <w:p w14:paraId="7FF2430C" w14:textId="77777777" w:rsidR="008E41CB" w:rsidRDefault="0082772A" w:rsidP="006A597C">
      <w:r>
        <w:rPr>
          <w:rFonts w:eastAsia="Arial"/>
        </w:rPr>
        <w:t>Thanks</w:t>
      </w:r>
    </w:p>
  </w:comment>
  <w:comment w:id="116" w:author="Beatrice Morel" w:date="2022-05-11T06:35:00Z" w:initials="">
    <w:p w14:paraId="7FF2430D" w14:textId="77777777" w:rsidR="008E41CB" w:rsidRDefault="0082772A" w:rsidP="006A597C">
      <w:r>
        <w:rPr>
          <w:rFonts w:eastAsia="Arial"/>
        </w:rPr>
        <w:t>CF estimates for RE (PV production).</w:t>
      </w:r>
    </w:p>
  </w:comment>
  <w:comment w:id="117" w:author="Chao Tang" w:date="2022-05-11T05:23:00Z" w:initials="">
    <w:p w14:paraId="7FF2430E" w14:textId="77777777" w:rsidR="008E41CB" w:rsidRDefault="0082772A" w:rsidP="006A597C">
      <w:r>
        <w:rPr>
          <w:rFonts w:eastAsia="Arial"/>
        </w:rPr>
        <w:t>better to have a definition</w:t>
      </w:r>
    </w:p>
  </w:comment>
  <w:comment w:id="118" w:author="Chao Tang" w:date="2022-05-11T05:23:00Z" w:initials="">
    <w:p w14:paraId="7FF2430F" w14:textId="77777777" w:rsidR="008E41CB" w:rsidRDefault="0082772A" w:rsidP="006A597C">
      <w:r>
        <w:rPr>
          <w:rFonts w:eastAsia="Arial"/>
        </w:rPr>
        <w:t>confused.</w:t>
      </w:r>
    </w:p>
  </w:comment>
  <w:comment w:id="119" w:author="Chao Tang" w:date="2022-05-11T05:25:00Z" w:initials="">
    <w:p w14:paraId="7FF24310" w14:textId="77777777" w:rsidR="008E41CB" w:rsidRDefault="0082772A" w:rsidP="006A597C">
      <w:r>
        <w:rPr>
          <w:rFonts w:eastAsia="Arial"/>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FF242B1" w15:done="0"/>
  <w15:commentEx w15:paraId="7FF242B2" w15:done="0"/>
  <w15:commentEx w15:paraId="1D85AD6B" w15:done="0"/>
  <w15:commentEx w15:paraId="14E80E4C" w15:done="0"/>
  <w15:commentEx w15:paraId="7FF242B6" w15:done="0"/>
  <w15:commentEx w15:paraId="1F05ED2E" w15:done="0"/>
  <w15:commentEx w15:paraId="204566D0" w15:done="0"/>
  <w15:commentEx w15:paraId="7FF242B8" w15:done="0"/>
  <w15:commentEx w15:paraId="7FF242BA" w15:done="0"/>
  <w15:commentEx w15:paraId="7FF242BB" w15:done="1"/>
  <w15:commentEx w15:paraId="7FF242BD" w15:done="1"/>
  <w15:commentEx w15:paraId="728E0EEB" w15:done="0"/>
  <w15:commentEx w15:paraId="7FF242CA" w15:done="0"/>
  <w15:commentEx w15:paraId="7FF242CB" w15:done="0"/>
  <w15:commentEx w15:paraId="06BF225C" w15:done="0"/>
  <w15:commentEx w15:paraId="6D95D698" w15:done="0"/>
  <w15:commentEx w15:paraId="285687BF" w15:done="0"/>
  <w15:commentEx w15:paraId="1AA26E0D" w15:done="0"/>
  <w15:commentEx w15:paraId="02E8C0C8" w15:done="0"/>
  <w15:commentEx w15:paraId="363864B7" w15:done="0"/>
  <w15:commentEx w15:paraId="2C7C92D5" w15:done="0"/>
  <w15:commentEx w15:paraId="4219B166" w15:done="0"/>
  <w15:commentEx w15:paraId="7FF242E2" w15:done="0"/>
  <w15:commentEx w15:paraId="7FF242E3" w15:done="0"/>
  <w15:commentEx w15:paraId="7FF242E4" w15:done="0"/>
  <w15:commentEx w15:paraId="7FF242E5" w15:done="0"/>
  <w15:commentEx w15:paraId="7FF242E6" w15:done="0"/>
  <w15:commentEx w15:paraId="7FF242E7" w15:done="0"/>
  <w15:commentEx w15:paraId="7FF242E8" w15:done="0"/>
  <w15:commentEx w15:paraId="7FF242E9" w15:done="0"/>
  <w15:commentEx w15:paraId="7FF242EE" w15:done="0"/>
  <w15:commentEx w15:paraId="7FF242F0" w15:done="0"/>
  <w15:commentEx w15:paraId="7FF242F1" w15:done="0"/>
  <w15:commentEx w15:paraId="7FF242F2" w15:done="0"/>
  <w15:commentEx w15:paraId="7FF242F3" w15:done="0"/>
  <w15:commentEx w15:paraId="7FF242F4" w15:done="0"/>
  <w15:commentEx w15:paraId="7FF242F5" w15:done="0"/>
  <w15:commentEx w15:paraId="7FF242F6" w15:done="0"/>
  <w15:commentEx w15:paraId="7FF242F7" w15:done="0"/>
  <w15:commentEx w15:paraId="7FF242F8" w15:done="0"/>
  <w15:commentEx w15:paraId="7FF242F9" w15:done="0"/>
  <w15:commentEx w15:paraId="7FF242FA" w15:done="0"/>
  <w15:commentEx w15:paraId="7FF242FB" w15:done="0"/>
  <w15:commentEx w15:paraId="7FF242FC" w15:done="0"/>
  <w15:commentEx w15:paraId="7FF242FD" w15:done="0"/>
  <w15:commentEx w15:paraId="7FF242FF" w15:done="0"/>
  <w15:commentEx w15:paraId="7FF24301" w15:done="0"/>
  <w15:commentEx w15:paraId="7FF24305" w15:done="0"/>
  <w15:commentEx w15:paraId="7FF24306" w15:done="0"/>
  <w15:commentEx w15:paraId="7FF24307" w15:done="0"/>
  <w15:commentEx w15:paraId="7FF24308" w15:done="0"/>
  <w15:commentEx w15:paraId="7FF24309" w15:done="0"/>
  <w15:commentEx w15:paraId="7FF2430A" w15:done="0"/>
  <w15:commentEx w15:paraId="7FF2430B" w15:done="0"/>
  <w15:commentEx w15:paraId="7FF2430C" w15:done="0"/>
  <w15:commentEx w15:paraId="7FF2430D" w15:done="0"/>
  <w15:commentEx w15:paraId="7FF2430E" w15:done="0"/>
  <w15:commentEx w15:paraId="7FF2430F" w15:done="0"/>
  <w15:commentEx w15:paraId="7FF2431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BC59D3" w16cex:dateUtc="2022-09-02T06:30:00Z"/>
  <w16cex:commentExtensible w16cex:durableId="26BC5A17" w16cex:dateUtc="2022-09-02T06:31:00Z"/>
  <w16cex:commentExtensible w16cex:durableId="26BC5CBA" w16cex:dateUtc="2022-09-02T06:43:00Z"/>
  <w16cex:commentExtensible w16cex:durableId="26BC5ED3" w16cex:dateUtc="2022-09-02T06:52:00Z"/>
  <w16cex:commentExtensible w16cex:durableId="26C44C71" w16cex:dateUtc="2022-09-08T07: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FF242B1" w16cid:durableId="26AE1E5C"/>
  <w16cid:commentId w16cid:paraId="7FF242B2" w16cid:durableId="26AE1E5D"/>
  <w16cid:commentId w16cid:paraId="1D85AD6B" w16cid:durableId="26BC59D3"/>
  <w16cid:commentId w16cid:paraId="14E80E4C" w16cid:durableId="26BC5A17"/>
  <w16cid:commentId w16cid:paraId="7FF242B6" w16cid:durableId="26AE1E61"/>
  <w16cid:commentId w16cid:paraId="1F05ED2E" w16cid:durableId="26BC5CBA"/>
  <w16cid:commentId w16cid:paraId="204566D0" w16cid:durableId="26BC5ED3"/>
  <w16cid:commentId w16cid:paraId="7FF242B8" w16cid:durableId="26AE1E63"/>
  <w16cid:commentId w16cid:paraId="7FF242BA" w16cid:durableId="26AE1E64"/>
  <w16cid:commentId w16cid:paraId="7FF242BB" w16cid:durableId="26AE1E65"/>
  <w16cid:commentId w16cid:paraId="7FF242BD" w16cid:durableId="26AE1E67"/>
  <w16cid:commentId w16cid:paraId="728E0EEB" w16cid:durableId="26C44C71"/>
  <w16cid:commentId w16cid:paraId="7FF242CA" w16cid:durableId="26AE1E71"/>
  <w16cid:commentId w16cid:paraId="7FF242CB" w16cid:durableId="26AE1E72"/>
  <w16cid:commentId w16cid:paraId="06BF225C" w16cid:durableId="26AE1E76"/>
  <w16cid:commentId w16cid:paraId="6D95D698" w16cid:durableId="26AE1E77"/>
  <w16cid:commentId w16cid:paraId="285687BF" w16cid:durableId="26AE1E78"/>
  <w16cid:commentId w16cid:paraId="1AA26E0D" w16cid:durableId="26AE1E79"/>
  <w16cid:commentId w16cid:paraId="02E8C0C8" w16cid:durableId="26AE1E7A"/>
  <w16cid:commentId w16cid:paraId="363864B7" w16cid:durableId="26AE1E7B"/>
  <w16cid:commentId w16cid:paraId="2C7C92D5" w16cid:durableId="26AE1E7C"/>
  <w16cid:commentId w16cid:paraId="4219B166" w16cid:durableId="26AE1E7D"/>
  <w16cid:commentId w16cid:paraId="7FF242E2" w16cid:durableId="26AE1E87"/>
  <w16cid:commentId w16cid:paraId="7FF242E3" w16cid:durableId="26AE1E88"/>
  <w16cid:commentId w16cid:paraId="7FF242E4" w16cid:durableId="26AE1E89"/>
  <w16cid:commentId w16cid:paraId="7FF242E5" w16cid:durableId="26AE1E8A"/>
  <w16cid:commentId w16cid:paraId="7FF242E6" w16cid:durableId="26AE1E8B"/>
  <w16cid:commentId w16cid:paraId="7FF242E7" w16cid:durableId="26AE1E8C"/>
  <w16cid:commentId w16cid:paraId="7FF242E8" w16cid:durableId="26AE1E8D"/>
  <w16cid:commentId w16cid:paraId="7FF242E9" w16cid:durableId="26AE1E8E"/>
  <w16cid:commentId w16cid:paraId="7FF242EE" w16cid:durableId="26AE1E92"/>
  <w16cid:commentId w16cid:paraId="7FF242F0" w16cid:durableId="26AE1E93"/>
  <w16cid:commentId w16cid:paraId="7FF242F1" w16cid:durableId="26AE1E94"/>
  <w16cid:commentId w16cid:paraId="7FF242F2" w16cid:durableId="26AE1E95"/>
  <w16cid:commentId w16cid:paraId="7FF242F3" w16cid:durableId="26AE1E96"/>
  <w16cid:commentId w16cid:paraId="7FF242F4" w16cid:durableId="26AE1E97"/>
  <w16cid:commentId w16cid:paraId="7FF242F5" w16cid:durableId="26AE1E98"/>
  <w16cid:commentId w16cid:paraId="7FF242F6" w16cid:durableId="26AE1E99"/>
  <w16cid:commentId w16cid:paraId="7FF242F7" w16cid:durableId="26AE1E9A"/>
  <w16cid:commentId w16cid:paraId="7FF242F8" w16cid:durableId="26AE1E9B"/>
  <w16cid:commentId w16cid:paraId="7FF242F9" w16cid:durableId="26AE1E9C"/>
  <w16cid:commentId w16cid:paraId="7FF242FA" w16cid:durableId="26AE1E9D"/>
  <w16cid:commentId w16cid:paraId="7FF242FB" w16cid:durableId="26AE1E9E"/>
  <w16cid:commentId w16cid:paraId="7FF242FC" w16cid:durableId="26AE1E9F"/>
  <w16cid:commentId w16cid:paraId="7FF242FD" w16cid:durableId="26AE1EA0"/>
  <w16cid:commentId w16cid:paraId="7FF242FF" w16cid:durableId="26AE1EA1"/>
  <w16cid:commentId w16cid:paraId="7FF24301" w16cid:durableId="26AE1EA2"/>
  <w16cid:commentId w16cid:paraId="7FF24305" w16cid:durableId="26AE1EA3"/>
  <w16cid:commentId w16cid:paraId="7FF24306" w16cid:durableId="26AE1EA4"/>
  <w16cid:commentId w16cid:paraId="7FF24307" w16cid:durableId="26AE1EA5"/>
  <w16cid:commentId w16cid:paraId="7FF24308" w16cid:durableId="26AE1EA6"/>
  <w16cid:commentId w16cid:paraId="7FF24309" w16cid:durableId="26AE1EA7"/>
  <w16cid:commentId w16cid:paraId="7FF2430A" w16cid:durableId="26AE1EA8"/>
  <w16cid:commentId w16cid:paraId="7FF2430B" w16cid:durableId="26AE1EA9"/>
  <w16cid:commentId w16cid:paraId="7FF2430C" w16cid:durableId="26AE1EAA"/>
  <w16cid:commentId w16cid:paraId="7FF2430D" w16cid:durableId="26AE1EAB"/>
  <w16cid:commentId w16cid:paraId="7FF2430E" w16cid:durableId="26AE1EAC"/>
  <w16cid:commentId w16cid:paraId="7FF2430F" w16cid:durableId="26AE1EAD"/>
  <w16cid:commentId w16cid:paraId="7FF24310" w16cid:durableId="26AE1EA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URWPalladioL">
    <w:altName w:val="Cambria"/>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Cardo">
    <w:altName w:val="Calibri"/>
    <w:panose1 w:val="020B0604020202020204"/>
    <w:charset w:val="00"/>
    <w:family w:val="auto"/>
    <w:pitch w:val="default"/>
  </w:font>
  <w:font w:name="MinionPro">
    <w:altName w:val="Cambria"/>
    <w:panose1 w:val="020B0604020202020204"/>
    <w:charset w:val="00"/>
    <w:family w:val="roman"/>
    <w:pitch w:val="default"/>
  </w:font>
  <w:font w:name="RBLMI">
    <w:altName w:val="Cambria"/>
    <w:panose1 w:val="020B0604020202020204"/>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73F7"/>
    <w:multiLevelType w:val="multilevel"/>
    <w:tmpl w:val="573630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9CF0858"/>
    <w:multiLevelType w:val="multilevel"/>
    <w:tmpl w:val="98B857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B9A39C7"/>
    <w:multiLevelType w:val="multilevel"/>
    <w:tmpl w:val="95705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E6F71DE"/>
    <w:multiLevelType w:val="multilevel"/>
    <w:tmpl w:val="329A99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E845492"/>
    <w:multiLevelType w:val="multilevel"/>
    <w:tmpl w:val="635A078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282435B4"/>
    <w:multiLevelType w:val="multilevel"/>
    <w:tmpl w:val="F1329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4E03071"/>
    <w:multiLevelType w:val="multilevel"/>
    <w:tmpl w:val="223EF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C584663"/>
    <w:multiLevelType w:val="hybridMultilevel"/>
    <w:tmpl w:val="24BEEA1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40C20509"/>
    <w:multiLevelType w:val="multilevel"/>
    <w:tmpl w:val="BC989BB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7316DC7"/>
    <w:multiLevelType w:val="multilevel"/>
    <w:tmpl w:val="8B4A33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13977522">
    <w:abstractNumId w:val="2"/>
  </w:num>
  <w:num w:numId="2" w16cid:durableId="958923190">
    <w:abstractNumId w:val="9"/>
  </w:num>
  <w:num w:numId="3" w16cid:durableId="2139755854">
    <w:abstractNumId w:val="6"/>
  </w:num>
  <w:num w:numId="4" w16cid:durableId="1570577908">
    <w:abstractNumId w:val="0"/>
  </w:num>
  <w:num w:numId="5" w16cid:durableId="1418942263">
    <w:abstractNumId w:val="3"/>
  </w:num>
  <w:num w:numId="6" w16cid:durableId="1482582244">
    <w:abstractNumId w:val="1"/>
  </w:num>
  <w:num w:numId="7" w16cid:durableId="791091271">
    <w:abstractNumId w:val="4"/>
  </w:num>
  <w:num w:numId="8" w16cid:durableId="1371301929">
    <w:abstractNumId w:val="5"/>
  </w:num>
  <w:num w:numId="9" w16cid:durableId="1896696698">
    <w:abstractNumId w:val="7"/>
  </w:num>
  <w:num w:numId="10" w16cid:durableId="992563276">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ang Tang">
    <w15:presenceInfo w15:providerId="Windows Live" w15:userId="5f1e44f6614d56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Solar Energ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ap2s0vva2tfapsexxan50rrawfdrerr00v90&quot;&gt;climate&lt;record-ids&gt;&lt;item&gt;18&lt;/item&gt;&lt;item&gt;33&lt;/item&gt;&lt;item&gt;42&lt;/item&gt;&lt;item&gt;74&lt;/item&gt;&lt;item&gt;207&lt;/item&gt;&lt;item&gt;216&lt;/item&gt;&lt;item&gt;253&lt;/item&gt;&lt;item&gt;296&lt;/item&gt;&lt;item&gt;301&lt;/item&gt;&lt;item&gt;302&lt;/item&gt;&lt;item&gt;303&lt;/item&gt;&lt;item&gt;305&lt;/item&gt;&lt;item&gt;306&lt;/item&gt;&lt;item&gt;307&lt;/item&gt;&lt;item&gt;308&lt;/item&gt;&lt;item&gt;309&lt;/item&gt;&lt;item&gt;310&lt;/item&gt;&lt;item&gt;311&lt;/item&gt;&lt;item&gt;313&lt;/item&gt;&lt;item&gt;314&lt;/item&gt;&lt;item&gt;315&lt;/item&gt;&lt;item&gt;316&lt;/item&gt;&lt;item&gt;319&lt;/item&gt;&lt;item&gt;321&lt;/item&gt;&lt;item&gt;322&lt;/item&gt;&lt;item&gt;323&lt;/item&gt;&lt;item&gt;324&lt;/item&gt;&lt;item&gt;326&lt;/item&gt;&lt;item&gt;327&lt;/item&gt;&lt;item&gt;328&lt;/item&gt;&lt;item&gt;329&lt;/item&gt;&lt;item&gt;330&lt;/item&gt;&lt;item&gt;331&lt;/item&gt;&lt;item&gt;332&lt;/item&gt;&lt;item&gt;333&lt;/item&gt;&lt;/record-ids&gt;&lt;/item&gt;&lt;/Libraries&gt;"/>
  </w:docVars>
  <w:rsids>
    <w:rsidRoot w:val="008E41CB"/>
    <w:rsid w:val="00011021"/>
    <w:rsid w:val="0001422D"/>
    <w:rsid w:val="00016625"/>
    <w:rsid w:val="000214DC"/>
    <w:rsid w:val="00022DD9"/>
    <w:rsid w:val="00023761"/>
    <w:rsid w:val="0003205B"/>
    <w:rsid w:val="00036CFF"/>
    <w:rsid w:val="000374E5"/>
    <w:rsid w:val="0004141B"/>
    <w:rsid w:val="00064452"/>
    <w:rsid w:val="00073A93"/>
    <w:rsid w:val="00074D97"/>
    <w:rsid w:val="000940EB"/>
    <w:rsid w:val="000B43B8"/>
    <w:rsid w:val="000C4186"/>
    <w:rsid w:val="000C5A76"/>
    <w:rsid w:val="000D2632"/>
    <w:rsid w:val="000D2FA7"/>
    <w:rsid w:val="000D42A9"/>
    <w:rsid w:val="000D699B"/>
    <w:rsid w:val="000E2D39"/>
    <w:rsid w:val="000E6326"/>
    <w:rsid w:val="000F14EA"/>
    <w:rsid w:val="000F2DDE"/>
    <w:rsid w:val="00114BCC"/>
    <w:rsid w:val="001156CB"/>
    <w:rsid w:val="00117A1A"/>
    <w:rsid w:val="00120B37"/>
    <w:rsid w:val="00122845"/>
    <w:rsid w:val="001250F2"/>
    <w:rsid w:val="00127B35"/>
    <w:rsid w:val="00127DE8"/>
    <w:rsid w:val="0013460F"/>
    <w:rsid w:val="00151BD2"/>
    <w:rsid w:val="00154D70"/>
    <w:rsid w:val="00156A65"/>
    <w:rsid w:val="0016465D"/>
    <w:rsid w:val="00167A19"/>
    <w:rsid w:val="00180D46"/>
    <w:rsid w:val="001857D8"/>
    <w:rsid w:val="00185AC2"/>
    <w:rsid w:val="00193304"/>
    <w:rsid w:val="0019600E"/>
    <w:rsid w:val="001A2F4A"/>
    <w:rsid w:val="001A34D5"/>
    <w:rsid w:val="001B21CC"/>
    <w:rsid w:val="001B4AA7"/>
    <w:rsid w:val="001B7135"/>
    <w:rsid w:val="001D4133"/>
    <w:rsid w:val="001D43C2"/>
    <w:rsid w:val="001D626C"/>
    <w:rsid w:val="001D7820"/>
    <w:rsid w:val="001E10C7"/>
    <w:rsid w:val="001E195C"/>
    <w:rsid w:val="001E6F5C"/>
    <w:rsid w:val="001F1FFE"/>
    <w:rsid w:val="001F5EF6"/>
    <w:rsid w:val="00200BAA"/>
    <w:rsid w:val="002012DA"/>
    <w:rsid w:val="00204978"/>
    <w:rsid w:val="0020571D"/>
    <w:rsid w:val="00206E20"/>
    <w:rsid w:val="00211EEA"/>
    <w:rsid w:val="00226A05"/>
    <w:rsid w:val="00233422"/>
    <w:rsid w:val="00240D44"/>
    <w:rsid w:val="00251824"/>
    <w:rsid w:val="00254520"/>
    <w:rsid w:val="00264097"/>
    <w:rsid w:val="002727BD"/>
    <w:rsid w:val="00281055"/>
    <w:rsid w:val="002818A5"/>
    <w:rsid w:val="00283421"/>
    <w:rsid w:val="00283EB9"/>
    <w:rsid w:val="00287A13"/>
    <w:rsid w:val="00292B52"/>
    <w:rsid w:val="00297964"/>
    <w:rsid w:val="002A3B6D"/>
    <w:rsid w:val="002B35B8"/>
    <w:rsid w:val="002B7A8F"/>
    <w:rsid w:val="002C3280"/>
    <w:rsid w:val="002C7E63"/>
    <w:rsid w:val="002D5D06"/>
    <w:rsid w:val="002E2222"/>
    <w:rsid w:val="002F747E"/>
    <w:rsid w:val="003045EF"/>
    <w:rsid w:val="00304D8D"/>
    <w:rsid w:val="00311DB7"/>
    <w:rsid w:val="0031430C"/>
    <w:rsid w:val="00314DED"/>
    <w:rsid w:val="00322E30"/>
    <w:rsid w:val="00327823"/>
    <w:rsid w:val="00341DA4"/>
    <w:rsid w:val="00345668"/>
    <w:rsid w:val="003574D6"/>
    <w:rsid w:val="00371ABD"/>
    <w:rsid w:val="003800ED"/>
    <w:rsid w:val="003A6DF2"/>
    <w:rsid w:val="003B3701"/>
    <w:rsid w:val="003B505F"/>
    <w:rsid w:val="003C1FE1"/>
    <w:rsid w:val="003D5704"/>
    <w:rsid w:val="003E1A47"/>
    <w:rsid w:val="003F7D3A"/>
    <w:rsid w:val="00400132"/>
    <w:rsid w:val="00402931"/>
    <w:rsid w:val="004064CE"/>
    <w:rsid w:val="00413411"/>
    <w:rsid w:val="00425993"/>
    <w:rsid w:val="0043052C"/>
    <w:rsid w:val="004306C2"/>
    <w:rsid w:val="004424D2"/>
    <w:rsid w:val="00444DF7"/>
    <w:rsid w:val="00460352"/>
    <w:rsid w:val="00482321"/>
    <w:rsid w:val="0048301A"/>
    <w:rsid w:val="004A048D"/>
    <w:rsid w:val="004A54FD"/>
    <w:rsid w:val="004A646D"/>
    <w:rsid w:val="004A6D89"/>
    <w:rsid w:val="004B14D6"/>
    <w:rsid w:val="004C2E42"/>
    <w:rsid w:val="004C30FC"/>
    <w:rsid w:val="004C3FD9"/>
    <w:rsid w:val="004C4023"/>
    <w:rsid w:val="004C504B"/>
    <w:rsid w:val="004C6919"/>
    <w:rsid w:val="004C7CB6"/>
    <w:rsid w:val="004D7898"/>
    <w:rsid w:val="004E3292"/>
    <w:rsid w:val="004E60F9"/>
    <w:rsid w:val="004F7895"/>
    <w:rsid w:val="005009F1"/>
    <w:rsid w:val="005019B7"/>
    <w:rsid w:val="00512F01"/>
    <w:rsid w:val="00516413"/>
    <w:rsid w:val="0051677C"/>
    <w:rsid w:val="00533689"/>
    <w:rsid w:val="005353D3"/>
    <w:rsid w:val="0054066A"/>
    <w:rsid w:val="00542E52"/>
    <w:rsid w:val="00561130"/>
    <w:rsid w:val="0058511E"/>
    <w:rsid w:val="00593EAB"/>
    <w:rsid w:val="005954BE"/>
    <w:rsid w:val="005A0D19"/>
    <w:rsid w:val="005A18B3"/>
    <w:rsid w:val="005B4CA0"/>
    <w:rsid w:val="005D6D65"/>
    <w:rsid w:val="005E03A2"/>
    <w:rsid w:val="005E4845"/>
    <w:rsid w:val="005F0F37"/>
    <w:rsid w:val="005F2780"/>
    <w:rsid w:val="005F7B0E"/>
    <w:rsid w:val="00613426"/>
    <w:rsid w:val="006157E8"/>
    <w:rsid w:val="006177A8"/>
    <w:rsid w:val="00653E3A"/>
    <w:rsid w:val="00660257"/>
    <w:rsid w:val="00662553"/>
    <w:rsid w:val="006627E8"/>
    <w:rsid w:val="00665757"/>
    <w:rsid w:val="00674878"/>
    <w:rsid w:val="006873AD"/>
    <w:rsid w:val="006925DB"/>
    <w:rsid w:val="00693F80"/>
    <w:rsid w:val="006A0919"/>
    <w:rsid w:val="006A597C"/>
    <w:rsid w:val="006B2714"/>
    <w:rsid w:val="006C105D"/>
    <w:rsid w:val="006C1AC8"/>
    <w:rsid w:val="006C473C"/>
    <w:rsid w:val="006C60D4"/>
    <w:rsid w:val="006D0EFE"/>
    <w:rsid w:val="006D41E0"/>
    <w:rsid w:val="006D6A43"/>
    <w:rsid w:val="006E3EF5"/>
    <w:rsid w:val="006F5CD9"/>
    <w:rsid w:val="006F63E6"/>
    <w:rsid w:val="006F6519"/>
    <w:rsid w:val="006F694B"/>
    <w:rsid w:val="006F6E88"/>
    <w:rsid w:val="006F777D"/>
    <w:rsid w:val="006F7890"/>
    <w:rsid w:val="00700DA7"/>
    <w:rsid w:val="007034EA"/>
    <w:rsid w:val="00703642"/>
    <w:rsid w:val="00706145"/>
    <w:rsid w:val="00713890"/>
    <w:rsid w:val="00721AC0"/>
    <w:rsid w:val="00723638"/>
    <w:rsid w:val="0072403D"/>
    <w:rsid w:val="00731935"/>
    <w:rsid w:val="007341AE"/>
    <w:rsid w:val="007355A3"/>
    <w:rsid w:val="00745B23"/>
    <w:rsid w:val="0076324A"/>
    <w:rsid w:val="007653CF"/>
    <w:rsid w:val="00770807"/>
    <w:rsid w:val="00782BA0"/>
    <w:rsid w:val="0079410A"/>
    <w:rsid w:val="007A3840"/>
    <w:rsid w:val="007A7A27"/>
    <w:rsid w:val="007B06F7"/>
    <w:rsid w:val="007B6729"/>
    <w:rsid w:val="007C63AA"/>
    <w:rsid w:val="007D0C40"/>
    <w:rsid w:val="007D30C8"/>
    <w:rsid w:val="007D682D"/>
    <w:rsid w:val="007D7CFD"/>
    <w:rsid w:val="007E137C"/>
    <w:rsid w:val="00800833"/>
    <w:rsid w:val="00803E62"/>
    <w:rsid w:val="0081554A"/>
    <w:rsid w:val="00816F0C"/>
    <w:rsid w:val="00823124"/>
    <w:rsid w:val="008232B3"/>
    <w:rsid w:val="008272A1"/>
    <w:rsid w:val="0082772A"/>
    <w:rsid w:val="00834F83"/>
    <w:rsid w:val="00846B83"/>
    <w:rsid w:val="00856E3A"/>
    <w:rsid w:val="008669F9"/>
    <w:rsid w:val="00871003"/>
    <w:rsid w:val="00886E4F"/>
    <w:rsid w:val="008A197A"/>
    <w:rsid w:val="008A1F53"/>
    <w:rsid w:val="008A3269"/>
    <w:rsid w:val="008A67A6"/>
    <w:rsid w:val="008A6EAB"/>
    <w:rsid w:val="008B2E57"/>
    <w:rsid w:val="008C4204"/>
    <w:rsid w:val="008D3326"/>
    <w:rsid w:val="008D36C0"/>
    <w:rsid w:val="008D38FE"/>
    <w:rsid w:val="008D47D1"/>
    <w:rsid w:val="008E41CB"/>
    <w:rsid w:val="008F73B4"/>
    <w:rsid w:val="00901B69"/>
    <w:rsid w:val="009035E8"/>
    <w:rsid w:val="00927075"/>
    <w:rsid w:val="00931AF9"/>
    <w:rsid w:val="009344A4"/>
    <w:rsid w:val="00936C46"/>
    <w:rsid w:val="0094214C"/>
    <w:rsid w:val="00942E30"/>
    <w:rsid w:val="00942ECA"/>
    <w:rsid w:val="0094465F"/>
    <w:rsid w:val="00947D12"/>
    <w:rsid w:val="00952B74"/>
    <w:rsid w:val="00952E4C"/>
    <w:rsid w:val="00963236"/>
    <w:rsid w:val="009733B7"/>
    <w:rsid w:val="00974227"/>
    <w:rsid w:val="00974BCA"/>
    <w:rsid w:val="009770AD"/>
    <w:rsid w:val="00993125"/>
    <w:rsid w:val="00993B02"/>
    <w:rsid w:val="0099628D"/>
    <w:rsid w:val="009A0050"/>
    <w:rsid w:val="009A7970"/>
    <w:rsid w:val="009B01CD"/>
    <w:rsid w:val="009B76AB"/>
    <w:rsid w:val="009B78DE"/>
    <w:rsid w:val="009C4207"/>
    <w:rsid w:val="009C59F0"/>
    <w:rsid w:val="009C6648"/>
    <w:rsid w:val="009D4A68"/>
    <w:rsid w:val="009E3B66"/>
    <w:rsid w:val="009E3F02"/>
    <w:rsid w:val="009E5694"/>
    <w:rsid w:val="00A01E88"/>
    <w:rsid w:val="00A03792"/>
    <w:rsid w:val="00A22164"/>
    <w:rsid w:val="00A22B45"/>
    <w:rsid w:val="00A30C78"/>
    <w:rsid w:val="00A30C8E"/>
    <w:rsid w:val="00A326B8"/>
    <w:rsid w:val="00A41332"/>
    <w:rsid w:val="00A427E4"/>
    <w:rsid w:val="00A42D7D"/>
    <w:rsid w:val="00A4369C"/>
    <w:rsid w:val="00A52253"/>
    <w:rsid w:val="00A53437"/>
    <w:rsid w:val="00A548B5"/>
    <w:rsid w:val="00A63B18"/>
    <w:rsid w:val="00A6469D"/>
    <w:rsid w:val="00A66183"/>
    <w:rsid w:val="00A71813"/>
    <w:rsid w:val="00A72779"/>
    <w:rsid w:val="00A72BFF"/>
    <w:rsid w:val="00A74CCB"/>
    <w:rsid w:val="00A76C9D"/>
    <w:rsid w:val="00A77D4E"/>
    <w:rsid w:val="00A933B5"/>
    <w:rsid w:val="00AA6282"/>
    <w:rsid w:val="00AB18FE"/>
    <w:rsid w:val="00AC351F"/>
    <w:rsid w:val="00AE6885"/>
    <w:rsid w:val="00AE7684"/>
    <w:rsid w:val="00AF39BB"/>
    <w:rsid w:val="00B0467C"/>
    <w:rsid w:val="00B167D7"/>
    <w:rsid w:val="00B178AB"/>
    <w:rsid w:val="00B20B0E"/>
    <w:rsid w:val="00B231A9"/>
    <w:rsid w:val="00B34599"/>
    <w:rsid w:val="00B47BD9"/>
    <w:rsid w:val="00B50A7E"/>
    <w:rsid w:val="00B64700"/>
    <w:rsid w:val="00B70399"/>
    <w:rsid w:val="00B821E5"/>
    <w:rsid w:val="00B844AF"/>
    <w:rsid w:val="00BA0AD8"/>
    <w:rsid w:val="00BB0974"/>
    <w:rsid w:val="00BB0BF6"/>
    <w:rsid w:val="00BB0F35"/>
    <w:rsid w:val="00BB2A9B"/>
    <w:rsid w:val="00BC0748"/>
    <w:rsid w:val="00BD04B2"/>
    <w:rsid w:val="00BD09D9"/>
    <w:rsid w:val="00BD0BF0"/>
    <w:rsid w:val="00BD4DB6"/>
    <w:rsid w:val="00BD52D3"/>
    <w:rsid w:val="00BD6596"/>
    <w:rsid w:val="00BD6BD3"/>
    <w:rsid w:val="00BE1F99"/>
    <w:rsid w:val="00BF1820"/>
    <w:rsid w:val="00C04104"/>
    <w:rsid w:val="00C0474B"/>
    <w:rsid w:val="00C06169"/>
    <w:rsid w:val="00C07C31"/>
    <w:rsid w:val="00C1443A"/>
    <w:rsid w:val="00C16833"/>
    <w:rsid w:val="00C17082"/>
    <w:rsid w:val="00C2100E"/>
    <w:rsid w:val="00C2785A"/>
    <w:rsid w:val="00C35ACF"/>
    <w:rsid w:val="00C40310"/>
    <w:rsid w:val="00C453B0"/>
    <w:rsid w:val="00C50131"/>
    <w:rsid w:val="00C53F7E"/>
    <w:rsid w:val="00C57225"/>
    <w:rsid w:val="00C60A7C"/>
    <w:rsid w:val="00C64F77"/>
    <w:rsid w:val="00C72BE5"/>
    <w:rsid w:val="00C8290E"/>
    <w:rsid w:val="00C91BDD"/>
    <w:rsid w:val="00C91E99"/>
    <w:rsid w:val="00C95CE7"/>
    <w:rsid w:val="00CA2631"/>
    <w:rsid w:val="00CA5E3E"/>
    <w:rsid w:val="00CB399F"/>
    <w:rsid w:val="00CB3C89"/>
    <w:rsid w:val="00CB5743"/>
    <w:rsid w:val="00CC27A1"/>
    <w:rsid w:val="00CC4A6F"/>
    <w:rsid w:val="00CC743F"/>
    <w:rsid w:val="00CE1816"/>
    <w:rsid w:val="00CF6FA6"/>
    <w:rsid w:val="00D1042F"/>
    <w:rsid w:val="00D1731C"/>
    <w:rsid w:val="00D2321C"/>
    <w:rsid w:val="00D310E9"/>
    <w:rsid w:val="00D31720"/>
    <w:rsid w:val="00D41A08"/>
    <w:rsid w:val="00D5263D"/>
    <w:rsid w:val="00D536F9"/>
    <w:rsid w:val="00D60150"/>
    <w:rsid w:val="00D63E5A"/>
    <w:rsid w:val="00D65BE1"/>
    <w:rsid w:val="00D70F74"/>
    <w:rsid w:val="00D82769"/>
    <w:rsid w:val="00DA5DE9"/>
    <w:rsid w:val="00DB58BE"/>
    <w:rsid w:val="00DC43FF"/>
    <w:rsid w:val="00DC6702"/>
    <w:rsid w:val="00DD0566"/>
    <w:rsid w:val="00DD10D1"/>
    <w:rsid w:val="00DD1597"/>
    <w:rsid w:val="00DD7F44"/>
    <w:rsid w:val="00DE403B"/>
    <w:rsid w:val="00E05787"/>
    <w:rsid w:val="00E05E32"/>
    <w:rsid w:val="00E10C0D"/>
    <w:rsid w:val="00E27A74"/>
    <w:rsid w:val="00E3467F"/>
    <w:rsid w:val="00E35AA2"/>
    <w:rsid w:val="00E43A67"/>
    <w:rsid w:val="00E5036C"/>
    <w:rsid w:val="00E51498"/>
    <w:rsid w:val="00E52948"/>
    <w:rsid w:val="00E56D40"/>
    <w:rsid w:val="00E60E62"/>
    <w:rsid w:val="00E621CF"/>
    <w:rsid w:val="00E62439"/>
    <w:rsid w:val="00E653D6"/>
    <w:rsid w:val="00E67308"/>
    <w:rsid w:val="00E804CF"/>
    <w:rsid w:val="00E923C4"/>
    <w:rsid w:val="00EA5FAD"/>
    <w:rsid w:val="00EB7867"/>
    <w:rsid w:val="00EB7EDF"/>
    <w:rsid w:val="00EC310B"/>
    <w:rsid w:val="00ED4D8D"/>
    <w:rsid w:val="00ED5B68"/>
    <w:rsid w:val="00EF09FE"/>
    <w:rsid w:val="00EF0DAB"/>
    <w:rsid w:val="00EF27BF"/>
    <w:rsid w:val="00EF4714"/>
    <w:rsid w:val="00EF7953"/>
    <w:rsid w:val="00F0100B"/>
    <w:rsid w:val="00F01C38"/>
    <w:rsid w:val="00F055DB"/>
    <w:rsid w:val="00F11769"/>
    <w:rsid w:val="00F14C1B"/>
    <w:rsid w:val="00F219FC"/>
    <w:rsid w:val="00F22895"/>
    <w:rsid w:val="00F26325"/>
    <w:rsid w:val="00F35622"/>
    <w:rsid w:val="00F46896"/>
    <w:rsid w:val="00F51290"/>
    <w:rsid w:val="00F519A5"/>
    <w:rsid w:val="00F66723"/>
    <w:rsid w:val="00F7085F"/>
    <w:rsid w:val="00F71B75"/>
    <w:rsid w:val="00F71EDC"/>
    <w:rsid w:val="00F735EC"/>
    <w:rsid w:val="00F818A1"/>
    <w:rsid w:val="00F81FC1"/>
    <w:rsid w:val="00F8743A"/>
    <w:rsid w:val="00F93004"/>
    <w:rsid w:val="00FB27B8"/>
    <w:rsid w:val="00FC2E6F"/>
    <w:rsid w:val="00FD6609"/>
    <w:rsid w:val="00FD6D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F24051"/>
  <w15:docId w15:val="{7C656074-D5E4-EE42-B2AA-8EC56E9FFB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fr"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67D7"/>
    <w:pPr>
      <w:widowControl w:val="0"/>
      <w:spacing w:line="240" w:lineRule="auto"/>
      <w:jc w:val="both"/>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rsid w:val="00BC0748"/>
    <w:pPr>
      <w:keepNext/>
      <w:keepLines/>
      <w:numPr>
        <w:numId w:val="7"/>
      </w:numPr>
      <w:spacing w:before="400" w:after="120"/>
      <w:outlineLvl w:val="0"/>
    </w:pPr>
    <w:rPr>
      <w:b/>
      <w:bCs/>
    </w:rPr>
  </w:style>
  <w:style w:type="paragraph" w:styleId="Heading2">
    <w:name w:val="heading 2"/>
    <w:basedOn w:val="Normal"/>
    <w:next w:val="Normal"/>
    <w:uiPriority w:val="9"/>
    <w:unhideWhenUsed/>
    <w:qFormat/>
    <w:rsid w:val="0013460F"/>
    <w:pPr>
      <w:keepNext/>
      <w:keepLines/>
      <w:numPr>
        <w:ilvl w:val="1"/>
        <w:numId w:val="7"/>
      </w:numPr>
      <w:spacing w:before="360" w:after="120"/>
      <w:outlineLvl w:val="1"/>
    </w:pPr>
    <w:rPr>
      <w:b/>
      <w:bCs/>
    </w:rPr>
  </w:style>
  <w:style w:type="paragraph" w:styleId="Heading3">
    <w:name w:val="heading 3"/>
    <w:basedOn w:val="Normal"/>
    <w:next w:val="Normal"/>
    <w:uiPriority w:val="9"/>
    <w:unhideWhenUsed/>
    <w:qFormat/>
    <w:rsid w:val="0013460F"/>
    <w:pPr>
      <w:keepNext/>
      <w:keepLines/>
      <w:numPr>
        <w:ilvl w:val="2"/>
        <w:numId w:val="7"/>
      </w:numPr>
      <w:spacing w:before="320" w:after="80"/>
      <w:outlineLvl w:val="2"/>
    </w:pPr>
    <w:rPr>
      <w:b/>
      <w:bCs/>
      <w:shd w:val="pct15" w:color="auto" w:fill="FFFFFF"/>
    </w:rPr>
  </w:style>
  <w:style w:type="paragraph" w:styleId="Heading4">
    <w:name w:val="heading 4"/>
    <w:basedOn w:val="Normal"/>
    <w:next w:val="Normal"/>
    <w:uiPriority w:val="9"/>
    <w:semiHidden/>
    <w:unhideWhenUsed/>
    <w:qFormat/>
    <w:pPr>
      <w:keepNext/>
      <w:keepLines/>
      <w:numPr>
        <w:ilvl w:val="3"/>
        <w:numId w:val="7"/>
      </w:numPr>
      <w:spacing w:before="280" w:after="80"/>
      <w:outlineLvl w:val="3"/>
    </w:pPr>
    <w:rPr>
      <w:color w:val="666666"/>
    </w:rPr>
  </w:style>
  <w:style w:type="paragraph" w:styleId="Heading5">
    <w:name w:val="heading 5"/>
    <w:basedOn w:val="Normal"/>
    <w:next w:val="Normal"/>
    <w:uiPriority w:val="9"/>
    <w:semiHidden/>
    <w:unhideWhenUsed/>
    <w:qFormat/>
    <w:pPr>
      <w:keepNext/>
      <w:keepLines/>
      <w:numPr>
        <w:ilvl w:val="4"/>
        <w:numId w:val="7"/>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7"/>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BC0748"/>
    <w:pPr>
      <w:keepNext/>
      <w:keepLines/>
      <w:numPr>
        <w:ilvl w:val="6"/>
        <w:numId w:val="7"/>
      </w:numPr>
      <w:spacing w:before="240" w:after="64" w:line="320" w:lineRule="auto"/>
      <w:outlineLvl w:val="6"/>
    </w:pPr>
    <w:rPr>
      <w:b/>
      <w:bCs/>
    </w:rPr>
  </w:style>
  <w:style w:type="paragraph" w:styleId="Heading8">
    <w:name w:val="heading 8"/>
    <w:basedOn w:val="Normal"/>
    <w:next w:val="Normal"/>
    <w:link w:val="Heading8Char"/>
    <w:uiPriority w:val="9"/>
    <w:semiHidden/>
    <w:unhideWhenUsed/>
    <w:qFormat/>
    <w:rsid w:val="00BC0748"/>
    <w:pPr>
      <w:keepNext/>
      <w:keepLines/>
      <w:numPr>
        <w:ilvl w:val="7"/>
        <w:numId w:val="7"/>
      </w:numPr>
      <w:spacing w:before="240" w:after="64" w:line="320" w:lineRule="auto"/>
      <w:outlineLvl w:val="7"/>
    </w:pPr>
    <w:rPr>
      <w:rFonts w:asciiTheme="majorHAnsi" w:eastAsiaTheme="majorEastAsia" w:hAnsiTheme="majorHAnsi" w:cstheme="majorBidi"/>
    </w:rPr>
  </w:style>
  <w:style w:type="paragraph" w:styleId="Heading9">
    <w:name w:val="heading 9"/>
    <w:basedOn w:val="Normal"/>
    <w:next w:val="Normal"/>
    <w:link w:val="Heading9Char"/>
    <w:uiPriority w:val="9"/>
    <w:semiHidden/>
    <w:unhideWhenUsed/>
    <w:qFormat/>
    <w:rsid w:val="00BC0748"/>
    <w:pPr>
      <w:keepNext/>
      <w:keepLines/>
      <w:numPr>
        <w:ilvl w:val="8"/>
        <w:numId w:val="7"/>
      </w:numPr>
      <w:spacing w:before="240" w:after="64" w:line="320" w:lineRule="auto"/>
      <w:outlineLvl w:val="8"/>
    </w:pPr>
    <w:rPr>
      <w:rFonts w:asciiTheme="majorHAnsi" w:eastAsiaTheme="majorEastAsia" w:hAnsiTheme="majorHAnsi" w:cstheme="majorBidi"/>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21"/>
      <w:szCs w:val="21"/>
    </w:rPr>
  </w:style>
  <w:style w:type="character" w:customStyle="1" w:styleId="Heading7Char">
    <w:name w:val="Heading 7 Char"/>
    <w:basedOn w:val="DefaultParagraphFont"/>
    <w:link w:val="Heading7"/>
    <w:uiPriority w:val="9"/>
    <w:semiHidden/>
    <w:rsid w:val="00BC0748"/>
    <w:rPr>
      <w:b/>
      <w:bCs/>
      <w:sz w:val="24"/>
      <w:szCs w:val="24"/>
    </w:rPr>
  </w:style>
  <w:style w:type="character" w:customStyle="1" w:styleId="Heading8Char">
    <w:name w:val="Heading 8 Char"/>
    <w:basedOn w:val="DefaultParagraphFont"/>
    <w:link w:val="Heading8"/>
    <w:uiPriority w:val="9"/>
    <w:semiHidden/>
    <w:rsid w:val="00BC0748"/>
    <w:rPr>
      <w:rFonts w:asciiTheme="majorHAnsi" w:eastAsiaTheme="majorEastAsia" w:hAnsiTheme="majorHAnsi" w:cstheme="majorBidi"/>
      <w:sz w:val="24"/>
      <w:szCs w:val="24"/>
    </w:rPr>
  </w:style>
  <w:style w:type="character" w:customStyle="1" w:styleId="Heading9Char">
    <w:name w:val="Heading 9 Char"/>
    <w:basedOn w:val="DefaultParagraphFont"/>
    <w:link w:val="Heading9"/>
    <w:uiPriority w:val="9"/>
    <w:semiHidden/>
    <w:rsid w:val="00BC0748"/>
    <w:rPr>
      <w:rFonts w:asciiTheme="majorHAnsi" w:eastAsiaTheme="majorEastAsia" w:hAnsiTheme="majorHAnsi" w:cstheme="majorBidi"/>
      <w:sz w:val="21"/>
      <w:szCs w:val="21"/>
    </w:rPr>
  </w:style>
  <w:style w:type="paragraph" w:styleId="ListParagraph">
    <w:name w:val="List Paragraph"/>
    <w:basedOn w:val="Normal"/>
    <w:uiPriority w:val="34"/>
    <w:qFormat/>
    <w:rsid w:val="006A597C"/>
    <w:pPr>
      <w:ind w:firstLineChars="200" w:firstLine="420"/>
    </w:pPr>
  </w:style>
  <w:style w:type="character" w:styleId="LineNumber">
    <w:name w:val="line number"/>
    <w:basedOn w:val="DefaultParagraphFont"/>
    <w:uiPriority w:val="99"/>
    <w:semiHidden/>
    <w:unhideWhenUsed/>
    <w:rsid w:val="002E2222"/>
  </w:style>
  <w:style w:type="paragraph" w:customStyle="1" w:styleId="EndNoteBibliographyTitle">
    <w:name w:val="EndNote Bibliography Title"/>
    <w:basedOn w:val="Normal"/>
    <w:link w:val="EndNoteBibliographyTitleChar"/>
    <w:rsid w:val="00947D12"/>
    <w:pPr>
      <w:jc w:val="center"/>
    </w:pPr>
  </w:style>
  <w:style w:type="character" w:customStyle="1" w:styleId="EndNoteBibliographyTitleChar">
    <w:name w:val="EndNote Bibliography Title Char"/>
    <w:basedOn w:val="DefaultParagraphFont"/>
    <w:link w:val="EndNoteBibliographyTitle"/>
    <w:rsid w:val="00947D12"/>
    <w:rPr>
      <w:rFonts w:ascii="Times New Roman" w:eastAsia="Times New Roman" w:hAnsi="Times New Roman" w:cs="Times New Roman"/>
      <w:sz w:val="24"/>
      <w:szCs w:val="24"/>
      <w:lang w:val="en-US"/>
    </w:rPr>
  </w:style>
  <w:style w:type="paragraph" w:customStyle="1" w:styleId="EndNoteBibliography">
    <w:name w:val="EndNote Bibliography"/>
    <w:basedOn w:val="Normal"/>
    <w:link w:val="EndNoteBibliographyChar"/>
    <w:rsid w:val="00947D12"/>
  </w:style>
  <w:style w:type="character" w:customStyle="1" w:styleId="EndNoteBibliographyChar">
    <w:name w:val="EndNote Bibliography Char"/>
    <w:basedOn w:val="DefaultParagraphFont"/>
    <w:link w:val="EndNoteBibliography"/>
    <w:rsid w:val="00947D12"/>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A01E88"/>
    <w:rPr>
      <w:color w:val="0000FF" w:themeColor="hyperlink"/>
      <w:u w:val="single"/>
    </w:rPr>
  </w:style>
  <w:style w:type="character" w:styleId="UnresolvedMention">
    <w:name w:val="Unresolved Mention"/>
    <w:basedOn w:val="DefaultParagraphFont"/>
    <w:uiPriority w:val="99"/>
    <w:semiHidden/>
    <w:unhideWhenUsed/>
    <w:rsid w:val="00A01E88"/>
    <w:rPr>
      <w:color w:val="605E5C"/>
      <w:shd w:val="clear" w:color="auto" w:fill="E1DFDD"/>
    </w:rPr>
  </w:style>
  <w:style w:type="paragraph" w:styleId="Caption">
    <w:name w:val="caption"/>
    <w:basedOn w:val="Normal"/>
    <w:next w:val="Normal"/>
    <w:uiPriority w:val="35"/>
    <w:unhideWhenUsed/>
    <w:qFormat/>
    <w:rsid w:val="00C50131"/>
    <w:rPr>
      <w:rFonts w:asciiTheme="majorHAnsi" w:eastAsia="SimHei" w:hAnsiTheme="majorHAnsi" w:cstheme="majorBidi"/>
      <w:sz w:val="20"/>
      <w:szCs w:val="20"/>
    </w:rPr>
  </w:style>
  <w:style w:type="paragraph" w:styleId="Revision">
    <w:name w:val="Revision"/>
    <w:hidden/>
    <w:uiPriority w:val="99"/>
    <w:semiHidden/>
    <w:rsid w:val="00561130"/>
    <w:pPr>
      <w:spacing w:line="240" w:lineRule="auto"/>
    </w:pPr>
    <w:rPr>
      <w:rFonts w:ascii="Times New Roman" w:eastAsia="Times New Roman" w:hAnsi="Times New Roman" w:cs="Times New Roman"/>
      <w:sz w:val="24"/>
      <w:szCs w:val="24"/>
      <w:lang w:val="en-US"/>
    </w:rPr>
  </w:style>
  <w:style w:type="paragraph" w:styleId="CommentSubject">
    <w:name w:val="annotation subject"/>
    <w:basedOn w:val="CommentText"/>
    <w:next w:val="CommentText"/>
    <w:link w:val="CommentSubjectChar"/>
    <w:uiPriority w:val="99"/>
    <w:semiHidden/>
    <w:unhideWhenUsed/>
    <w:rsid w:val="001D626C"/>
    <w:pPr>
      <w:jc w:val="left"/>
    </w:pPr>
    <w:rPr>
      <w:b/>
      <w:bCs/>
    </w:rPr>
  </w:style>
  <w:style w:type="character" w:customStyle="1" w:styleId="CommentSubjectChar">
    <w:name w:val="Comment Subject Char"/>
    <w:basedOn w:val="CommentTextChar"/>
    <w:link w:val="CommentSubject"/>
    <w:uiPriority w:val="99"/>
    <w:semiHidden/>
    <w:rsid w:val="001D626C"/>
    <w:rPr>
      <w:rFonts w:ascii="Times New Roman" w:eastAsia="Times New Roman" w:hAnsi="Times New Roman" w:cs="Times New Roman"/>
      <w:b/>
      <w:bCs/>
      <w:sz w:val="24"/>
      <w:szCs w:val="24"/>
      <w:lang w:val="en-US"/>
    </w:rPr>
  </w:style>
  <w:style w:type="paragraph" w:customStyle="1" w:styleId="author">
    <w:name w:val="author"/>
    <w:basedOn w:val="Normal"/>
    <w:rsid w:val="00204978"/>
    <w:pPr>
      <w:widowControl/>
      <w:spacing w:before="100" w:beforeAutospacing="1" w:after="100" w:afterAutospacing="1"/>
      <w:jc w:val="left"/>
    </w:pPr>
  </w:style>
  <w:style w:type="paragraph" w:styleId="NormalWeb">
    <w:name w:val="Normal (Web)"/>
    <w:basedOn w:val="Normal"/>
    <w:uiPriority w:val="99"/>
    <w:unhideWhenUsed/>
    <w:rsid w:val="00CC27A1"/>
    <w:pPr>
      <w:widowControl/>
      <w:spacing w:before="100" w:beforeAutospacing="1" w:after="100" w:afterAutospacing="1"/>
      <w:jc w:val="left"/>
    </w:pPr>
  </w:style>
  <w:style w:type="character" w:styleId="PlaceholderText">
    <w:name w:val="Placeholder Text"/>
    <w:basedOn w:val="DefaultParagraphFont"/>
    <w:uiPriority w:val="99"/>
    <w:semiHidden/>
    <w:rsid w:val="0058511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911586">
      <w:bodyDiv w:val="1"/>
      <w:marLeft w:val="0"/>
      <w:marRight w:val="0"/>
      <w:marTop w:val="0"/>
      <w:marBottom w:val="0"/>
      <w:divBdr>
        <w:top w:val="none" w:sz="0" w:space="0" w:color="auto"/>
        <w:left w:val="none" w:sz="0" w:space="0" w:color="auto"/>
        <w:bottom w:val="none" w:sz="0" w:space="0" w:color="auto"/>
        <w:right w:val="none" w:sz="0" w:space="0" w:color="auto"/>
      </w:divBdr>
    </w:div>
    <w:div w:id="63113134">
      <w:bodyDiv w:val="1"/>
      <w:marLeft w:val="0"/>
      <w:marRight w:val="0"/>
      <w:marTop w:val="0"/>
      <w:marBottom w:val="0"/>
      <w:divBdr>
        <w:top w:val="none" w:sz="0" w:space="0" w:color="auto"/>
        <w:left w:val="none" w:sz="0" w:space="0" w:color="auto"/>
        <w:bottom w:val="none" w:sz="0" w:space="0" w:color="auto"/>
        <w:right w:val="none" w:sz="0" w:space="0" w:color="auto"/>
      </w:divBdr>
      <w:divsChild>
        <w:div w:id="245267141">
          <w:marLeft w:val="0"/>
          <w:marRight w:val="0"/>
          <w:marTop w:val="0"/>
          <w:marBottom w:val="0"/>
          <w:divBdr>
            <w:top w:val="none" w:sz="0" w:space="0" w:color="auto"/>
            <w:left w:val="none" w:sz="0" w:space="0" w:color="auto"/>
            <w:bottom w:val="none" w:sz="0" w:space="0" w:color="auto"/>
            <w:right w:val="none" w:sz="0" w:space="0" w:color="auto"/>
          </w:divBdr>
          <w:divsChild>
            <w:div w:id="1716150716">
              <w:marLeft w:val="0"/>
              <w:marRight w:val="0"/>
              <w:marTop w:val="0"/>
              <w:marBottom w:val="0"/>
              <w:divBdr>
                <w:top w:val="none" w:sz="0" w:space="0" w:color="auto"/>
                <w:left w:val="none" w:sz="0" w:space="0" w:color="auto"/>
                <w:bottom w:val="none" w:sz="0" w:space="0" w:color="auto"/>
                <w:right w:val="none" w:sz="0" w:space="0" w:color="auto"/>
              </w:divBdr>
              <w:divsChild>
                <w:div w:id="147602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56733">
      <w:bodyDiv w:val="1"/>
      <w:marLeft w:val="0"/>
      <w:marRight w:val="0"/>
      <w:marTop w:val="0"/>
      <w:marBottom w:val="0"/>
      <w:divBdr>
        <w:top w:val="none" w:sz="0" w:space="0" w:color="auto"/>
        <w:left w:val="none" w:sz="0" w:space="0" w:color="auto"/>
        <w:bottom w:val="none" w:sz="0" w:space="0" w:color="auto"/>
        <w:right w:val="none" w:sz="0" w:space="0" w:color="auto"/>
      </w:divBdr>
      <w:divsChild>
        <w:div w:id="2070377974">
          <w:marLeft w:val="0"/>
          <w:marRight w:val="0"/>
          <w:marTop w:val="0"/>
          <w:marBottom w:val="0"/>
          <w:divBdr>
            <w:top w:val="none" w:sz="0" w:space="0" w:color="auto"/>
            <w:left w:val="none" w:sz="0" w:space="0" w:color="auto"/>
            <w:bottom w:val="none" w:sz="0" w:space="0" w:color="auto"/>
            <w:right w:val="none" w:sz="0" w:space="0" w:color="auto"/>
          </w:divBdr>
          <w:divsChild>
            <w:div w:id="1462191355">
              <w:marLeft w:val="0"/>
              <w:marRight w:val="0"/>
              <w:marTop w:val="0"/>
              <w:marBottom w:val="0"/>
              <w:divBdr>
                <w:top w:val="none" w:sz="0" w:space="0" w:color="auto"/>
                <w:left w:val="none" w:sz="0" w:space="0" w:color="auto"/>
                <w:bottom w:val="none" w:sz="0" w:space="0" w:color="auto"/>
                <w:right w:val="none" w:sz="0" w:space="0" w:color="auto"/>
              </w:divBdr>
              <w:divsChild>
                <w:div w:id="12026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37747">
      <w:bodyDiv w:val="1"/>
      <w:marLeft w:val="0"/>
      <w:marRight w:val="0"/>
      <w:marTop w:val="0"/>
      <w:marBottom w:val="0"/>
      <w:divBdr>
        <w:top w:val="none" w:sz="0" w:space="0" w:color="auto"/>
        <w:left w:val="none" w:sz="0" w:space="0" w:color="auto"/>
        <w:bottom w:val="none" w:sz="0" w:space="0" w:color="auto"/>
        <w:right w:val="none" w:sz="0" w:space="0" w:color="auto"/>
      </w:divBdr>
    </w:div>
    <w:div w:id="193269367">
      <w:bodyDiv w:val="1"/>
      <w:marLeft w:val="0"/>
      <w:marRight w:val="0"/>
      <w:marTop w:val="0"/>
      <w:marBottom w:val="0"/>
      <w:divBdr>
        <w:top w:val="none" w:sz="0" w:space="0" w:color="auto"/>
        <w:left w:val="none" w:sz="0" w:space="0" w:color="auto"/>
        <w:bottom w:val="none" w:sz="0" w:space="0" w:color="auto"/>
        <w:right w:val="none" w:sz="0" w:space="0" w:color="auto"/>
      </w:divBdr>
      <w:divsChild>
        <w:div w:id="1887906122">
          <w:marLeft w:val="0"/>
          <w:marRight w:val="0"/>
          <w:marTop w:val="0"/>
          <w:marBottom w:val="0"/>
          <w:divBdr>
            <w:top w:val="none" w:sz="0" w:space="0" w:color="auto"/>
            <w:left w:val="none" w:sz="0" w:space="0" w:color="auto"/>
            <w:bottom w:val="none" w:sz="0" w:space="0" w:color="auto"/>
            <w:right w:val="none" w:sz="0" w:space="0" w:color="auto"/>
          </w:divBdr>
          <w:divsChild>
            <w:div w:id="396367343">
              <w:marLeft w:val="0"/>
              <w:marRight w:val="0"/>
              <w:marTop w:val="0"/>
              <w:marBottom w:val="0"/>
              <w:divBdr>
                <w:top w:val="none" w:sz="0" w:space="0" w:color="auto"/>
                <w:left w:val="none" w:sz="0" w:space="0" w:color="auto"/>
                <w:bottom w:val="none" w:sz="0" w:space="0" w:color="auto"/>
                <w:right w:val="none" w:sz="0" w:space="0" w:color="auto"/>
              </w:divBdr>
              <w:divsChild>
                <w:div w:id="11391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780371">
      <w:bodyDiv w:val="1"/>
      <w:marLeft w:val="0"/>
      <w:marRight w:val="0"/>
      <w:marTop w:val="0"/>
      <w:marBottom w:val="0"/>
      <w:divBdr>
        <w:top w:val="none" w:sz="0" w:space="0" w:color="auto"/>
        <w:left w:val="none" w:sz="0" w:space="0" w:color="auto"/>
        <w:bottom w:val="none" w:sz="0" w:space="0" w:color="auto"/>
        <w:right w:val="none" w:sz="0" w:space="0" w:color="auto"/>
      </w:divBdr>
      <w:divsChild>
        <w:div w:id="1910455704">
          <w:marLeft w:val="0"/>
          <w:marRight w:val="0"/>
          <w:marTop w:val="0"/>
          <w:marBottom w:val="0"/>
          <w:divBdr>
            <w:top w:val="none" w:sz="0" w:space="0" w:color="auto"/>
            <w:left w:val="none" w:sz="0" w:space="0" w:color="auto"/>
            <w:bottom w:val="none" w:sz="0" w:space="0" w:color="auto"/>
            <w:right w:val="none" w:sz="0" w:space="0" w:color="auto"/>
          </w:divBdr>
          <w:divsChild>
            <w:div w:id="2107998013">
              <w:marLeft w:val="0"/>
              <w:marRight w:val="0"/>
              <w:marTop w:val="0"/>
              <w:marBottom w:val="0"/>
              <w:divBdr>
                <w:top w:val="none" w:sz="0" w:space="0" w:color="auto"/>
                <w:left w:val="none" w:sz="0" w:space="0" w:color="auto"/>
                <w:bottom w:val="none" w:sz="0" w:space="0" w:color="auto"/>
                <w:right w:val="none" w:sz="0" w:space="0" w:color="auto"/>
              </w:divBdr>
              <w:divsChild>
                <w:div w:id="18166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274887">
      <w:bodyDiv w:val="1"/>
      <w:marLeft w:val="0"/>
      <w:marRight w:val="0"/>
      <w:marTop w:val="0"/>
      <w:marBottom w:val="0"/>
      <w:divBdr>
        <w:top w:val="none" w:sz="0" w:space="0" w:color="auto"/>
        <w:left w:val="none" w:sz="0" w:space="0" w:color="auto"/>
        <w:bottom w:val="none" w:sz="0" w:space="0" w:color="auto"/>
        <w:right w:val="none" w:sz="0" w:space="0" w:color="auto"/>
      </w:divBdr>
    </w:div>
    <w:div w:id="327362995">
      <w:bodyDiv w:val="1"/>
      <w:marLeft w:val="0"/>
      <w:marRight w:val="0"/>
      <w:marTop w:val="0"/>
      <w:marBottom w:val="0"/>
      <w:divBdr>
        <w:top w:val="none" w:sz="0" w:space="0" w:color="auto"/>
        <w:left w:val="none" w:sz="0" w:space="0" w:color="auto"/>
        <w:bottom w:val="none" w:sz="0" w:space="0" w:color="auto"/>
        <w:right w:val="none" w:sz="0" w:space="0" w:color="auto"/>
      </w:divBdr>
      <w:divsChild>
        <w:div w:id="528567942">
          <w:marLeft w:val="0"/>
          <w:marRight w:val="0"/>
          <w:marTop w:val="0"/>
          <w:marBottom w:val="0"/>
          <w:divBdr>
            <w:top w:val="none" w:sz="0" w:space="0" w:color="auto"/>
            <w:left w:val="none" w:sz="0" w:space="0" w:color="auto"/>
            <w:bottom w:val="none" w:sz="0" w:space="0" w:color="auto"/>
            <w:right w:val="none" w:sz="0" w:space="0" w:color="auto"/>
          </w:divBdr>
          <w:divsChild>
            <w:div w:id="1155220295">
              <w:marLeft w:val="0"/>
              <w:marRight w:val="0"/>
              <w:marTop w:val="0"/>
              <w:marBottom w:val="0"/>
              <w:divBdr>
                <w:top w:val="none" w:sz="0" w:space="0" w:color="auto"/>
                <w:left w:val="none" w:sz="0" w:space="0" w:color="auto"/>
                <w:bottom w:val="none" w:sz="0" w:space="0" w:color="auto"/>
                <w:right w:val="none" w:sz="0" w:space="0" w:color="auto"/>
              </w:divBdr>
              <w:divsChild>
                <w:div w:id="92446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780116">
      <w:bodyDiv w:val="1"/>
      <w:marLeft w:val="0"/>
      <w:marRight w:val="0"/>
      <w:marTop w:val="0"/>
      <w:marBottom w:val="0"/>
      <w:divBdr>
        <w:top w:val="none" w:sz="0" w:space="0" w:color="auto"/>
        <w:left w:val="none" w:sz="0" w:space="0" w:color="auto"/>
        <w:bottom w:val="none" w:sz="0" w:space="0" w:color="auto"/>
        <w:right w:val="none" w:sz="0" w:space="0" w:color="auto"/>
      </w:divBdr>
    </w:div>
    <w:div w:id="398136039">
      <w:bodyDiv w:val="1"/>
      <w:marLeft w:val="0"/>
      <w:marRight w:val="0"/>
      <w:marTop w:val="0"/>
      <w:marBottom w:val="0"/>
      <w:divBdr>
        <w:top w:val="none" w:sz="0" w:space="0" w:color="auto"/>
        <w:left w:val="none" w:sz="0" w:space="0" w:color="auto"/>
        <w:bottom w:val="none" w:sz="0" w:space="0" w:color="auto"/>
        <w:right w:val="none" w:sz="0" w:space="0" w:color="auto"/>
      </w:divBdr>
    </w:div>
    <w:div w:id="439224731">
      <w:bodyDiv w:val="1"/>
      <w:marLeft w:val="0"/>
      <w:marRight w:val="0"/>
      <w:marTop w:val="0"/>
      <w:marBottom w:val="0"/>
      <w:divBdr>
        <w:top w:val="none" w:sz="0" w:space="0" w:color="auto"/>
        <w:left w:val="none" w:sz="0" w:space="0" w:color="auto"/>
        <w:bottom w:val="none" w:sz="0" w:space="0" w:color="auto"/>
        <w:right w:val="none" w:sz="0" w:space="0" w:color="auto"/>
      </w:divBdr>
      <w:divsChild>
        <w:div w:id="1620448114">
          <w:marLeft w:val="0"/>
          <w:marRight w:val="0"/>
          <w:marTop w:val="0"/>
          <w:marBottom w:val="0"/>
          <w:divBdr>
            <w:top w:val="none" w:sz="0" w:space="0" w:color="auto"/>
            <w:left w:val="none" w:sz="0" w:space="0" w:color="auto"/>
            <w:bottom w:val="none" w:sz="0" w:space="0" w:color="auto"/>
            <w:right w:val="none" w:sz="0" w:space="0" w:color="auto"/>
          </w:divBdr>
          <w:divsChild>
            <w:div w:id="1396659839">
              <w:marLeft w:val="0"/>
              <w:marRight w:val="0"/>
              <w:marTop w:val="0"/>
              <w:marBottom w:val="0"/>
              <w:divBdr>
                <w:top w:val="none" w:sz="0" w:space="0" w:color="auto"/>
                <w:left w:val="none" w:sz="0" w:space="0" w:color="auto"/>
                <w:bottom w:val="none" w:sz="0" w:space="0" w:color="auto"/>
                <w:right w:val="none" w:sz="0" w:space="0" w:color="auto"/>
              </w:divBdr>
              <w:divsChild>
                <w:div w:id="125003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022391">
      <w:bodyDiv w:val="1"/>
      <w:marLeft w:val="0"/>
      <w:marRight w:val="0"/>
      <w:marTop w:val="0"/>
      <w:marBottom w:val="0"/>
      <w:divBdr>
        <w:top w:val="none" w:sz="0" w:space="0" w:color="auto"/>
        <w:left w:val="none" w:sz="0" w:space="0" w:color="auto"/>
        <w:bottom w:val="none" w:sz="0" w:space="0" w:color="auto"/>
        <w:right w:val="none" w:sz="0" w:space="0" w:color="auto"/>
      </w:divBdr>
      <w:divsChild>
        <w:div w:id="2043088928">
          <w:marLeft w:val="0"/>
          <w:marRight w:val="0"/>
          <w:marTop w:val="0"/>
          <w:marBottom w:val="0"/>
          <w:divBdr>
            <w:top w:val="none" w:sz="0" w:space="0" w:color="auto"/>
            <w:left w:val="none" w:sz="0" w:space="0" w:color="auto"/>
            <w:bottom w:val="none" w:sz="0" w:space="0" w:color="auto"/>
            <w:right w:val="none" w:sz="0" w:space="0" w:color="auto"/>
          </w:divBdr>
          <w:divsChild>
            <w:div w:id="303045944">
              <w:marLeft w:val="0"/>
              <w:marRight w:val="0"/>
              <w:marTop w:val="0"/>
              <w:marBottom w:val="0"/>
              <w:divBdr>
                <w:top w:val="none" w:sz="0" w:space="0" w:color="auto"/>
                <w:left w:val="none" w:sz="0" w:space="0" w:color="auto"/>
                <w:bottom w:val="none" w:sz="0" w:space="0" w:color="auto"/>
                <w:right w:val="none" w:sz="0" w:space="0" w:color="auto"/>
              </w:divBdr>
              <w:divsChild>
                <w:div w:id="65418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174901">
      <w:bodyDiv w:val="1"/>
      <w:marLeft w:val="0"/>
      <w:marRight w:val="0"/>
      <w:marTop w:val="0"/>
      <w:marBottom w:val="0"/>
      <w:divBdr>
        <w:top w:val="none" w:sz="0" w:space="0" w:color="auto"/>
        <w:left w:val="none" w:sz="0" w:space="0" w:color="auto"/>
        <w:bottom w:val="none" w:sz="0" w:space="0" w:color="auto"/>
        <w:right w:val="none" w:sz="0" w:space="0" w:color="auto"/>
      </w:divBdr>
      <w:divsChild>
        <w:div w:id="1751999897">
          <w:marLeft w:val="0"/>
          <w:marRight w:val="0"/>
          <w:marTop w:val="0"/>
          <w:marBottom w:val="0"/>
          <w:divBdr>
            <w:top w:val="none" w:sz="0" w:space="0" w:color="auto"/>
            <w:left w:val="none" w:sz="0" w:space="0" w:color="auto"/>
            <w:bottom w:val="none" w:sz="0" w:space="0" w:color="auto"/>
            <w:right w:val="none" w:sz="0" w:space="0" w:color="auto"/>
          </w:divBdr>
          <w:divsChild>
            <w:div w:id="2004233198">
              <w:marLeft w:val="0"/>
              <w:marRight w:val="0"/>
              <w:marTop w:val="0"/>
              <w:marBottom w:val="0"/>
              <w:divBdr>
                <w:top w:val="none" w:sz="0" w:space="0" w:color="auto"/>
                <w:left w:val="none" w:sz="0" w:space="0" w:color="auto"/>
                <w:bottom w:val="none" w:sz="0" w:space="0" w:color="auto"/>
                <w:right w:val="none" w:sz="0" w:space="0" w:color="auto"/>
              </w:divBdr>
              <w:divsChild>
                <w:div w:id="62377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082207">
      <w:bodyDiv w:val="1"/>
      <w:marLeft w:val="0"/>
      <w:marRight w:val="0"/>
      <w:marTop w:val="0"/>
      <w:marBottom w:val="0"/>
      <w:divBdr>
        <w:top w:val="none" w:sz="0" w:space="0" w:color="auto"/>
        <w:left w:val="none" w:sz="0" w:space="0" w:color="auto"/>
        <w:bottom w:val="none" w:sz="0" w:space="0" w:color="auto"/>
        <w:right w:val="none" w:sz="0" w:space="0" w:color="auto"/>
      </w:divBdr>
    </w:div>
    <w:div w:id="1161311021">
      <w:bodyDiv w:val="1"/>
      <w:marLeft w:val="0"/>
      <w:marRight w:val="0"/>
      <w:marTop w:val="0"/>
      <w:marBottom w:val="0"/>
      <w:divBdr>
        <w:top w:val="none" w:sz="0" w:space="0" w:color="auto"/>
        <w:left w:val="none" w:sz="0" w:space="0" w:color="auto"/>
        <w:bottom w:val="none" w:sz="0" w:space="0" w:color="auto"/>
        <w:right w:val="none" w:sz="0" w:space="0" w:color="auto"/>
      </w:divBdr>
      <w:divsChild>
        <w:div w:id="921529313">
          <w:marLeft w:val="0"/>
          <w:marRight w:val="0"/>
          <w:marTop w:val="0"/>
          <w:marBottom w:val="0"/>
          <w:divBdr>
            <w:top w:val="none" w:sz="0" w:space="0" w:color="auto"/>
            <w:left w:val="none" w:sz="0" w:space="0" w:color="auto"/>
            <w:bottom w:val="none" w:sz="0" w:space="0" w:color="auto"/>
            <w:right w:val="none" w:sz="0" w:space="0" w:color="auto"/>
          </w:divBdr>
          <w:divsChild>
            <w:div w:id="519591153">
              <w:marLeft w:val="0"/>
              <w:marRight w:val="0"/>
              <w:marTop w:val="0"/>
              <w:marBottom w:val="0"/>
              <w:divBdr>
                <w:top w:val="none" w:sz="0" w:space="0" w:color="auto"/>
                <w:left w:val="none" w:sz="0" w:space="0" w:color="auto"/>
                <w:bottom w:val="none" w:sz="0" w:space="0" w:color="auto"/>
                <w:right w:val="none" w:sz="0" w:space="0" w:color="auto"/>
              </w:divBdr>
              <w:divsChild>
                <w:div w:id="61394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299742">
      <w:bodyDiv w:val="1"/>
      <w:marLeft w:val="0"/>
      <w:marRight w:val="0"/>
      <w:marTop w:val="0"/>
      <w:marBottom w:val="0"/>
      <w:divBdr>
        <w:top w:val="none" w:sz="0" w:space="0" w:color="auto"/>
        <w:left w:val="none" w:sz="0" w:space="0" w:color="auto"/>
        <w:bottom w:val="none" w:sz="0" w:space="0" w:color="auto"/>
        <w:right w:val="none" w:sz="0" w:space="0" w:color="auto"/>
      </w:divBdr>
    </w:div>
    <w:div w:id="1359117517">
      <w:bodyDiv w:val="1"/>
      <w:marLeft w:val="0"/>
      <w:marRight w:val="0"/>
      <w:marTop w:val="0"/>
      <w:marBottom w:val="0"/>
      <w:divBdr>
        <w:top w:val="none" w:sz="0" w:space="0" w:color="auto"/>
        <w:left w:val="none" w:sz="0" w:space="0" w:color="auto"/>
        <w:bottom w:val="none" w:sz="0" w:space="0" w:color="auto"/>
        <w:right w:val="none" w:sz="0" w:space="0" w:color="auto"/>
      </w:divBdr>
    </w:div>
    <w:div w:id="1416587891">
      <w:bodyDiv w:val="1"/>
      <w:marLeft w:val="0"/>
      <w:marRight w:val="0"/>
      <w:marTop w:val="0"/>
      <w:marBottom w:val="0"/>
      <w:divBdr>
        <w:top w:val="none" w:sz="0" w:space="0" w:color="auto"/>
        <w:left w:val="none" w:sz="0" w:space="0" w:color="auto"/>
        <w:bottom w:val="none" w:sz="0" w:space="0" w:color="auto"/>
        <w:right w:val="none" w:sz="0" w:space="0" w:color="auto"/>
      </w:divBdr>
    </w:div>
    <w:div w:id="1446146484">
      <w:bodyDiv w:val="1"/>
      <w:marLeft w:val="0"/>
      <w:marRight w:val="0"/>
      <w:marTop w:val="0"/>
      <w:marBottom w:val="0"/>
      <w:divBdr>
        <w:top w:val="none" w:sz="0" w:space="0" w:color="auto"/>
        <w:left w:val="none" w:sz="0" w:space="0" w:color="auto"/>
        <w:bottom w:val="none" w:sz="0" w:space="0" w:color="auto"/>
        <w:right w:val="none" w:sz="0" w:space="0" w:color="auto"/>
      </w:divBdr>
      <w:divsChild>
        <w:div w:id="1219126698">
          <w:marLeft w:val="0"/>
          <w:marRight w:val="0"/>
          <w:marTop w:val="0"/>
          <w:marBottom w:val="0"/>
          <w:divBdr>
            <w:top w:val="none" w:sz="0" w:space="0" w:color="auto"/>
            <w:left w:val="none" w:sz="0" w:space="0" w:color="auto"/>
            <w:bottom w:val="none" w:sz="0" w:space="0" w:color="auto"/>
            <w:right w:val="none" w:sz="0" w:space="0" w:color="auto"/>
          </w:divBdr>
          <w:divsChild>
            <w:div w:id="65880220">
              <w:marLeft w:val="0"/>
              <w:marRight w:val="0"/>
              <w:marTop w:val="0"/>
              <w:marBottom w:val="0"/>
              <w:divBdr>
                <w:top w:val="none" w:sz="0" w:space="0" w:color="auto"/>
                <w:left w:val="none" w:sz="0" w:space="0" w:color="auto"/>
                <w:bottom w:val="none" w:sz="0" w:space="0" w:color="auto"/>
                <w:right w:val="none" w:sz="0" w:space="0" w:color="auto"/>
              </w:divBdr>
              <w:divsChild>
                <w:div w:id="21685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330349">
      <w:bodyDiv w:val="1"/>
      <w:marLeft w:val="0"/>
      <w:marRight w:val="0"/>
      <w:marTop w:val="0"/>
      <w:marBottom w:val="0"/>
      <w:divBdr>
        <w:top w:val="none" w:sz="0" w:space="0" w:color="auto"/>
        <w:left w:val="none" w:sz="0" w:space="0" w:color="auto"/>
        <w:bottom w:val="none" w:sz="0" w:space="0" w:color="auto"/>
        <w:right w:val="none" w:sz="0" w:space="0" w:color="auto"/>
      </w:divBdr>
      <w:divsChild>
        <w:div w:id="1883008197">
          <w:marLeft w:val="0"/>
          <w:marRight w:val="0"/>
          <w:marTop w:val="0"/>
          <w:marBottom w:val="0"/>
          <w:divBdr>
            <w:top w:val="none" w:sz="0" w:space="0" w:color="auto"/>
            <w:left w:val="none" w:sz="0" w:space="0" w:color="auto"/>
            <w:bottom w:val="none" w:sz="0" w:space="0" w:color="auto"/>
            <w:right w:val="none" w:sz="0" w:space="0" w:color="auto"/>
          </w:divBdr>
          <w:divsChild>
            <w:div w:id="1870100535">
              <w:marLeft w:val="0"/>
              <w:marRight w:val="0"/>
              <w:marTop w:val="0"/>
              <w:marBottom w:val="0"/>
              <w:divBdr>
                <w:top w:val="none" w:sz="0" w:space="0" w:color="auto"/>
                <w:left w:val="none" w:sz="0" w:space="0" w:color="auto"/>
                <w:bottom w:val="none" w:sz="0" w:space="0" w:color="auto"/>
                <w:right w:val="none" w:sz="0" w:space="0" w:color="auto"/>
              </w:divBdr>
              <w:divsChild>
                <w:div w:id="15553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139884">
      <w:bodyDiv w:val="1"/>
      <w:marLeft w:val="0"/>
      <w:marRight w:val="0"/>
      <w:marTop w:val="0"/>
      <w:marBottom w:val="0"/>
      <w:divBdr>
        <w:top w:val="none" w:sz="0" w:space="0" w:color="auto"/>
        <w:left w:val="none" w:sz="0" w:space="0" w:color="auto"/>
        <w:bottom w:val="none" w:sz="0" w:space="0" w:color="auto"/>
        <w:right w:val="none" w:sz="0" w:space="0" w:color="auto"/>
      </w:divBdr>
    </w:div>
    <w:div w:id="1657605940">
      <w:bodyDiv w:val="1"/>
      <w:marLeft w:val="0"/>
      <w:marRight w:val="0"/>
      <w:marTop w:val="0"/>
      <w:marBottom w:val="0"/>
      <w:divBdr>
        <w:top w:val="none" w:sz="0" w:space="0" w:color="auto"/>
        <w:left w:val="none" w:sz="0" w:space="0" w:color="auto"/>
        <w:bottom w:val="none" w:sz="0" w:space="0" w:color="auto"/>
        <w:right w:val="none" w:sz="0" w:space="0" w:color="auto"/>
      </w:divBdr>
    </w:div>
    <w:div w:id="1673992395">
      <w:bodyDiv w:val="1"/>
      <w:marLeft w:val="0"/>
      <w:marRight w:val="0"/>
      <w:marTop w:val="0"/>
      <w:marBottom w:val="0"/>
      <w:divBdr>
        <w:top w:val="none" w:sz="0" w:space="0" w:color="auto"/>
        <w:left w:val="none" w:sz="0" w:space="0" w:color="auto"/>
        <w:bottom w:val="none" w:sz="0" w:space="0" w:color="auto"/>
        <w:right w:val="none" w:sz="0" w:space="0" w:color="auto"/>
      </w:divBdr>
      <w:divsChild>
        <w:div w:id="1925840955">
          <w:marLeft w:val="0"/>
          <w:marRight w:val="0"/>
          <w:marTop w:val="0"/>
          <w:marBottom w:val="0"/>
          <w:divBdr>
            <w:top w:val="none" w:sz="0" w:space="0" w:color="auto"/>
            <w:left w:val="none" w:sz="0" w:space="0" w:color="auto"/>
            <w:bottom w:val="none" w:sz="0" w:space="0" w:color="auto"/>
            <w:right w:val="none" w:sz="0" w:space="0" w:color="auto"/>
          </w:divBdr>
          <w:divsChild>
            <w:div w:id="1256015129">
              <w:marLeft w:val="0"/>
              <w:marRight w:val="0"/>
              <w:marTop w:val="0"/>
              <w:marBottom w:val="0"/>
              <w:divBdr>
                <w:top w:val="none" w:sz="0" w:space="0" w:color="auto"/>
                <w:left w:val="none" w:sz="0" w:space="0" w:color="auto"/>
                <w:bottom w:val="none" w:sz="0" w:space="0" w:color="auto"/>
                <w:right w:val="none" w:sz="0" w:space="0" w:color="auto"/>
              </w:divBdr>
              <w:divsChild>
                <w:div w:id="66841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195125">
      <w:bodyDiv w:val="1"/>
      <w:marLeft w:val="0"/>
      <w:marRight w:val="0"/>
      <w:marTop w:val="0"/>
      <w:marBottom w:val="0"/>
      <w:divBdr>
        <w:top w:val="none" w:sz="0" w:space="0" w:color="auto"/>
        <w:left w:val="none" w:sz="0" w:space="0" w:color="auto"/>
        <w:bottom w:val="none" w:sz="0" w:space="0" w:color="auto"/>
        <w:right w:val="none" w:sz="0" w:space="0" w:color="auto"/>
      </w:divBdr>
      <w:divsChild>
        <w:div w:id="2046322458">
          <w:marLeft w:val="0"/>
          <w:marRight w:val="0"/>
          <w:marTop w:val="0"/>
          <w:marBottom w:val="0"/>
          <w:divBdr>
            <w:top w:val="none" w:sz="0" w:space="0" w:color="auto"/>
            <w:left w:val="none" w:sz="0" w:space="0" w:color="auto"/>
            <w:bottom w:val="none" w:sz="0" w:space="0" w:color="auto"/>
            <w:right w:val="none" w:sz="0" w:space="0" w:color="auto"/>
          </w:divBdr>
          <w:divsChild>
            <w:div w:id="2034258062">
              <w:marLeft w:val="0"/>
              <w:marRight w:val="0"/>
              <w:marTop w:val="0"/>
              <w:marBottom w:val="0"/>
              <w:divBdr>
                <w:top w:val="none" w:sz="0" w:space="0" w:color="auto"/>
                <w:left w:val="none" w:sz="0" w:space="0" w:color="auto"/>
                <w:bottom w:val="none" w:sz="0" w:space="0" w:color="auto"/>
                <w:right w:val="none" w:sz="0" w:space="0" w:color="auto"/>
              </w:divBdr>
              <w:divsChild>
                <w:div w:id="186620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310832">
      <w:bodyDiv w:val="1"/>
      <w:marLeft w:val="0"/>
      <w:marRight w:val="0"/>
      <w:marTop w:val="0"/>
      <w:marBottom w:val="0"/>
      <w:divBdr>
        <w:top w:val="none" w:sz="0" w:space="0" w:color="auto"/>
        <w:left w:val="none" w:sz="0" w:space="0" w:color="auto"/>
        <w:bottom w:val="none" w:sz="0" w:space="0" w:color="auto"/>
        <w:right w:val="none" w:sz="0" w:space="0" w:color="auto"/>
      </w:divBdr>
      <w:divsChild>
        <w:div w:id="991368720">
          <w:marLeft w:val="0"/>
          <w:marRight w:val="0"/>
          <w:marTop w:val="0"/>
          <w:marBottom w:val="0"/>
          <w:divBdr>
            <w:top w:val="none" w:sz="0" w:space="0" w:color="auto"/>
            <w:left w:val="none" w:sz="0" w:space="0" w:color="auto"/>
            <w:bottom w:val="none" w:sz="0" w:space="0" w:color="auto"/>
            <w:right w:val="none" w:sz="0" w:space="0" w:color="auto"/>
          </w:divBdr>
          <w:divsChild>
            <w:div w:id="54089228">
              <w:marLeft w:val="0"/>
              <w:marRight w:val="0"/>
              <w:marTop w:val="0"/>
              <w:marBottom w:val="0"/>
              <w:divBdr>
                <w:top w:val="none" w:sz="0" w:space="0" w:color="auto"/>
                <w:left w:val="none" w:sz="0" w:space="0" w:color="auto"/>
                <w:bottom w:val="none" w:sz="0" w:space="0" w:color="auto"/>
                <w:right w:val="none" w:sz="0" w:space="0" w:color="auto"/>
              </w:divBdr>
              <w:divsChild>
                <w:div w:id="116274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200635">
      <w:bodyDiv w:val="1"/>
      <w:marLeft w:val="0"/>
      <w:marRight w:val="0"/>
      <w:marTop w:val="0"/>
      <w:marBottom w:val="0"/>
      <w:divBdr>
        <w:top w:val="none" w:sz="0" w:space="0" w:color="auto"/>
        <w:left w:val="none" w:sz="0" w:space="0" w:color="auto"/>
        <w:bottom w:val="none" w:sz="0" w:space="0" w:color="auto"/>
        <w:right w:val="none" w:sz="0" w:space="0" w:color="auto"/>
      </w:divBdr>
      <w:divsChild>
        <w:div w:id="315307285">
          <w:marLeft w:val="0"/>
          <w:marRight w:val="0"/>
          <w:marTop w:val="0"/>
          <w:marBottom w:val="0"/>
          <w:divBdr>
            <w:top w:val="none" w:sz="0" w:space="0" w:color="auto"/>
            <w:left w:val="none" w:sz="0" w:space="0" w:color="auto"/>
            <w:bottom w:val="none" w:sz="0" w:space="0" w:color="auto"/>
            <w:right w:val="none" w:sz="0" w:space="0" w:color="auto"/>
          </w:divBdr>
          <w:divsChild>
            <w:div w:id="8339351">
              <w:marLeft w:val="0"/>
              <w:marRight w:val="0"/>
              <w:marTop w:val="0"/>
              <w:marBottom w:val="0"/>
              <w:divBdr>
                <w:top w:val="none" w:sz="0" w:space="0" w:color="auto"/>
                <w:left w:val="none" w:sz="0" w:space="0" w:color="auto"/>
                <w:bottom w:val="none" w:sz="0" w:space="0" w:color="auto"/>
                <w:right w:val="none" w:sz="0" w:space="0" w:color="auto"/>
              </w:divBdr>
              <w:divsChild>
                <w:div w:id="143913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319345">
      <w:bodyDiv w:val="1"/>
      <w:marLeft w:val="0"/>
      <w:marRight w:val="0"/>
      <w:marTop w:val="0"/>
      <w:marBottom w:val="0"/>
      <w:divBdr>
        <w:top w:val="none" w:sz="0" w:space="0" w:color="auto"/>
        <w:left w:val="none" w:sz="0" w:space="0" w:color="auto"/>
        <w:bottom w:val="none" w:sz="0" w:space="0" w:color="auto"/>
        <w:right w:val="none" w:sz="0" w:space="0" w:color="auto"/>
      </w:divBdr>
    </w:div>
    <w:div w:id="1929999712">
      <w:bodyDiv w:val="1"/>
      <w:marLeft w:val="0"/>
      <w:marRight w:val="0"/>
      <w:marTop w:val="0"/>
      <w:marBottom w:val="0"/>
      <w:divBdr>
        <w:top w:val="none" w:sz="0" w:space="0" w:color="auto"/>
        <w:left w:val="none" w:sz="0" w:space="0" w:color="auto"/>
        <w:bottom w:val="none" w:sz="0" w:space="0" w:color="auto"/>
        <w:right w:val="none" w:sz="0" w:space="0" w:color="auto"/>
      </w:divBdr>
    </w:div>
    <w:div w:id="2066367903">
      <w:bodyDiv w:val="1"/>
      <w:marLeft w:val="0"/>
      <w:marRight w:val="0"/>
      <w:marTop w:val="0"/>
      <w:marBottom w:val="0"/>
      <w:divBdr>
        <w:top w:val="none" w:sz="0" w:space="0" w:color="auto"/>
        <w:left w:val="none" w:sz="0" w:space="0" w:color="auto"/>
        <w:bottom w:val="none" w:sz="0" w:space="0" w:color="auto"/>
        <w:right w:val="none" w:sz="0" w:space="0" w:color="auto"/>
      </w:divBdr>
      <w:divsChild>
        <w:div w:id="27068837">
          <w:marLeft w:val="0"/>
          <w:marRight w:val="0"/>
          <w:marTop w:val="0"/>
          <w:marBottom w:val="0"/>
          <w:divBdr>
            <w:top w:val="none" w:sz="0" w:space="0" w:color="auto"/>
            <w:left w:val="none" w:sz="0" w:space="0" w:color="auto"/>
            <w:bottom w:val="none" w:sz="0" w:space="0" w:color="auto"/>
            <w:right w:val="none" w:sz="0" w:space="0" w:color="auto"/>
          </w:divBdr>
          <w:divsChild>
            <w:div w:id="30811108">
              <w:marLeft w:val="0"/>
              <w:marRight w:val="0"/>
              <w:marTop w:val="0"/>
              <w:marBottom w:val="0"/>
              <w:divBdr>
                <w:top w:val="none" w:sz="0" w:space="0" w:color="auto"/>
                <w:left w:val="none" w:sz="0" w:space="0" w:color="auto"/>
                <w:bottom w:val="none" w:sz="0" w:space="0" w:color="auto"/>
                <w:right w:val="none" w:sz="0" w:space="0" w:color="auto"/>
              </w:divBdr>
              <w:divsChild>
                <w:div w:id="154848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hyperlink" Target="http://www.reuniwatt.com/" TargetMode="External"/><Relationship Id="rId18" Type="http://schemas.openxmlformats.org/officeDocument/2006/relationships/hyperlink" Target="https://www.google.com/maps/place/Kwajalein+Atoll,+RMI/@8.716688,167.698314,13z/data=!4m5!3m4!1s0x65aeb9f09b73c9a5:0xacb7ba68a691d2a3!8m2!3d8.716667!4d167.733333?hl=en-GB" TargetMode="External"/><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hyperlink" Target="https://agupubs.onlinelibrary.wiley.com/doi/10.1029/2003JD004182" TargetMode="External"/><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sdgs.un.org/goals" TargetMode="External"/><Relationship Id="rId11" Type="http://schemas.microsoft.com/office/2018/08/relationships/commentsExtensible" Target="commentsExtensible.xml"/><Relationship Id="rId24" Type="http://schemas.openxmlformats.org/officeDocument/2006/relationships/hyperlink" Target="https://www.mdpi.com/2072-4292/13/9/1848"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microsoft.com/office/2011/relationships/people" Target="people.xml"/><Relationship Id="rId10" Type="http://schemas.openxmlformats.org/officeDocument/2006/relationships/image" Target="media/image1.png"/><Relationship Id="rId19" Type="http://schemas.openxmlformats.org/officeDocument/2006/relationships/image" Target="media/image6.jpeg"/><Relationship Id="rId4" Type="http://schemas.openxmlformats.org/officeDocument/2006/relationships/settings" Target="settings.xml"/><Relationship Id="rId9" Type="http://schemas.microsoft.com/office/2016/09/relationships/commentsIds" Target="commentsIds.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05699C-00A3-5C43-8BAD-D6AABC27B0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TotalTime>
  <Pages>20</Pages>
  <Words>12391</Words>
  <Characters>70629</Characters>
  <Application>Microsoft Office Word</Application>
  <DocSecurity>0</DocSecurity>
  <Lines>588</Lines>
  <Paragraphs>165</Paragraphs>
  <ScaleCrop>false</ScaleCrop>
  <Company>Université de La Réunion</Company>
  <LinksUpToDate>false</LinksUpToDate>
  <CharactersWithSpaces>82855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Chao TANG</cp:lastModifiedBy>
  <cp:revision>437</cp:revision>
  <dcterms:created xsi:type="dcterms:W3CDTF">2022-08-22T11:25:00Z</dcterms:created>
  <dcterms:modified xsi:type="dcterms:W3CDTF">2023-02-22T05:06:00Z</dcterms:modified>
</cp:coreProperties>
</file>
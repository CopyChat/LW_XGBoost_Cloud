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24051" w14:textId="005C8685" w:rsidR="008E41CB" w:rsidRPr="003F7D3A" w:rsidRDefault="00000000" w:rsidP="006A597C">
      <w:pPr>
        <w:rPr>
          <w:b/>
          <w:bCs/>
        </w:rPr>
      </w:pPr>
      <w:bookmarkStart w:id="0" w:name="_qkg30gpuqb8v" w:colFirst="0" w:colLast="0"/>
      <w:bookmarkEnd w:id="0"/>
      <w:r w:rsidRPr="003F7D3A">
        <w:rPr>
          <w:b/>
          <w:bCs/>
        </w:rPr>
        <w:t>Estimation of Cloud Fraction over the South</w:t>
      </w:r>
      <w:r w:rsidR="00D1042F" w:rsidRPr="003F7D3A">
        <w:rPr>
          <w:b/>
          <w:bCs/>
        </w:rPr>
        <w:t>-</w:t>
      </w:r>
      <w:r w:rsidRPr="003F7D3A">
        <w:rPr>
          <w:b/>
          <w:bCs/>
        </w:rPr>
        <w:t>West Indian Ocean using BSRN Surface Observations</w:t>
      </w:r>
    </w:p>
    <w:p w14:paraId="7FF24052" w14:textId="77777777" w:rsidR="008E41CB" w:rsidRPr="008A67A6" w:rsidRDefault="008E41CB" w:rsidP="006A597C">
      <w:bookmarkStart w:id="1" w:name="_vnaf6tbhn087" w:colFirst="0" w:colLast="0"/>
      <w:bookmarkEnd w:id="1"/>
    </w:p>
    <w:p w14:paraId="7FF24053" w14:textId="77777777" w:rsidR="008E41CB" w:rsidRPr="008A67A6" w:rsidRDefault="00000000" w:rsidP="006A597C">
      <w:r w:rsidRPr="008A67A6">
        <w:t>Tina Herimino Andriantsalama</w:t>
      </w:r>
      <w:r w:rsidRPr="008A67A6">
        <w:rPr>
          <w:vertAlign w:val="superscript"/>
        </w:rPr>
        <w:t>1</w:t>
      </w:r>
      <w:r w:rsidRPr="008A67A6">
        <w:t>, Chao Tang</w:t>
      </w:r>
      <w:r w:rsidRPr="008A67A6">
        <w:rPr>
          <w:vertAlign w:val="superscript"/>
        </w:rPr>
        <w:t>1</w:t>
      </w:r>
      <w:r w:rsidRPr="008A67A6">
        <w:t>, Remy Ineza Mugenga</w:t>
      </w:r>
      <w:r w:rsidRPr="008A67A6">
        <w:rPr>
          <w:vertAlign w:val="superscript"/>
        </w:rPr>
        <w:t>1</w:t>
      </w:r>
      <w:r w:rsidRPr="008A67A6">
        <w:t>, Thierry Portafaix</w:t>
      </w:r>
      <w:r w:rsidRPr="008A67A6">
        <w:rPr>
          <w:vertAlign w:val="superscript"/>
        </w:rPr>
        <w:t>2</w:t>
      </w:r>
      <w:r w:rsidRPr="008A67A6">
        <w:t>, Mathieu Delsaut</w:t>
      </w:r>
      <w:r w:rsidRPr="008A67A6">
        <w:rPr>
          <w:vertAlign w:val="superscript"/>
        </w:rPr>
        <w:t>1</w:t>
      </w:r>
      <w:r w:rsidRPr="008A67A6">
        <w:t>, Alexandre Graillet</w:t>
      </w:r>
      <w:r w:rsidRPr="008A67A6">
        <w:rPr>
          <w:vertAlign w:val="superscript"/>
        </w:rPr>
        <w:t>1</w:t>
      </w:r>
      <w:r w:rsidRPr="008A67A6">
        <w:t>, Patrick Jeanty</w:t>
      </w:r>
      <w:r w:rsidRPr="008A67A6">
        <w:rPr>
          <w:vertAlign w:val="superscript"/>
        </w:rPr>
        <w:t>1</w:t>
      </w:r>
      <w:r w:rsidRPr="008A67A6">
        <w:t>, Girish Kumar Beeharry</w:t>
      </w:r>
      <w:r w:rsidRPr="008A67A6">
        <w:rPr>
          <w:vertAlign w:val="superscript"/>
        </w:rPr>
        <w:t>3</w:t>
      </w:r>
      <w:r w:rsidRPr="008A67A6">
        <w:t>, Roddy Lollchund</w:t>
      </w:r>
      <w:r w:rsidRPr="008A67A6">
        <w:rPr>
          <w:vertAlign w:val="superscript"/>
        </w:rPr>
        <w:t>3</w:t>
      </w:r>
      <w:r w:rsidRPr="008A67A6">
        <w:t>, Tyagaraja S. Modelly Cunden</w:t>
      </w:r>
      <w:r w:rsidRPr="008A67A6">
        <w:rPr>
          <w:vertAlign w:val="superscript"/>
        </w:rPr>
        <w:t>4</w:t>
      </w:r>
      <w:r w:rsidRPr="008A67A6">
        <w:t>, Béatrice Morel</w:t>
      </w:r>
      <w:r w:rsidRPr="008A67A6">
        <w:rPr>
          <w:vertAlign w:val="superscript"/>
        </w:rPr>
        <w:t>1</w:t>
      </w:r>
    </w:p>
    <w:p w14:paraId="7FF24054" w14:textId="77777777" w:rsidR="008E41CB" w:rsidRPr="008A67A6" w:rsidRDefault="008E41CB" w:rsidP="006A597C"/>
    <w:p w14:paraId="7FF24055" w14:textId="77777777" w:rsidR="008E41CB" w:rsidRPr="006A597C" w:rsidRDefault="00000000" w:rsidP="006A597C">
      <w:pPr>
        <w:pStyle w:val="ListParagraph"/>
        <w:numPr>
          <w:ilvl w:val="0"/>
          <w:numId w:val="4"/>
        </w:numPr>
        <w:ind w:firstLineChars="0"/>
        <w:rPr>
          <w:lang w:val="fr-FR"/>
        </w:rPr>
      </w:pPr>
      <w:r w:rsidRPr="006A597C">
        <w:rPr>
          <w:lang w:val="fr-FR"/>
        </w:rPr>
        <w:t>ENERGY-lab, Université de La Réunion, La Réunion, France</w:t>
      </w:r>
    </w:p>
    <w:p w14:paraId="7FF24056" w14:textId="77777777" w:rsidR="008E41CB" w:rsidRPr="006A597C" w:rsidRDefault="00000000" w:rsidP="006A597C">
      <w:pPr>
        <w:pStyle w:val="ListParagraph"/>
        <w:numPr>
          <w:ilvl w:val="0"/>
          <w:numId w:val="4"/>
        </w:numPr>
        <w:ind w:firstLineChars="0"/>
        <w:rPr>
          <w:lang w:val="fr-FR"/>
        </w:rPr>
      </w:pPr>
      <w:r w:rsidRPr="006A597C">
        <w:rPr>
          <w:lang w:val="fr-FR"/>
        </w:rPr>
        <w:t>LACy, Université de La Réunion, La Réunion, France</w:t>
      </w:r>
    </w:p>
    <w:p w14:paraId="7FF24057" w14:textId="77777777" w:rsidR="008E41CB" w:rsidRPr="008A67A6" w:rsidRDefault="00000000" w:rsidP="006A597C">
      <w:pPr>
        <w:pStyle w:val="ListParagraph"/>
        <w:numPr>
          <w:ilvl w:val="0"/>
          <w:numId w:val="4"/>
        </w:numPr>
        <w:ind w:firstLineChars="0"/>
      </w:pPr>
      <w:r w:rsidRPr="008A67A6">
        <w:t>Department of Physics, Faculty of Science, University of Mauritius, Mauritius</w:t>
      </w:r>
    </w:p>
    <w:p w14:paraId="7FF24058" w14:textId="77777777" w:rsidR="008E41CB" w:rsidRPr="008A67A6" w:rsidRDefault="00000000" w:rsidP="006A597C">
      <w:pPr>
        <w:pStyle w:val="ListParagraph"/>
        <w:numPr>
          <w:ilvl w:val="0"/>
          <w:numId w:val="4"/>
        </w:numPr>
        <w:ind w:firstLineChars="0"/>
      </w:pPr>
      <w:r w:rsidRPr="008A67A6">
        <w:t>Department of Electromechanical Engineering and Automation, Université des Mascareignes, Rose Hill, Mauritius</w:t>
      </w:r>
    </w:p>
    <w:p w14:paraId="7FF24059" w14:textId="77777777" w:rsidR="008E41CB" w:rsidRPr="008A67A6" w:rsidRDefault="008E41CB" w:rsidP="006A597C"/>
    <w:p w14:paraId="7FF2405A" w14:textId="77777777" w:rsidR="008E41CB" w:rsidRPr="008A67A6" w:rsidRDefault="008E41CB" w:rsidP="006A597C"/>
    <w:p w14:paraId="7FF2405B" w14:textId="77777777" w:rsidR="008E41CB" w:rsidRPr="00BC0748" w:rsidRDefault="00000000" w:rsidP="006A597C">
      <w:pPr>
        <w:pStyle w:val="Heading1"/>
      </w:pPr>
      <w:r w:rsidRPr="00BC0748">
        <w:t>Abstract</w:t>
      </w:r>
    </w:p>
    <w:p w14:paraId="7FF24060" w14:textId="77777777" w:rsidR="008E41CB" w:rsidRPr="008A67A6" w:rsidRDefault="008E41CB" w:rsidP="006A597C"/>
    <w:p w14:paraId="7FF24061" w14:textId="2DB8567A" w:rsidR="008E41CB" w:rsidRPr="008A67A6" w:rsidRDefault="00000000" w:rsidP="006A597C">
      <w:r w:rsidRPr="008A67A6">
        <w:t>Cloudiness is the key to understand the variability of surface solar radiation, and to improve its predictability, which is particularly important for photovoltaic (PV) electricity production. This study estimates Cloud Fraction (CF) with observations from the BSRN (Baseline Solar Radiation Network) station at the island of La Réunion (55.5°E, 20.9°S) in the South</w:t>
      </w:r>
      <w:r w:rsidR="00BC0748">
        <w:t>-</w:t>
      </w:r>
      <w:r w:rsidRPr="008A67A6">
        <w:t xml:space="preserve">West Indian Ocean, using a XGBoost machine-learning model. Besides the statistical XGBoost model, a physical model known as the Automatic Partial Cloud Amount Detection Algorithm (APCADA) is also applied as a benchmark to estimate CF using LWD, surface air temperature and relative humidity data. </w:t>
      </w:r>
      <w:r w:rsidRPr="008A67A6">
        <w:rPr>
          <w:highlight w:val="white"/>
        </w:rPr>
        <w:t xml:space="preserve">CF data are obtained from collocated and coincident observations from a SkyCamVision all-sky camera within the UV-Indien network. </w:t>
      </w:r>
      <w:r w:rsidRPr="008A67A6">
        <w:t xml:space="preserve">After testing and validating the quality of the data with a set of quality control (QC) procedures derived from the BSRN recommendations, a XGBoost model is applied to estimate CF. A 2-year dataset (September 2019-February </w:t>
      </w:r>
      <w:commentRangeStart w:id="2"/>
      <w:r w:rsidRPr="008A67A6">
        <w:t>2021</w:t>
      </w:r>
      <w:commentRangeEnd w:id="2"/>
      <w:r w:rsidRPr="008A67A6">
        <w:commentReference w:id="2"/>
      </w:r>
      <w:r w:rsidRPr="008A67A6">
        <w:t>) with a 5-min time step is used for this study, with 90% of it used for training and 10% for validation and test. After feature selections and model optimizations, a final score of 92.02% is achieved, which is comparable to the results from recent studies. Compared with APCADA, XGBoost performs better in terms of correlation (0.93 vs 0.85), Root Mean Square Error (0.12 vs 0.31) and Mean Absolute Error (0.08 vs 0.21). The statistical Machine Learning model, like XGBoost, could be potentially used to extend the temporal coverage of available CF observations, at a better accuracy compared to the traditional physical model such as APCADA.</w:t>
      </w:r>
    </w:p>
    <w:p w14:paraId="7FF24064" w14:textId="77777777" w:rsidR="008E41CB" w:rsidRPr="008A67A6" w:rsidRDefault="008E41CB" w:rsidP="006A597C"/>
    <w:p w14:paraId="7FF24065" w14:textId="77777777" w:rsidR="008E41CB" w:rsidRPr="008A67A6" w:rsidRDefault="008E41CB" w:rsidP="006A597C"/>
    <w:p w14:paraId="7FF24066" w14:textId="77777777" w:rsidR="008E41CB" w:rsidRPr="008A67A6" w:rsidRDefault="008E41CB" w:rsidP="006A597C"/>
    <w:p w14:paraId="7FF24067" w14:textId="77777777" w:rsidR="008E41CB" w:rsidRPr="008A67A6" w:rsidRDefault="00000000" w:rsidP="006A597C">
      <w:r w:rsidRPr="008A67A6">
        <w:t>A submitted abstract</w:t>
      </w:r>
    </w:p>
    <w:p w14:paraId="7FF24068" w14:textId="77777777" w:rsidR="008E41CB" w:rsidRPr="008A67A6" w:rsidRDefault="008E41CB" w:rsidP="006A597C"/>
    <w:p w14:paraId="7FF24069" w14:textId="26733B69" w:rsidR="008E41CB" w:rsidRPr="00D63E5A" w:rsidRDefault="00000000" w:rsidP="006A597C">
      <w:pPr>
        <w:rPr>
          <w:color w:val="0070C0"/>
          <w:highlight w:val="white"/>
        </w:rPr>
      </w:pPr>
      <w:r w:rsidRPr="00D63E5A">
        <w:rPr>
          <w:color w:val="0070C0"/>
        </w:rPr>
        <w:t>Cloudiness is the key to understand the variability of surface solar radiation, and to improve its predictability, which is particularly important for photovoltaic (PV) electricity production. This study estimates Cloud Fraction (CF) by observations from the BSRN (Baseline Solar Radiation Network) station at the island of La Réunion (55.5°E, 20.9°S) in the South</w:t>
      </w:r>
      <w:r w:rsidR="00444DF7" w:rsidRPr="00D63E5A">
        <w:rPr>
          <w:color w:val="0070C0"/>
        </w:rPr>
        <w:t>-</w:t>
      </w:r>
      <w:r w:rsidRPr="00D63E5A">
        <w:rPr>
          <w:color w:val="0070C0"/>
        </w:rPr>
        <w:t xml:space="preserve">West Indian Ocean, using a XGBoost machine-learning model. Variables explored are the radiative fluxes measured at the station, namely the downward longwave radiation (LWD) from a CGR4 pyrgeometer, the global and diffuse components of the downward shortwave radiation (SWD) from two CMP22 pyranometers, the direct component of the SWD from a CH1 pyrheliometer, along with some additional meteorological parameters (surface pressure, surface air temperature, and relative humidity) from a </w:t>
      </w:r>
      <w:r w:rsidRPr="00D63E5A">
        <w:rPr>
          <w:color w:val="0070C0"/>
          <w:highlight w:val="white"/>
        </w:rPr>
        <w:t>WXT530 weather transmitter</w:t>
      </w:r>
      <w:r w:rsidRPr="00D63E5A">
        <w:rPr>
          <w:color w:val="0070C0"/>
        </w:rPr>
        <w:t xml:space="preserve">. </w:t>
      </w:r>
      <w:r w:rsidRPr="00D63E5A">
        <w:rPr>
          <w:color w:val="0070C0"/>
          <w:highlight w:val="white"/>
        </w:rPr>
        <w:t xml:space="preserve">CF data are obtained from collocated and coincident observations from a SkyCamVision </w:t>
      </w:r>
      <w:r w:rsidRPr="00D63E5A">
        <w:rPr>
          <w:color w:val="0070C0"/>
          <w:highlight w:val="white"/>
        </w:rPr>
        <w:lastRenderedPageBreak/>
        <w:t xml:space="preserve">all-sky camera within the UV-Indien network. </w:t>
      </w:r>
    </w:p>
    <w:p w14:paraId="7FF2406A" w14:textId="77777777" w:rsidR="008E41CB" w:rsidRPr="00D63E5A" w:rsidRDefault="008E41CB" w:rsidP="006A597C">
      <w:pPr>
        <w:rPr>
          <w:color w:val="0070C0"/>
        </w:rPr>
      </w:pPr>
    </w:p>
    <w:p w14:paraId="7FF2406B" w14:textId="77777777" w:rsidR="008E41CB" w:rsidRPr="00D63E5A" w:rsidRDefault="00000000" w:rsidP="006A597C">
      <w:pPr>
        <w:rPr>
          <w:color w:val="0070C0"/>
        </w:rPr>
      </w:pPr>
      <w:r w:rsidRPr="00D63E5A">
        <w:rPr>
          <w:color w:val="0070C0"/>
        </w:rPr>
        <w:t>In the first step, a set of quality control (QC) procedures derived from the BSRN recommendations, is used to test the quality of the LWD measurements taken at the station of La Réunion. And because this study is the first one based on the LWD at this station, the LWD data are also compared to CERES (Clouds and Earth’s Radiant Energy Systems) satellite-based product. In the second step, a XGBoost model is applied to estimate CF. A 2-year dataset (September 2019-June 2021) with a 5-min time step is used for this study, with 90% of it used for training and 10% for validation and test. The predictors in the model are then the LWD and SWD fluxes and the additional meteorological parameters measured at the BSRN station, and the predictand is the CF measurements from the UV-Indien network. Cross validation is performed for training. Learning curves are used to evaluate the model during the training and the validation. Statistical metrics, such as Mean Absolute Error (MAE), Mean Squared Error (MSE) and Root Mean Square Error (RMSE), are also calculated for the final evaluation and model comparison.</w:t>
      </w:r>
    </w:p>
    <w:p w14:paraId="7FF2406C" w14:textId="77777777" w:rsidR="008E41CB" w:rsidRPr="008A67A6" w:rsidRDefault="008E41CB" w:rsidP="006A597C"/>
    <w:p w14:paraId="7FF2406D" w14:textId="6F6AFDB5" w:rsidR="008E41CB" w:rsidRPr="00927075" w:rsidRDefault="00000000" w:rsidP="006A597C">
      <w:pPr>
        <w:rPr>
          <w:color w:val="0070C0"/>
        </w:rPr>
      </w:pPr>
      <w:r w:rsidRPr="00927075">
        <w:rPr>
          <w:color w:val="0070C0"/>
        </w:rPr>
        <w:t xml:space="preserve">The first model fitting with the XGBoost default parameter values returns a model with an overfitting issue. To overcome this problem, several tests were performed with different optimization methods such as Principal Component Analysis (PCA), Recursive Feature Elimination (RFE) and feature importance. Each applied method was followed by tuning of hyperparameters. In this study, the results after PCA are not satisfactory as the model performance degrades. In contrast, in the case of </w:t>
      </w:r>
      <w:r w:rsidR="00402931" w:rsidRPr="00927075">
        <w:rPr>
          <w:color w:val="0070C0"/>
        </w:rPr>
        <w:t>RFE, results</w:t>
      </w:r>
      <w:r w:rsidRPr="00927075">
        <w:rPr>
          <w:color w:val="0070C0"/>
        </w:rPr>
        <w:t xml:space="preserve"> in three of the tests performed show an increase in the model’s performance. Finally, feature importance gives results </w:t>
      </w:r>
      <w:proofErr w:type="gramStart"/>
      <w:r w:rsidRPr="00927075">
        <w:rPr>
          <w:color w:val="0070C0"/>
        </w:rPr>
        <w:t>similar to</w:t>
      </w:r>
      <w:proofErr w:type="gramEnd"/>
      <w:r w:rsidRPr="00927075">
        <w:rPr>
          <w:color w:val="0070C0"/>
        </w:rPr>
        <w:t xml:space="preserve"> the best results with RFE. After feature selections and model optimizations, a final score of 92.02% is achieved, which is comparable to the results from recent studies. We find that surface pressure is not necessary for this application since it makes the XGBoost model more complex.</w:t>
      </w:r>
    </w:p>
    <w:p w14:paraId="7FF2406E" w14:textId="77777777" w:rsidR="008E41CB" w:rsidRPr="00927075" w:rsidRDefault="008E41CB" w:rsidP="006A597C">
      <w:pPr>
        <w:rPr>
          <w:color w:val="0070C0"/>
        </w:rPr>
      </w:pPr>
    </w:p>
    <w:p w14:paraId="7FF2406F" w14:textId="77777777" w:rsidR="008E41CB" w:rsidRPr="00927075" w:rsidRDefault="00000000" w:rsidP="006A597C">
      <w:pPr>
        <w:rPr>
          <w:color w:val="0070C0"/>
        </w:rPr>
      </w:pPr>
      <w:r w:rsidRPr="00927075">
        <w:rPr>
          <w:color w:val="0070C0"/>
        </w:rPr>
        <w:t>Besides the statistical XGBoost model, a physical model known as the Automatic Partial Cloud Amount Detection Algorithm (APCADA) is also applied as a benchmark to estimate CF using LWD, surface air temperature and relative humidity data. This algorithm is based on an enhanced version of the clear-sky index and provides a robust real-time cloud amount. The output of this algorithm can be compared with cloud cover measurement from other high temporal cloud detection systems. A comparison of the CF estimation with these two methods was performed.</w:t>
      </w:r>
    </w:p>
    <w:p w14:paraId="7FF24070" w14:textId="77777777" w:rsidR="008E41CB" w:rsidRPr="008A67A6" w:rsidRDefault="008E41CB" w:rsidP="006A597C"/>
    <w:p w14:paraId="7FF24071" w14:textId="77777777" w:rsidR="008E41CB" w:rsidRPr="008A67A6" w:rsidRDefault="00000000" w:rsidP="006A597C">
      <w:r w:rsidRPr="008A67A6">
        <w:t>Keywords: cloud fraction, longwave radiation, BSRN, XGBoost, Reunion Island, APCADA</w:t>
      </w:r>
    </w:p>
    <w:p w14:paraId="7FF24072" w14:textId="77777777" w:rsidR="008E41CB" w:rsidRPr="008A67A6" w:rsidRDefault="008E41CB" w:rsidP="006A597C"/>
    <w:p w14:paraId="7FF24073" w14:textId="77777777" w:rsidR="008E41CB" w:rsidRPr="008A67A6" w:rsidRDefault="008E41CB" w:rsidP="006A597C"/>
    <w:p w14:paraId="08D066B9" w14:textId="77777777" w:rsidR="00011021" w:rsidRDefault="00011021" w:rsidP="006A597C">
      <w:pPr>
        <w:sectPr w:rsidR="00011021" w:rsidSect="002E2222">
          <w:pgSz w:w="11909" w:h="16834"/>
          <w:pgMar w:top="1440" w:right="855" w:bottom="1440" w:left="1275" w:header="720" w:footer="720" w:gutter="0"/>
          <w:lnNumType w:countBy="1" w:restart="continuous"/>
          <w:pgNumType w:start="1"/>
          <w:cols w:space="720"/>
          <w:docGrid w:linePitch="326"/>
        </w:sectPr>
      </w:pPr>
    </w:p>
    <w:p w14:paraId="7FF24076" w14:textId="77777777" w:rsidR="008E41CB" w:rsidRPr="00BC0748" w:rsidRDefault="00000000" w:rsidP="006A597C">
      <w:pPr>
        <w:pStyle w:val="Heading1"/>
      </w:pPr>
      <w:r w:rsidRPr="00BC0748">
        <w:lastRenderedPageBreak/>
        <w:t>Introduction</w:t>
      </w:r>
    </w:p>
    <w:p w14:paraId="7FF24077" w14:textId="77777777" w:rsidR="008E41CB" w:rsidRDefault="008E41CB" w:rsidP="006A597C"/>
    <w:p w14:paraId="025B5D6D" w14:textId="535EC484" w:rsidR="00942ECA" w:rsidRPr="00D65BE1" w:rsidRDefault="00942ECA" w:rsidP="00C2100E">
      <w:pPr>
        <w:pStyle w:val="Heading3"/>
      </w:pPr>
      <w:r w:rsidRPr="00D65BE1">
        <w:t xml:space="preserve">Importance of CF to SSR, to </w:t>
      </w:r>
      <w:r w:rsidR="00FC2E6F" w:rsidRPr="00D65BE1">
        <w:t>SE.</w:t>
      </w:r>
    </w:p>
    <w:p w14:paraId="258B3029" w14:textId="77777777" w:rsidR="00FC2E6F" w:rsidRPr="00D65BE1" w:rsidRDefault="00FC2E6F" w:rsidP="006A597C">
      <w:pPr>
        <w:rPr>
          <w:b/>
          <w:bCs/>
        </w:rPr>
      </w:pPr>
    </w:p>
    <w:p w14:paraId="4D9E405E" w14:textId="1B7F98F0" w:rsidR="00942ECA" w:rsidRDefault="00000000" w:rsidP="006A597C">
      <w:pPr>
        <w:rPr>
          <w:highlight w:val="white"/>
        </w:rPr>
      </w:pPr>
      <w:commentRangeStart w:id="3"/>
      <w:commentRangeStart w:id="4"/>
      <w:r w:rsidRPr="008A67A6">
        <w:rPr>
          <w:highlight w:val="white"/>
        </w:rPr>
        <w:t>The Sustainable Development Goals (SDGs) of the United Nations (</w:t>
      </w:r>
      <w:hyperlink r:id="rId9">
        <w:r w:rsidRPr="008A67A6">
          <w:rPr>
            <w:highlight w:val="white"/>
          </w:rPr>
          <w:t>https://sdgs.un.org/goals</w:t>
        </w:r>
      </w:hyperlink>
      <w:r w:rsidRPr="008A67A6">
        <w:rPr>
          <w:highlight w:val="white"/>
        </w:rPr>
        <w:t>) provide a powerful framework for international cooperation to achieve a sustainable future for the planet. The global goal on energy - SDG 7 - which aims at ensuring access to affordable, reliable, sustainable, and modern energy for all by 2030, implies a shift away from fossil-fuel-based sources toward renewable energy sources (</w:t>
      </w:r>
      <w:r w:rsidR="00251824" w:rsidRPr="008A67A6">
        <w:rPr>
          <w:highlight w:val="white"/>
        </w:rPr>
        <w:t>RES,</w:t>
      </w:r>
      <w:r w:rsidRPr="008A67A6">
        <w:rPr>
          <w:highlight w:val="white"/>
        </w:rPr>
        <w:t xml:space="preserve"> e.g., </w:t>
      </w:r>
      <w:proofErr w:type="spellStart"/>
      <w:r w:rsidRPr="008A67A6">
        <w:rPr>
          <w:highlight w:val="white"/>
        </w:rPr>
        <w:t>Gielen</w:t>
      </w:r>
      <w:proofErr w:type="spellEnd"/>
      <w:r w:rsidRPr="008A67A6">
        <w:rPr>
          <w:highlight w:val="white"/>
        </w:rPr>
        <w:t xml:space="preserve"> et al. 2019). However, variability and uncertainty inherent to RES technologies represent major challenges for the integration of RES in the energy system (</w:t>
      </w:r>
      <w:r w:rsidR="008B2E57" w:rsidRPr="00E05787">
        <w:rPr>
          <w:highlight w:val="white"/>
        </w:rPr>
        <w:fldChar w:fldCharType="begin">
          <w:fldData xml:space="preserve">PEVuZE5vdGU+PENpdGU+PEF1dGhvcj5XaWTDqW48L0F1dGhvcj48WWVhcj4yMDE1PC9ZZWFyPjxS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</w:fldData>
        </w:fldChar>
      </w:r>
      <w:r w:rsidR="001E195C">
        <w:rPr>
          <w:highlight w:val="white"/>
        </w:rPr>
        <w:instrText xml:space="preserve"> ADDIN EN.CITE </w:instrText>
      </w:r>
      <w:r w:rsidR="001E195C">
        <w:rPr>
          <w:highlight w:val="white"/>
        </w:rPr>
        <w:fldChar w:fldCharType="begin">
          <w:fldData xml:space="preserve">PEVuZE5vdGU+PENpdGU+PEF1dGhvcj5XaWTDqW48L0F1dGhvcj48WWVhcj4yMDE1PC9ZZWFyPjxS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</w:fldData>
        </w:fldChar>
      </w:r>
      <w:r w:rsidR="001E195C">
        <w:rPr>
          <w:highlight w:val="white"/>
        </w:rPr>
        <w:instrText xml:space="preserve"> ADDIN EN.CITE.DATA </w:instrText>
      </w:r>
      <w:r w:rsidR="001E195C">
        <w:rPr>
          <w:highlight w:val="white"/>
        </w:rPr>
      </w:r>
      <w:r w:rsidR="001E195C">
        <w:rPr>
          <w:highlight w:val="white"/>
        </w:rPr>
        <w:fldChar w:fldCharType="end"/>
      </w:r>
      <w:r w:rsidR="008B2E57" w:rsidRPr="00E05787">
        <w:rPr>
          <w:highlight w:val="white"/>
        </w:rPr>
      </w:r>
      <w:r w:rsidR="008B2E57" w:rsidRPr="00E05787">
        <w:rPr>
          <w:highlight w:val="white"/>
        </w:rPr>
        <w:fldChar w:fldCharType="separate"/>
      </w:r>
      <w:r w:rsidR="001E195C">
        <w:rPr>
          <w:noProof/>
          <w:highlight w:val="white"/>
        </w:rPr>
        <w:t>(</w:t>
      </w:r>
      <w:hyperlink w:anchor="_ENREF_10" w:tooltip="Engeland, 2017 #207" w:history="1">
        <w:r w:rsidR="006925DB" w:rsidRPr="006925DB">
          <w:rPr>
            <w:rStyle w:val="Hyperlink"/>
            <w:highlight w:val="white"/>
          </w:rPr>
          <w:t>Engeland et al., 2017</w:t>
        </w:r>
      </w:hyperlink>
      <w:r w:rsidR="001E195C">
        <w:rPr>
          <w:noProof/>
          <w:highlight w:val="white"/>
        </w:rPr>
        <w:t xml:space="preserve">; </w:t>
      </w:r>
      <w:hyperlink w:anchor="_ENREF_29" w:tooltip="Widén, 2015 #311" w:history="1">
        <w:r w:rsidR="006925DB" w:rsidRPr="006925DB">
          <w:rPr>
            <w:rStyle w:val="Hyperlink"/>
            <w:highlight w:val="white"/>
          </w:rPr>
          <w:t>Widén et al., 2015</w:t>
        </w:r>
      </w:hyperlink>
      <w:r w:rsidR="001E195C">
        <w:rPr>
          <w:noProof/>
          <w:highlight w:val="white"/>
        </w:rPr>
        <w:t>)</w:t>
      </w:r>
      <w:r w:rsidR="008B2E57" w:rsidRPr="00E05787">
        <w:rPr>
          <w:highlight w:val="white"/>
        </w:rPr>
        <w:fldChar w:fldCharType="end"/>
      </w:r>
      <w:r w:rsidRPr="008A67A6">
        <w:rPr>
          <w:highlight w:val="white"/>
        </w:rPr>
        <w:t xml:space="preserve">; </w:t>
      </w:r>
      <w:r w:rsidR="009C6648" w:rsidRPr="00DC6702">
        <w:rPr>
          <w:highlight w:val="white"/>
        </w:rPr>
        <w:fldChar w:fldCharType="begin"/>
      </w:r>
      <w:r w:rsidR="001E195C">
        <w:rPr>
          <w:highlight w:val="white"/>
        </w:rPr>
        <w:instrText xml:space="preserve"> ADDIN EN.CITE &lt;EndNote&gt;&lt;Cite&gt;&lt;Author&gt;Verzijlbergh&lt;/Author&gt;&lt;Year&gt;2017&lt;/Year&gt;&lt;RecNum&gt;313&lt;/RecNum&gt;&lt;DisplayText&gt;(Verzijlbergh et al., 2017)&lt;/DisplayText&gt;&lt;record&gt;&lt;rec-number&gt;313&lt;/rec-number&gt;&lt;foreign-keys&gt;&lt;key app="EN" db-id="ap2s0vva2tfapsexxan50rrawfdrerr00v90" timestamp="1661954448"&gt;313&lt;/key&gt;&lt;/foreign-keys&gt;&lt;ref-type name="Journal Article"&gt;17&lt;/ref-type&gt;&lt;contributors&gt;&lt;authors&gt;&lt;author&gt;Verzijlbergh, R. A.&lt;/author&gt;&lt;author&gt;De Vries, L. J.&lt;/author&gt;&lt;author&gt;Dijkema, G. P. J.&lt;/author&gt;&lt;author&gt;Herder, P. M.&lt;/author&gt;&lt;/authors&gt;&lt;/contributors&gt;&lt;titles&gt;&lt;title&gt;Institutional challenges caused by the integration of renewable energy sources in the European electricity sector&lt;/title&gt;&lt;secondary-title&gt;Renewable and Sustainable Energy Reviews&lt;/secondary-title&gt;&lt;/titles&gt;&lt;periodical&gt;&lt;full-title&gt;Renewable and Sustainable Energy Reviews&lt;/full-title&gt;&lt;/periodical&gt;&lt;pages&gt;660-667&lt;/pages&gt;&lt;volume&gt;75&lt;/volume&gt;&lt;keywords&gt;&lt;keyword&gt;System integration&lt;/keyword&gt;&lt;keyword&gt;Institutions&lt;/keyword&gt;&lt;keyword&gt;Electricity markets&lt;/keyword&gt;&lt;keyword&gt;Flexibility&lt;/keyword&gt;&lt;/keywords&gt;&lt;dates&gt;&lt;year&gt;2017&lt;/year&gt;&lt;pub-dates&gt;&lt;date&gt;2017/08/01/&lt;/date&gt;&lt;/pub-dates&gt;&lt;/dates&gt;&lt;isbn&gt;1364-0321&lt;/isbn&gt;&lt;urls&gt;&lt;related-urls&gt;&lt;url&gt;https://www.sciencedirect.com/science/article/pii/S1364032116307651&lt;/url&gt;&lt;/related-urls&gt;&lt;/urls&gt;&lt;electronic-resource-num&gt;https://doi.org/10.1016/j.rser.2016.11.039&lt;/electronic-resource-num&gt;&lt;/record&gt;&lt;/Cite&gt;&lt;/EndNote&gt;</w:instrText>
      </w:r>
      <w:r w:rsidR="009C6648" w:rsidRPr="00DC6702">
        <w:rPr>
          <w:highlight w:val="white"/>
        </w:rPr>
        <w:fldChar w:fldCharType="separate"/>
      </w:r>
      <w:r w:rsidR="001E195C">
        <w:rPr>
          <w:noProof/>
          <w:highlight w:val="white"/>
        </w:rPr>
        <w:t>(</w:t>
      </w:r>
      <w:hyperlink w:anchor="_ENREF_28" w:tooltip="Verzijlbergh, 2017 #313" w:history="1">
        <w:r w:rsidR="006925DB" w:rsidRPr="006925DB">
          <w:rPr>
            <w:rStyle w:val="Hyperlink"/>
            <w:highlight w:val="white"/>
          </w:rPr>
          <w:t>Verzijlbergh et al., 2017</w:t>
        </w:r>
      </w:hyperlink>
      <w:r w:rsidR="001E195C">
        <w:rPr>
          <w:noProof/>
          <w:highlight w:val="white"/>
        </w:rPr>
        <w:t>)</w:t>
      </w:r>
      <w:r w:rsidR="009C6648" w:rsidRPr="00DC6702">
        <w:rPr>
          <w:highlight w:val="white"/>
        </w:rPr>
        <w:fldChar w:fldCharType="end"/>
      </w:r>
      <w:r w:rsidRPr="008A67A6">
        <w:rPr>
          <w:highlight w:val="white"/>
        </w:rPr>
        <w:t xml:space="preserve">). This is particularly the case for solar energy (SE), one of the most widespread RES today. Surface solar radiation (SSR), which varies over a wide range of temporal and spatial scales, is affected by many factors, mostly the </w:t>
      </w:r>
      <w:r w:rsidR="00022DD9">
        <w:rPr>
          <w:highlight w:val="white"/>
        </w:rPr>
        <w:t xml:space="preserve">predictable </w:t>
      </w:r>
      <w:proofErr w:type="spellStart"/>
      <w:r w:rsidR="00022DD9">
        <w:rPr>
          <w:highlight w:val="white"/>
        </w:rPr>
        <w:t>apperent</w:t>
      </w:r>
      <w:proofErr w:type="spellEnd"/>
      <w:r w:rsidR="00022DD9">
        <w:rPr>
          <w:highlight w:val="white"/>
        </w:rPr>
        <w:t xml:space="preserve"> movement</w:t>
      </w:r>
      <w:r w:rsidRPr="008A67A6">
        <w:rPr>
          <w:highlight w:val="white"/>
        </w:rPr>
        <w:t xml:space="preserve"> of the sun and</w:t>
      </w:r>
      <w:r w:rsidR="00022DD9">
        <w:rPr>
          <w:highlight w:val="white"/>
        </w:rPr>
        <w:t xml:space="preserve">, </w:t>
      </w:r>
      <w:r w:rsidR="004C6919">
        <w:rPr>
          <w:highlight w:val="white"/>
        </w:rPr>
        <w:t xml:space="preserve">nearly unpredictable </w:t>
      </w:r>
      <w:r w:rsidRPr="008A67A6">
        <w:rPr>
          <w:highlight w:val="white"/>
        </w:rPr>
        <w:t>cloud cover (</w:t>
      </w:r>
      <w:r w:rsidR="009C6648" w:rsidRPr="00DC6702">
        <w:rPr>
          <w:highlight w:val="white"/>
        </w:rPr>
        <w:fldChar w:fldCharType="begin"/>
      </w:r>
      <w:r w:rsidR="001E195C">
        <w:rPr>
          <w:highlight w:val="white"/>
        </w:rPr>
        <w:instrText xml:space="preserve"> ADDIN EN.CITE &lt;EndNote&gt;&lt;Cite&gt;&lt;Author&gt;Perez&lt;/Author&gt;&lt;Year&gt;2016&lt;/Year&gt;&lt;RecNum&gt;216&lt;/RecNum&gt;&lt;DisplayText&gt;(Perez et al., 2016)&lt;/DisplayText&gt;&lt;record&gt;&lt;rec-number&gt;216&lt;/rec-number&gt;&lt;foreign-keys&gt;&lt;key app="EN" db-id="ap2s0vva2tfapsexxan50rrawfdrerr00v90" timestamp="1645412152"&gt;216&lt;/key&gt;&lt;/foreign-keys&gt;&lt;ref-type name="Book"&gt;6&lt;/ref-type&gt;&lt;contributors&gt;&lt;authors&gt;&lt;author&gt;Perez, Richard&lt;/author&gt;&lt;author&gt;David, Mathieu&lt;/author&gt;&lt;author&gt;Hoff, Thomas E&lt;/author&gt;&lt;author&gt;Jamaly, Mohammad&lt;/author&gt;&lt;author&gt;Kivalov, Sergey&lt;/author&gt;&lt;author&gt;Kleissl, Jan&lt;/author&gt;&lt;author&gt;Lauret, Philippe&lt;/author&gt;&lt;author&gt;Perez, Marc&lt;/author&gt;&lt;/authors&gt;&lt;/contributors&gt;&lt;titles&gt;&lt;title&gt;Spatial and temporal variability of solar energy&lt;/title&gt;&lt;/titles&gt;&lt;dates&gt;&lt;year&gt;2016&lt;/year&gt;&lt;/dates&gt;&lt;publisher&gt;Now Publishers Incorporated&lt;/publisher&gt;&lt;isbn&gt;1680831526&lt;/isbn&gt;&lt;urls&gt;&lt;/urls&gt;&lt;/record&gt;&lt;/Cite&gt;&lt;/EndNote&gt;</w:instrText>
      </w:r>
      <w:r w:rsidR="009C6648" w:rsidRPr="00DC6702">
        <w:rPr>
          <w:highlight w:val="white"/>
        </w:rPr>
        <w:fldChar w:fldCharType="separate"/>
      </w:r>
      <w:r w:rsidR="001E195C">
        <w:rPr>
          <w:noProof/>
          <w:highlight w:val="white"/>
        </w:rPr>
        <w:t>(</w:t>
      </w:r>
      <w:hyperlink w:anchor="_ENREF_21" w:tooltip="Perez, 2016 #216" w:history="1">
        <w:r w:rsidR="006925DB" w:rsidRPr="006925DB">
          <w:rPr>
            <w:rStyle w:val="Hyperlink"/>
            <w:highlight w:val="white"/>
          </w:rPr>
          <w:t>Perez et al., 2016</w:t>
        </w:r>
      </w:hyperlink>
      <w:r w:rsidR="001E195C">
        <w:rPr>
          <w:noProof/>
          <w:highlight w:val="white"/>
        </w:rPr>
        <w:t>)</w:t>
      </w:r>
      <w:r w:rsidR="009C6648" w:rsidRPr="00DC6702">
        <w:rPr>
          <w:highlight w:val="white"/>
        </w:rPr>
        <w:fldChar w:fldCharType="end"/>
      </w:r>
      <w:r w:rsidRPr="008A67A6">
        <w:rPr>
          <w:highlight w:val="white"/>
        </w:rPr>
        <w:t xml:space="preserve">). </w:t>
      </w:r>
      <w:commentRangeEnd w:id="3"/>
      <w:r w:rsidRPr="008A67A6">
        <w:commentReference w:id="3"/>
      </w:r>
      <w:commentRangeEnd w:id="4"/>
      <w:r w:rsidRPr="008A67A6">
        <w:commentReference w:id="4"/>
      </w:r>
      <w:r w:rsidRPr="008A67A6">
        <w:rPr>
          <w:highlight w:val="white"/>
        </w:rPr>
        <w:t>Because the presence of clouds adds unpredictable variations to SE (</w:t>
      </w:r>
      <w:r w:rsidR="009C6648" w:rsidRPr="00DC6702">
        <w:rPr>
          <w:highlight w:val="white"/>
        </w:rPr>
        <w:fldChar w:fldCharType="begin"/>
      </w:r>
      <w:r w:rsidR="001E195C">
        <w:rPr>
          <w:highlight w:val="white"/>
        </w:rPr>
        <w:instrText xml:space="preserve"> ADDIN EN.CITE &lt;EndNote&gt;&lt;Cite&gt;&lt;Author&gt;Maimó-Far&lt;/Author&gt;&lt;Year&gt;2020&lt;/Year&gt;&lt;RecNum&gt;314&lt;/RecNum&gt;&lt;DisplayText&gt;(Maimó-Far et al., 2020)&lt;/DisplayText&gt;&lt;record&gt;&lt;rec-number&gt;314&lt;/rec-number&gt;&lt;foreign-keys&gt;&lt;key app="EN" db-id="ap2s0vva2tfapsexxan50rrawfdrerr00v90" timestamp="1661954517"&gt;314&lt;/key&gt;&lt;/foreign-keys&gt;&lt;ref-type name="Journal Article"&gt;17&lt;/ref-type&gt;&lt;contributors&gt;&lt;authors&gt;&lt;author&gt;Maimó-Far, Aina&lt;/author&gt;&lt;author&gt;Tantet, Alexis&lt;/author&gt;&lt;author&gt;Homar, Víctor&lt;/author&gt;&lt;author&gt;Drobinski, Philippe&lt;/author&gt;&lt;/authors&gt;&lt;/contributors&gt;&lt;titles&gt;&lt;title&gt;Predictable and Unpredictable Climate Variability Impacts on Optimal Renewable Energy Mixes: The Example of Spain&lt;/title&gt;&lt;secondary-title&gt;Energies&lt;/secondary-title&gt;&lt;/titles&gt;&lt;periodical&gt;&lt;full-title&gt;Energies&lt;/full-title&gt;&lt;/periodical&gt;&lt;pages&gt;5132&lt;/pages&gt;&lt;volume&gt;13&lt;/volume&gt;&lt;number&gt;19&lt;/number&gt;&lt;dates&gt;&lt;year&gt;2020&lt;/year&gt;&lt;/dates&gt;&lt;isbn&gt;1996-1073&lt;/isbn&gt;&lt;accession-num&gt;doi:10.3390/en13195132&lt;/accession-num&gt;&lt;urls&gt;&lt;related-urls&gt;&lt;url&gt;https://www.mdpi.com/1996-1073/13/19/5132&lt;/url&gt;&lt;/related-urls&gt;&lt;/urls&gt;&lt;/record&gt;&lt;/Cite&gt;&lt;/EndNote&gt;</w:instrText>
      </w:r>
      <w:r w:rsidR="009C6648" w:rsidRPr="00DC6702">
        <w:rPr>
          <w:highlight w:val="white"/>
        </w:rPr>
        <w:fldChar w:fldCharType="separate"/>
      </w:r>
      <w:r w:rsidR="001E195C">
        <w:rPr>
          <w:noProof/>
          <w:highlight w:val="white"/>
        </w:rPr>
        <w:t>(</w:t>
      </w:r>
      <w:hyperlink w:anchor="_ENREF_17" w:tooltip="Maimó-Far, 2020 #314" w:history="1">
        <w:r w:rsidR="006925DB" w:rsidRPr="006925DB">
          <w:rPr>
            <w:rStyle w:val="Hyperlink"/>
            <w:highlight w:val="white"/>
          </w:rPr>
          <w:t>Maimó-Far et al., 2020</w:t>
        </w:r>
      </w:hyperlink>
      <w:r w:rsidR="001E195C">
        <w:rPr>
          <w:noProof/>
          <w:highlight w:val="white"/>
        </w:rPr>
        <w:t>)</w:t>
      </w:r>
      <w:r w:rsidR="009C6648" w:rsidRPr="00DC6702">
        <w:rPr>
          <w:highlight w:val="white"/>
        </w:rPr>
        <w:fldChar w:fldCharType="end"/>
      </w:r>
      <w:r w:rsidRPr="008A67A6">
        <w:rPr>
          <w:highlight w:val="white"/>
        </w:rPr>
        <w:t>), understanding the occurrence of clouds and their link to SSR is then important for SE management (</w:t>
      </w:r>
      <w:r w:rsidR="009C6648" w:rsidRPr="00DC6702">
        <w:rPr>
          <w:highlight w:val="white"/>
        </w:rPr>
        <w:fldChar w:fldCharType="begin"/>
      </w:r>
      <w:r w:rsidR="001E195C">
        <w:rPr>
          <w:highlight w:val="white"/>
        </w:rPr>
        <w:instrText xml:space="preserve"> ADDIN EN.CITE &lt;EndNote&gt;&lt;Cite&gt;&lt;Author&gt;Danso&lt;/Author&gt;&lt;Year&gt;2020&lt;/Year&gt;&lt;RecNum&gt;310&lt;/RecNum&gt;&lt;DisplayText&gt;(Danso et al., 2020)&lt;/DisplayText&gt;&lt;record&gt;&lt;rec-number&gt;310&lt;/rec-number&gt;&lt;foreign-keys&gt;&lt;key app="EN" db-id="ap2s0vva2tfapsexxan50rrawfdrerr00v90" timestamp="1661954179"&gt;310&lt;/key&gt;&lt;/foreign-keys&gt;&lt;ref-type name="Journal Article"&gt;17&lt;/ref-type&gt;&lt;contributors&gt;&lt;authors&gt;&lt;author&gt;Danso, Derrick Kwadwo&lt;/author&gt;&lt;author&gt;Anquetin, Sandrine&lt;/author&gt;&lt;author&gt;Diedhiou, Arona&lt;/author&gt;&lt;author&gt;Adamou, Rabani&lt;/author&gt;&lt;/authors&gt;&lt;/contributors&gt;&lt;titles&gt;&lt;title&gt;Cloudiness Information Services for Solar Energy Management in West Africa&lt;/title&gt;&lt;secondary-title&gt;Atmosphere&lt;/secondary-title&gt;&lt;/titles&gt;&lt;periodical&gt;&lt;full-title&gt;Atmosphere&lt;/full-title&gt;&lt;/periodical&gt;&lt;pages&gt;857&lt;/pages&gt;&lt;volume&gt;11&lt;/volume&gt;&lt;number&gt;8&lt;/number&gt;&lt;dates&gt;&lt;year&gt;2020&lt;/year&gt;&lt;/dates&gt;&lt;isbn&gt;2073-4433&lt;/isbn&gt;&lt;accession-num&gt;doi:10.3390/atmos11080857&lt;/accession-num&gt;&lt;urls&gt;&lt;related-urls&gt;&lt;url&gt;https://www.mdpi.com/2073-4433/11/8/857&lt;/url&gt;&lt;/related-urls&gt;&lt;/urls&gt;&lt;/record&gt;&lt;/Cite&gt;&lt;/EndNote&gt;</w:instrText>
      </w:r>
      <w:r w:rsidR="009C6648" w:rsidRPr="00DC6702">
        <w:rPr>
          <w:highlight w:val="white"/>
        </w:rPr>
        <w:fldChar w:fldCharType="separate"/>
      </w:r>
      <w:r w:rsidR="001E195C">
        <w:rPr>
          <w:noProof/>
          <w:highlight w:val="white"/>
        </w:rPr>
        <w:t>(</w:t>
      </w:r>
      <w:hyperlink w:anchor="_ENREF_5" w:tooltip="Danso, 2020 #310" w:history="1">
        <w:r w:rsidR="006925DB" w:rsidRPr="006925DB">
          <w:rPr>
            <w:rStyle w:val="Hyperlink"/>
            <w:highlight w:val="white"/>
          </w:rPr>
          <w:t>Danso et al., 2020</w:t>
        </w:r>
      </w:hyperlink>
      <w:r w:rsidR="001E195C">
        <w:rPr>
          <w:noProof/>
          <w:highlight w:val="white"/>
        </w:rPr>
        <w:t>)</w:t>
      </w:r>
      <w:r w:rsidR="009C6648" w:rsidRPr="00DC6702">
        <w:rPr>
          <w:highlight w:val="white"/>
        </w:rPr>
        <w:fldChar w:fldCharType="end"/>
      </w:r>
      <w:r w:rsidRPr="008A67A6">
        <w:rPr>
          <w:highlight w:val="white"/>
        </w:rPr>
        <w:t>).</w:t>
      </w:r>
    </w:p>
    <w:p w14:paraId="4E21F81C" w14:textId="77777777" w:rsidR="00FC2E6F" w:rsidRPr="008A67A6" w:rsidRDefault="00FC2E6F" w:rsidP="006A597C">
      <w:pPr>
        <w:rPr>
          <w:highlight w:val="white"/>
        </w:rPr>
      </w:pPr>
    </w:p>
    <w:p w14:paraId="7FF24079" w14:textId="6915BEC0" w:rsidR="008E41CB" w:rsidRDefault="00000000" w:rsidP="006A597C">
      <w:pPr>
        <w:rPr>
          <w:highlight w:val="white"/>
        </w:rPr>
      </w:pPr>
      <w:r w:rsidRPr="008A67A6">
        <w:rPr>
          <w:highlight w:val="white"/>
        </w:rPr>
        <w:t>Our case study is the tropical island of La Réunion (21°S; 55.5°E) in the South</w:t>
      </w:r>
      <w:r w:rsidR="007D682D" w:rsidRPr="008A67A6">
        <w:rPr>
          <w:highlight w:val="white"/>
        </w:rPr>
        <w:t>-</w:t>
      </w:r>
      <w:r w:rsidRPr="008A67A6">
        <w:rPr>
          <w:highlight w:val="white"/>
        </w:rPr>
        <w:t>West Indian Ocean (SWIO), where SE is one key in the transition to an electricity system 100% renewable by 2030 (</w:t>
      </w:r>
      <w:r w:rsidR="009C6648" w:rsidRPr="00DC6702">
        <w:rPr>
          <w:highlight w:val="white"/>
        </w:rPr>
        <w:fldChar w:fldCharType="begin"/>
      </w:r>
      <w:r w:rsidR="001E195C">
        <w:rPr>
          <w:highlight w:val="white"/>
        </w:rPr>
        <w:instrText xml:space="preserve"> ADDIN EN.CITE &lt;EndNote&gt;&lt;Cite&gt;&lt;Author&gt;Selosse&lt;/Author&gt;&lt;Year&gt;2018&lt;/Year&gt;&lt;RecNum&gt;42&lt;/RecNum&gt;&lt;DisplayText&gt;(Selosse et al., 2018)&lt;/DisplayText&gt;&lt;record&gt;&lt;rec-number&gt;42&lt;/rec-number&gt;&lt;foreign-keys&gt;&lt;key app="EN" db-id="ap2s0vva2tfapsexxan50rrawfdrerr00v90" timestamp="1593436285"&gt;42&lt;/key&gt;&lt;/foreign-keys&gt;&lt;ref-type name="Journal Article"&gt;17&lt;/ref-type&gt;&lt;contributors&gt;&lt;authors&gt;&lt;author&gt;Selosse, Sandrine&lt;/author&gt;&lt;author&gt;Garabedian, Sabine&lt;/author&gt;&lt;author&gt;Ricci, Olivia&lt;/author&gt;&lt;author&gt;Maïzi, Nadia&lt;/author&gt;&lt;/authors&gt;&lt;/contributors&gt;&lt;titles&gt;&lt;title&gt;The renewable energy revolution of reunion island&lt;/title&gt;&lt;secondary-title&gt;Renewable and Sustainable Energy Reviews&lt;/secondary-title&gt;&lt;/titles&gt;&lt;periodical&gt;&lt;full-title&gt;Renewable and Sustainable Energy Reviews&lt;/full-title&gt;&lt;/periodical&gt;&lt;pages&gt;99-105&lt;/pages&gt;&lt;volume&gt;89&lt;/volume&gt;&lt;keywords&gt;&lt;keyword&gt;Reunion Island&lt;/keyword&gt;&lt;keyword&gt;Energy System&lt;/keyword&gt;&lt;keyword&gt;Energy autonomy&lt;/keyword&gt;&lt;keyword&gt;Renewables&lt;/keyword&gt;&lt;keyword&gt;Long-term modeling&lt;/keyword&gt;&lt;/keywords&gt;&lt;dates&gt;&lt;year&gt;2018&lt;/year&gt;&lt;pub-dates&gt;&lt;date&gt;2018/06/01/&lt;/date&gt;&lt;/pub-dates&gt;&lt;/dates&gt;&lt;isbn&gt;1364-0321&lt;/isbn&gt;&lt;urls&gt;&lt;related-urls&gt;&lt;url&gt;http://www.sciencedirect.com/science/article/pii/S136403211830114X&lt;/url&gt;&lt;/related-urls&gt;&lt;/urls&gt;&lt;electronic-resource-num&gt;https://doi.org/10.1016/j.rser.2018.03.013&lt;/electronic-resource-num&gt;&lt;/record&gt;&lt;/Cite&gt;&lt;/EndNote&gt;</w:instrText>
      </w:r>
      <w:r w:rsidR="009C6648" w:rsidRPr="00DC6702">
        <w:rPr>
          <w:highlight w:val="white"/>
        </w:rPr>
        <w:fldChar w:fldCharType="separate"/>
      </w:r>
      <w:r w:rsidR="001E195C">
        <w:rPr>
          <w:noProof/>
          <w:highlight w:val="white"/>
        </w:rPr>
        <w:t>(</w:t>
      </w:r>
      <w:hyperlink w:anchor="_ENREF_23" w:tooltip="Selosse, 2018 #42" w:history="1">
        <w:r w:rsidR="006925DB" w:rsidRPr="006925DB">
          <w:rPr>
            <w:rStyle w:val="Hyperlink"/>
            <w:highlight w:val="white"/>
          </w:rPr>
          <w:t>Selosse et al., 2018</w:t>
        </w:r>
      </w:hyperlink>
      <w:r w:rsidR="001E195C">
        <w:rPr>
          <w:noProof/>
          <w:highlight w:val="white"/>
        </w:rPr>
        <w:t>)</w:t>
      </w:r>
      <w:r w:rsidR="009C6648" w:rsidRPr="00DC6702">
        <w:rPr>
          <w:highlight w:val="white"/>
        </w:rPr>
        <w:fldChar w:fldCharType="end"/>
      </w:r>
      <w:r w:rsidRPr="008A67A6">
        <w:rPr>
          <w:highlight w:val="white"/>
        </w:rPr>
        <w:t>). Despite the high solar resource availability over the island (</w:t>
      </w:r>
      <w:r w:rsidR="009C6648" w:rsidRPr="00DC6702">
        <w:rPr>
          <w:highlight w:val="white"/>
        </w:rPr>
        <w:fldChar w:fldCharType="begin"/>
      </w:r>
      <w:r w:rsidR="001E195C">
        <w:rPr>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9C6648" w:rsidRPr="00DC6702">
        <w:rPr>
          <w:highlight w:val="white"/>
        </w:rPr>
        <w:fldChar w:fldCharType="separate"/>
      </w:r>
      <w:r w:rsidR="001E195C">
        <w:rPr>
          <w:noProof/>
          <w:highlight w:val="white"/>
        </w:rPr>
        <w:t>(</w:t>
      </w:r>
      <w:hyperlink w:anchor="_ENREF_18" w:tooltip="Mialhe, 2020 #74" w:history="1">
        <w:r w:rsidR="006925DB" w:rsidRPr="006925DB">
          <w:rPr>
            <w:rStyle w:val="Hyperlink"/>
            <w:highlight w:val="white"/>
          </w:rPr>
          <w:t>Mialhe et al., 2020</w:t>
        </w:r>
      </w:hyperlink>
      <w:r w:rsidR="001E195C">
        <w:rPr>
          <w:noProof/>
          <w:highlight w:val="white"/>
        </w:rPr>
        <w:t>)</w:t>
      </w:r>
      <w:r w:rsidR="009C6648" w:rsidRPr="00DC6702">
        <w:rPr>
          <w:highlight w:val="white"/>
        </w:rPr>
        <w:fldChar w:fldCharType="end"/>
      </w:r>
      <w:r w:rsidRPr="008A67A6">
        <w:rPr>
          <w:highlight w:val="white"/>
        </w:rPr>
        <w:t>), the development of SE there, could be hindered by drawbacks associated with the large variability of cloudiness over the island (</w:t>
      </w:r>
      <w:r w:rsidR="009C6648" w:rsidRPr="00DC6702">
        <w:rPr>
          <w:highlight w:val="white"/>
        </w:rPr>
        <w:fldChar w:fldCharType="begin">
          <w:fldData xml:space="preserve">PEVuZE5vdGU+PENpdGU+PEF1dGhvcj5CYWRvc2E8L0F1dGhvcj48WWVhcj4yMDEzPC9ZZWFyPjxS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</w:fldData>
        </w:fldChar>
      </w:r>
      <w:r w:rsidR="001E195C">
        <w:rPr>
          <w:highlight w:val="white"/>
        </w:rPr>
        <w:instrText xml:space="preserve"> ADDIN EN.CITE </w:instrText>
      </w:r>
      <w:r w:rsidR="001E195C">
        <w:rPr>
          <w:highlight w:val="white"/>
        </w:rPr>
        <w:fldChar w:fldCharType="begin">
          <w:fldData xml:space="preserve">PEVuZE5vdGU+PENpdGU+PEF1dGhvcj5CYWRvc2E8L0F1dGhvcj48WWVhcj4yMDEzPC9ZZWFyPjxS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</w:fldData>
        </w:fldChar>
      </w:r>
      <w:r w:rsidR="001E195C">
        <w:rPr>
          <w:highlight w:val="white"/>
        </w:rPr>
        <w:instrText xml:space="preserve"> ADDIN EN.CITE.DATA </w:instrText>
      </w:r>
      <w:r w:rsidR="001E195C">
        <w:rPr>
          <w:highlight w:val="white"/>
        </w:rPr>
      </w:r>
      <w:r w:rsidR="001E195C">
        <w:rPr>
          <w:highlight w:val="white"/>
        </w:rPr>
        <w:fldChar w:fldCharType="end"/>
      </w:r>
      <w:r w:rsidR="009C6648" w:rsidRPr="00DC6702">
        <w:rPr>
          <w:highlight w:val="white"/>
        </w:rPr>
      </w:r>
      <w:r w:rsidR="009C6648" w:rsidRPr="00DC6702">
        <w:rPr>
          <w:highlight w:val="white"/>
        </w:rPr>
        <w:fldChar w:fldCharType="separate"/>
      </w:r>
      <w:r w:rsidR="001E195C">
        <w:rPr>
          <w:noProof/>
          <w:highlight w:val="white"/>
        </w:rPr>
        <w:t>(</w:t>
      </w:r>
      <w:hyperlink w:anchor="_ENREF_2" w:tooltip="Badosa, 2013 #33" w:history="1">
        <w:r w:rsidR="006925DB" w:rsidRPr="006925DB">
          <w:rPr>
            <w:rStyle w:val="Hyperlink"/>
            <w:highlight w:val="white"/>
          </w:rPr>
          <w:t>Badosa et al., 2013</w:t>
        </w:r>
      </w:hyperlink>
      <w:r w:rsidR="001E195C">
        <w:rPr>
          <w:noProof/>
          <w:highlight w:val="white"/>
        </w:rPr>
        <w:t>)</w:t>
      </w:r>
      <w:r w:rsidR="009C6648" w:rsidRPr="00DC6702">
        <w:rPr>
          <w:highlight w:val="white"/>
        </w:rPr>
        <w:fldChar w:fldCharType="end"/>
      </w:r>
      <w:r w:rsidR="00074D97">
        <w:rPr>
          <w:highlight w:val="white"/>
        </w:rPr>
        <w:t>;</w:t>
      </w:r>
      <w:r w:rsidR="00B64700">
        <w:rPr>
          <w:highlight w:val="white"/>
        </w:rPr>
        <w:t xml:space="preserve"> </w:t>
      </w:r>
      <w:r w:rsidR="001D43C2" w:rsidRPr="009E3F02">
        <w:rPr>
          <w:highlight w:val="white"/>
        </w:rPr>
        <w:fldChar w:fldCharType="begin">
          <w:fldData xml:space="preserve">PEVuZE5vdGU+PENpdGU+PEF1dGhvcj5Ww6lyw6htZXM8L0F1dGhvcj48WWVhcj4yMDE5PC9ZZWFy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</w:fldData>
        </w:fldChar>
      </w:r>
      <w:r w:rsidR="001E195C">
        <w:rPr>
          <w:highlight w:val="white"/>
        </w:rPr>
        <w:instrText xml:space="preserve"> ADDIN EN.CITE </w:instrText>
      </w:r>
      <w:r w:rsidR="001E195C">
        <w:rPr>
          <w:highlight w:val="white"/>
        </w:rPr>
        <w:fldChar w:fldCharType="begin">
          <w:fldData xml:space="preserve">PEVuZE5vdGU+PENpdGU+PEF1dGhvcj5Ww6lyw6htZXM8L0F1dGhvcj48WWVhcj4yMDE5PC9ZZWFy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</w:fldData>
        </w:fldChar>
      </w:r>
      <w:r w:rsidR="001E195C">
        <w:rPr>
          <w:highlight w:val="white"/>
        </w:rPr>
        <w:instrText xml:space="preserve"> ADDIN EN.CITE.DATA </w:instrText>
      </w:r>
      <w:r w:rsidR="001E195C">
        <w:rPr>
          <w:highlight w:val="white"/>
        </w:rPr>
      </w:r>
      <w:r w:rsidR="001E195C">
        <w:rPr>
          <w:highlight w:val="white"/>
        </w:rPr>
        <w:fldChar w:fldCharType="end"/>
      </w:r>
      <w:r w:rsidR="001D43C2" w:rsidRPr="009E3F02">
        <w:rPr>
          <w:highlight w:val="white"/>
        </w:rPr>
      </w:r>
      <w:r w:rsidR="001D43C2" w:rsidRPr="009E3F02">
        <w:rPr>
          <w:highlight w:val="white"/>
        </w:rPr>
        <w:fldChar w:fldCharType="separate"/>
      </w:r>
      <w:r w:rsidR="001E195C">
        <w:rPr>
          <w:noProof/>
          <w:highlight w:val="white"/>
        </w:rPr>
        <w:t>(</w:t>
      </w:r>
      <w:hyperlink w:anchor="_ENREF_8" w:tooltip="Durand, 2021 #253" w:history="1">
        <w:r w:rsidR="006925DB" w:rsidRPr="006925DB">
          <w:rPr>
            <w:rStyle w:val="Hyperlink"/>
            <w:highlight w:val="white"/>
          </w:rPr>
          <w:t>Durand et al., 2021</w:t>
        </w:r>
      </w:hyperlink>
      <w:r w:rsidR="001E195C">
        <w:rPr>
          <w:noProof/>
          <w:highlight w:val="white"/>
        </w:rPr>
        <w:t xml:space="preserve">; </w:t>
      </w:r>
      <w:hyperlink w:anchor="_ENREF_27" w:tooltip="Vérèmes, 2019 #18" w:history="1">
        <w:r w:rsidR="006925DB" w:rsidRPr="006925DB">
          <w:rPr>
            <w:rStyle w:val="Hyperlink"/>
            <w:highlight w:val="white"/>
          </w:rPr>
          <w:t>Vérèmes et al., 2019</w:t>
        </w:r>
      </w:hyperlink>
      <w:r w:rsidR="001E195C">
        <w:rPr>
          <w:noProof/>
          <w:highlight w:val="white"/>
        </w:rPr>
        <w:t>)</w:t>
      </w:r>
      <w:r w:rsidR="001D43C2" w:rsidRPr="009E3F02">
        <w:rPr>
          <w:highlight w:val="white"/>
        </w:rPr>
        <w:fldChar w:fldCharType="end"/>
      </w:r>
      <w:hyperlink w:anchor="_ENREF_2" w:tooltip="Durand, 2021 #253" w:history="1"/>
      <w:r w:rsidRPr="008A67A6">
        <w:rPr>
          <w:highlight w:val="white"/>
        </w:rPr>
        <w:t>).</w:t>
      </w:r>
    </w:p>
    <w:p w14:paraId="6012C976" w14:textId="77777777" w:rsidR="00A548B5" w:rsidRDefault="00A548B5" w:rsidP="006A597C">
      <w:pPr>
        <w:rPr>
          <w:highlight w:val="white"/>
        </w:rPr>
      </w:pPr>
    </w:p>
    <w:p w14:paraId="2B2D0E32" w14:textId="77777777" w:rsidR="00E62439" w:rsidRDefault="008A6EAB" w:rsidP="005019B7">
      <w:pPr>
        <w:keepNext/>
        <w:jc w:val="center"/>
      </w:pPr>
      <w:r>
        <w:rPr>
          <w:rFonts w:hint="eastAsia"/>
          <w:noProof/>
        </w:rPr>
        <w:lastRenderedPageBreak/>
        <w:drawing>
          <wp:inline distT="0" distB="0" distL="0" distR="0" wp14:anchorId="59BDED61" wp14:editId="0A4D6CB3">
            <wp:extent cx="5379609" cy="4034569"/>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2149" cy="4036474"/>
                    </a:xfrm>
                    <a:prstGeom prst="rect">
                      <a:avLst/>
                    </a:prstGeom>
                  </pic:spPr>
                </pic:pic>
              </a:graphicData>
            </a:graphic>
          </wp:inline>
        </w:drawing>
      </w:r>
    </w:p>
    <w:p w14:paraId="39E93559" w14:textId="2406D8AF" w:rsidR="008A6EAB" w:rsidRDefault="00E62439" w:rsidP="00E62439">
      <w:pPr>
        <w:pStyle w:val="Caption"/>
      </w:pPr>
      <w:bookmarkStart w:id="5" w:name="_Ref112861730"/>
      <w:r>
        <w:t xml:space="preserve">Fig. </w:t>
      </w:r>
      <w:r>
        <w:fldChar w:fldCharType="begin"/>
      </w:r>
      <w:r>
        <w:instrText xml:space="preserve"> SEQ Fig. \* ARABIC </w:instrText>
      </w:r>
      <w:r>
        <w:fldChar w:fldCharType="separate"/>
      </w:r>
      <w:r w:rsidR="007E137C">
        <w:rPr>
          <w:noProof/>
        </w:rPr>
        <w:t>1</w:t>
      </w:r>
      <w:r>
        <w:fldChar w:fldCharType="end"/>
      </w:r>
      <w:bookmarkEnd w:id="5"/>
      <w:r>
        <w:t xml:space="preserve"> </w:t>
      </w:r>
      <w:r w:rsidRPr="00F72E91">
        <w:t xml:space="preserve">Topography of La Réunion (in m) on </w:t>
      </w:r>
      <w:r w:rsidR="00C8290E">
        <w:t xml:space="preserve">a 0.05-degree </w:t>
      </w:r>
      <w:r w:rsidRPr="00F72E91">
        <w:t>grids (dotted gray lines).</w:t>
      </w:r>
      <w:r>
        <w:t xml:space="preserve"> The map is based on </w:t>
      </w:r>
      <w:r w:rsidRPr="00694E39">
        <w:t xml:space="preserve">the </w:t>
      </w:r>
      <w:r w:rsidRPr="00BC55AE">
        <w:t xml:space="preserve">ASTER Global Digital Elevation Model </w:t>
      </w:r>
      <w:bookmarkStart w:id="6" w:name="OLE_LINK1"/>
      <w:bookmarkStart w:id="7" w:name="OLE_LINK2"/>
      <w:bookmarkStart w:id="8" w:name="OLE_LINK3"/>
      <w:r w:rsidRPr="00694E39">
        <w:t xml:space="preserve">from </w:t>
      </w:r>
      <w:bookmarkStart w:id="9" w:name="OLE_LINK6"/>
      <w:bookmarkStart w:id="10" w:name="OLE_LINK7"/>
      <w:bookmarkEnd w:id="6"/>
      <w:bookmarkEnd w:id="7"/>
      <w:bookmarkEnd w:id="8"/>
      <w:r w:rsidRPr="00694E39">
        <w:t xml:space="preserve">NASA </w:t>
      </w:r>
      <w:bookmarkEnd w:id="9"/>
      <w:bookmarkEnd w:id="10"/>
      <w:r w:rsidRPr="00694E39">
        <w:t>Jet Propulsion Laboratory</w:t>
      </w:r>
      <w:r>
        <w:t xml:space="preserve"> (</w:t>
      </w:r>
      <w:ins w:id="11" w:author="Tang Tang" w:date="2022-08-31T18:16:00Z">
        <w:r w:rsidR="00BD6BD3">
          <w:t xml:space="preserve">see </w:t>
        </w:r>
      </w:ins>
      <w:hyperlink w:anchor="_ENREF_1" w:tooltip="ASTER, 2019 #296" w:history="1">
        <w:r w:rsidR="006925DB" w:rsidRPr="006925DB">
          <w:rPr>
            <w:rStyle w:val="Hyperlink"/>
          </w:rPr>
          <w:fldChar w:fldCharType="begin"/>
        </w:r>
        <w:r w:rsidR="006925DB" w:rsidRPr="006925DB">
          <w:rPr>
            <w:rStyle w:val="Hyperlink"/>
          </w:rPr>
          <w:instrText xml:space="preserve"> ADDIN EN.CITE &lt;EndNote&gt;&lt;Cite AuthorYear="1"&gt;&lt;Author&gt;ASTER&lt;/Author&gt;&lt;Year&gt;2019&lt;/Year&gt;&lt;RecNum&gt;296&lt;/RecNum&gt;&lt;DisplayText&gt;ASTER (2019)&lt;/DisplayText&gt;&lt;record&gt;&lt;rec-number&gt;296&lt;/rec-number&gt;&lt;foreign-keys&gt;&lt;key app="EN" db-id="ap2s0vva2tfapsexxan50rrawfdrerr00v90" timestamp="1660218549"&gt;296&lt;/key&gt;&lt;/foreign-keys&gt;&lt;ref-type name="Journal Article"&gt;17&lt;/ref-type&gt;&lt;contributors&gt;&lt;authors&gt;&lt;author&gt;ASTER&lt;/author&gt;&lt;/authors&gt;&lt;/contributors&gt;&lt;titles&gt;&lt;title&gt;ASTER Global Digital Elevation Model V003&lt;/title&gt;&lt;/titles&gt;&lt;dates&gt;&lt;year&gt;2019&lt;/year&gt;&lt;/dates&gt;&lt;urls&gt;&lt;related-urls&gt;&lt;url&gt;https://doi.org/10.5067/ASTER/ASTGTM.003&lt;/url&gt;&lt;/related-urls&gt;&lt;/urls&gt;&lt;electronic-resource-num&gt;https://doi.org/10.5067/ASTER/ASTGTM.003&lt;/electronic-resource-num&gt;&lt;/record&gt;&lt;/Cite&gt;&lt;/EndNote&gt;</w:instrText>
        </w:r>
        <w:r w:rsidR="006925DB" w:rsidRPr="006925DB">
          <w:rPr>
            <w:rStyle w:val="Hyperlink"/>
          </w:rPr>
          <w:fldChar w:fldCharType="separate"/>
        </w:r>
        <w:r w:rsidR="006925DB" w:rsidRPr="006925DB">
          <w:rPr>
            <w:rStyle w:val="Hyperlink"/>
          </w:rPr>
          <w:t>ASTER (2019)</w:t>
        </w:r>
        <w:r w:rsidR="006925DB" w:rsidRPr="006925DB">
          <w:rPr>
            <w:rStyle w:val="Hyperlink"/>
          </w:rPr>
          <w:fldChar w:fldCharType="end"/>
        </w:r>
      </w:hyperlink>
      <w:ins w:id="12" w:author="Tang Tang" w:date="2022-08-31T18:16:00Z">
        <w:r w:rsidR="00BD6BD3">
          <w:t>)</w:t>
        </w:r>
      </w:ins>
      <w:r w:rsidRPr="00694E39">
        <w:t>.</w:t>
      </w:r>
    </w:p>
    <w:p w14:paraId="29825E88" w14:textId="77777777" w:rsidR="00C8290E" w:rsidRPr="00C8290E" w:rsidRDefault="00C8290E" w:rsidP="00C8290E">
      <w:pPr>
        <w:rPr>
          <w:highlight w:val="white"/>
        </w:rPr>
      </w:pPr>
    </w:p>
    <w:p w14:paraId="7FF2407A" w14:textId="47537172" w:rsidR="008E41CB" w:rsidRPr="008A67A6" w:rsidRDefault="00000000" w:rsidP="006A597C">
      <w:pPr>
        <w:rPr>
          <w:highlight w:val="white"/>
        </w:rPr>
      </w:pPr>
      <w:r w:rsidRPr="008A67A6">
        <w:rPr>
          <w:highlight w:val="white"/>
        </w:rPr>
        <w:t>Located in the South</w:t>
      </w:r>
      <w:r w:rsidR="007D682D" w:rsidRPr="008A67A6">
        <w:rPr>
          <w:highlight w:val="white"/>
        </w:rPr>
        <w:t>-</w:t>
      </w:r>
      <w:r w:rsidRPr="008A67A6">
        <w:rPr>
          <w:highlight w:val="white"/>
        </w:rPr>
        <w:t xml:space="preserve">West Indian Ocean, La Réunion island is mainly under an east-southeast trade wind flow, which changes in direction according to the season: easterly in summer and more southeasterly in winter </w:t>
      </w:r>
      <w:r w:rsidR="009C6648" w:rsidRPr="00DC6702">
        <w:rPr>
          <w:highlight w:val="white"/>
        </w:rPr>
        <w:fldChar w:fldCharType="begin"/>
      </w:r>
      <w:r w:rsidR="001E195C">
        <w:rPr>
          <w:highlight w:val="white"/>
        </w:rPr>
        <w:instrText xml:space="preserve"> ADDIN EN.CITE &lt;EndNote&gt;&lt;Cite&gt;&lt;Author&gt;Mialhe&lt;/Author&gt;&lt;Year&gt;2020&lt;/Year&gt;&lt;RecNum&gt;74&lt;/RecNum&gt;&lt;DisplayText&gt;(Mialhe et al., 2020)&lt;/DisplayText&gt;&lt;record&gt;&lt;rec-number&gt;74&lt;/rec-number&gt;&lt;foreign-keys&gt;&lt;key app="EN" db-id="ap2s0vva2tfapsexxan50rrawfdrerr00v90" timestamp="1612161889"&gt;74&lt;/key&gt;&lt;/foreign-keys&gt;&lt;ref-type name="Journal Article"&gt;17&lt;/ref-type&gt;&lt;contributors&gt;&lt;authors&gt;&lt;author&gt;Mialhe, Pauline&lt;/author&gt;&lt;author&gt;Pohl, Benjamin&lt;/author&gt;&lt;author&gt;Morel, Béatrice&lt;/author&gt;&lt;author&gt;Trentmann, Jörg&lt;/author&gt;&lt;author&gt;Jumaux, Guillaume&lt;/author&gt;&lt;author&gt;Bonnardot, François&lt;/author&gt;&lt;author&gt;Bessafi, Miloud&lt;/author&gt;&lt;author&gt;Chabriat, Jean-Pierre&lt;/author&gt;&lt;/authors&gt;&lt;/contributors&gt;&lt;titles&gt;&lt;title&gt;On the determination of coherent solar climates over a tropical island with a complex topography&lt;/title&gt;&lt;secondary-title&gt;Solar Energy&lt;/secondary-title&gt;&lt;/titles&gt;&lt;periodical&gt;&lt;full-title&gt;Solar Energy&lt;/full-title&gt;&lt;/periodical&gt;&lt;pages&gt;508-521&lt;/pages&gt;&lt;volume&gt;206&lt;/volume&gt;&lt;keywords&gt;&lt;keyword&gt;Surface solar radiation&lt;/keyword&gt;&lt;keyword&gt;La Réunion island&lt;/keyword&gt;&lt;keyword&gt;Complex meteorological context&lt;/keyword&gt;&lt;keyword&gt;Seasonal/diurnal cycles&lt;/keyword&gt;&lt;keyword&gt;Cluster analysis&lt;/keyword&gt;&lt;keyword&gt;SARAH-E&lt;/keyword&gt;&lt;/keywords&gt;&lt;dates&gt;&lt;year&gt;2020&lt;/year&gt;&lt;pub-dates&gt;&lt;date&gt;2020/08/01/&lt;/date&gt;&lt;/pub-dates&gt;&lt;/dates&gt;&lt;isbn&gt;0038-092X&lt;/isbn&gt;&lt;urls&gt;&lt;related-urls&gt;&lt;url&gt;http://www.sciencedirect.com/science/article/pii/S0038092X2030431X&lt;/url&gt;&lt;/related-urls&gt;&lt;/urls&gt;&lt;electronic-resource-num&gt;https://doi.org/10.1016/j.solener.2020.04.049&lt;/electronic-resource-num&gt;&lt;/record&gt;&lt;/Cite&gt;&lt;/EndNote&gt;</w:instrText>
      </w:r>
      <w:r w:rsidR="009C6648" w:rsidRPr="00DC6702">
        <w:rPr>
          <w:highlight w:val="white"/>
        </w:rPr>
        <w:fldChar w:fldCharType="separate"/>
      </w:r>
      <w:r w:rsidR="001E195C">
        <w:rPr>
          <w:noProof/>
          <w:highlight w:val="white"/>
        </w:rPr>
        <w:t>(</w:t>
      </w:r>
      <w:hyperlink w:anchor="_ENREF_18" w:tooltip="Mialhe, 2020 #74" w:history="1">
        <w:r w:rsidR="006925DB" w:rsidRPr="006925DB">
          <w:rPr>
            <w:rStyle w:val="Hyperlink"/>
            <w:highlight w:val="white"/>
          </w:rPr>
          <w:t>Mialhe et al., 2020</w:t>
        </w:r>
      </w:hyperlink>
      <w:r w:rsidR="001E195C">
        <w:rPr>
          <w:noProof/>
          <w:highlight w:val="white"/>
        </w:rPr>
        <w:t>)</w:t>
      </w:r>
      <w:r w:rsidR="009C6648" w:rsidRPr="00DC6702">
        <w:rPr>
          <w:highlight w:val="white"/>
        </w:rPr>
        <w:fldChar w:fldCharType="end"/>
      </w:r>
      <w:r w:rsidRPr="008A67A6">
        <w:rPr>
          <w:highlight w:val="white"/>
        </w:rPr>
        <w:t>. Because of the topographical characteristics of the island (</w:t>
      </w:r>
      <w:r w:rsidR="005019B7" w:rsidRPr="00E27A74">
        <w:rPr>
          <w:highlight w:val="white"/>
          <w:u w:val="single"/>
        </w:rPr>
        <w:fldChar w:fldCharType="begin"/>
      </w:r>
      <w:r w:rsidR="005019B7" w:rsidRPr="00E27A74">
        <w:rPr>
          <w:highlight w:val="white"/>
          <w:u w:val="single"/>
        </w:rPr>
        <w:instrText xml:space="preserve"> REF _Ref112861730 \h </w:instrText>
      </w:r>
      <w:r w:rsidR="005019B7" w:rsidRPr="00E27A74">
        <w:rPr>
          <w:highlight w:val="white"/>
          <w:u w:val="single"/>
        </w:rPr>
      </w:r>
      <w:r w:rsidR="005019B7" w:rsidRPr="00E27A74">
        <w:rPr>
          <w:highlight w:val="white"/>
          <w:u w:val="single"/>
        </w:rPr>
        <w:fldChar w:fldCharType="separate"/>
      </w:r>
      <w:r w:rsidR="005019B7" w:rsidRPr="00E27A74">
        <w:rPr>
          <w:u w:val="single"/>
        </w:rPr>
        <w:t xml:space="preserve">Fig. </w:t>
      </w:r>
      <w:r w:rsidR="005019B7" w:rsidRPr="00E27A74">
        <w:rPr>
          <w:noProof/>
          <w:u w:val="single"/>
        </w:rPr>
        <w:t>1</w:t>
      </w:r>
      <w:r w:rsidR="005019B7" w:rsidRPr="00E27A74">
        <w:rPr>
          <w:highlight w:val="white"/>
          <w:u w:val="single"/>
        </w:rPr>
        <w:fldChar w:fldCharType="end"/>
      </w:r>
      <w:r w:rsidRPr="008A67A6">
        <w:rPr>
          <w:highlight w:val="white"/>
        </w:rPr>
        <w:t xml:space="preserve">), this main flow is more a “flow around” than a “flow over '' regime. The main cloud regimes over La Réunion are (a) orographic clouds generated by the local topography and (b) clouds caught on the island driven by synoptic systems </w:t>
      </w:r>
      <w:r w:rsidR="009C6648" w:rsidRPr="00DC6702">
        <w:rPr>
          <w:highlight w:val="white"/>
        </w:rPr>
        <w:fldChar w:fldCharType="begin"/>
      </w:r>
      <w:r w:rsidR="001E195C">
        <w:rPr>
          <w:highlight w:val="white"/>
        </w:rPr>
        <w:instrText xml:space="preserve"> ADDIN EN.CITE &lt;EndNote&gt;&lt;Cite&gt;&lt;Author&gt;Badosa&lt;/Author&gt;&lt;Year&gt;2013&lt;/Year&gt;&lt;RecNum&gt;33&lt;/RecNum&gt;&lt;DisplayText&gt;(Badosa et al., 2013)&lt;/DisplayText&gt;&lt;record&gt;&lt;rec-number&gt;33&lt;/rec-number&gt;&lt;foreign-keys&gt;&lt;key app="EN" db-id="ap2s0vva2tfapsexxan50rrawfdrerr00v90" timestamp="1593148336"&gt;33&lt;/key&gt;&lt;/foreign-keys&gt;&lt;ref-type name="Journal Article"&gt;17&lt;/ref-type&gt;&lt;contributors&gt;&lt;authors&gt;&lt;author&gt;Badosa, Jordi&lt;/author&gt;&lt;author&gt;Haeffelin, Martial&lt;/author&gt;&lt;author&gt;Chepfer, Hélène&lt;/author&gt;&lt;/authors&gt;&lt;/contributors&gt;&lt;titles&gt;&lt;title&gt;Scales of spatial and temporal variation of solar irradiance on Reunion tropical island&lt;/title&gt;&lt;secondary-title&gt;Solar Energy&lt;/secondary-title&gt;&lt;/titles&gt;&lt;periodical&gt;&lt;full-title&gt;Solar Energy&lt;/full-title&gt;&lt;/periodical&gt;&lt;pages&gt;42-56&lt;/pages&gt;&lt;volume&gt;88&lt;/volume&gt;&lt;keywords&gt;&lt;keyword&gt;Solar irradiance&lt;/keyword&gt;&lt;keyword&gt;Spatial variability&lt;/keyword&gt;&lt;keyword&gt;Temporal variability&lt;/keyword&gt;&lt;keyword&gt;Tropical island&lt;/keyword&gt;&lt;keyword&gt;Predictability&lt;/keyword&gt;&lt;/keywords&gt;&lt;dates&gt;&lt;year&gt;2013&lt;/year&gt;&lt;pub-dates&gt;&lt;date&gt;2013/02/01/&lt;/date&gt;&lt;/pub-dates&gt;&lt;/dates&gt;&lt;isbn&gt;0038-092X&lt;/isbn&gt;&lt;urls&gt;&lt;related-urls&gt;&lt;url&gt;http://www.sciencedirect.com/science/article/pii/S0038092X12003982&lt;/url&gt;&lt;/related-urls&gt;&lt;/urls&gt;&lt;electronic-resource-num&gt;https://doi.org/10.1016/j.solener.2012.11.007&lt;/electronic-resource-num&gt;&lt;/record&gt;&lt;/Cite&gt;&lt;/EndNote&gt;</w:instrText>
      </w:r>
      <w:r w:rsidR="009C6648" w:rsidRPr="00DC6702">
        <w:rPr>
          <w:highlight w:val="white"/>
        </w:rPr>
        <w:fldChar w:fldCharType="separate"/>
      </w:r>
      <w:r w:rsidR="001E195C">
        <w:rPr>
          <w:noProof/>
          <w:highlight w:val="white"/>
        </w:rPr>
        <w:t>(</w:t>
      </w:r>
      <w:hyperlink w:anchor="_ENREF_2" w:tooltip="Badosa, 2013 #33" w:history="1">
        <w:r w:rsidR="006925DB" w:rsidRPr="006925DB">
          <w:rPr>
            <w:rStyle w:val="Hyperlink"/>
            <w:highlight w:val="white"/>
          </w:rPr>
          <w:t>Badosa et al., 2013</w:t>
        </w:r>
      </w:hyperlink>
      <w:r w:rsidR="001E195C">
        <w:rPr>
          <w:noProof/>
          <w:highlight w:val="white"/>
        </w:rPr>
        <w:t>)</w:t>
      </w:r>
      <w:r w:rsidR="009C6648" w:rsidRPr="00DC6702">
        <w:rPr>
          <w:highlight w:val="white"/>
        </w:rPr>
        <w:fldChar w:fldCharType="end"/>
      </w:r>
      <w:r w:rsidRPr="008A67A6">
        <w:rPr>
          <w:highlight w:val="white"/>
        </w:rPr>
        <w:t>.</w:t>
      </w:r>
    </w:p>
    <w:p w14:paraId="2657D32E" w14:textId="77777777" w:rsidR="00BB0974" w:rsidRPr="008A67A6" w:rsidRDefault="00BB0974" w:rsidP="006A597C">
      <w:pPr>
        <w:rPr>
          <w:highlight w:val="white"/>
        </w:rPr>
      </w:pPr>
    </w:p>
    <w:p w14:paraId="468E7A23" w14:textId="77777777" w:rsidR="00D65BE1" w:rsidRDefault="00000000" w:rsidP="006A597C">
      <w:pPr>
        <w:rPr>
          <w:color w:val="C0504D" w:themeColor="accent2"/>
          <w:highlight w:val="white"/>
        </w:rPr>
      </w:pPr>
      <w:r w:rsidRPr="00542E52">
        <w:rPr>
          <w:color w:val="C0504D" w:themeColor="accent2"/>
          <w:highlight w:val="white"/>
        </w:rPr>
        <w:t>chao: shall we put some sentences of climate of Reunion somewhere (here or data, where we show the target variable from LACy (data</w:t>
      </w:r>
      <w:proofErr w:type="gramStart"/>
      <w:r w:rsidRPr="00542E52">
        <w:rPr>
          <w:color w:val="C0504D" w:themeColor="accent2"/>
          <w:highlight w:val="white"/>
        </w:rPr>
        <w:t>) ?</w:t>
      </w:r>
      <w:proofErr w:type="gramEnd"/>
      <w:r w:rsidRPr="00542E52">
        <w:rPr>
          <w:color w:val="C0504D" w:themeColor="accent2"/>
          <w:highlight w:val="white"/>
        </w:rPr>
        <w:t xml:space="preserve">), </w:t>
      </w:r>
    </w:p>
    <w:p w14:paraId="6232BC64" w14:textId="77777777" w:rsidR="00D65BE1" w:rsidRDefault="00D65BE1" w:rsidP="006A597C">
      <w:pPr>
        <w:rPr>
          <w:color w:val="C0504D" w:themeColor="accent2"/>
          <w:highlight w:val="white"/>
        </w:rPr>
      </w:pPr>
    </w:p>
    <w:p w14:paraId="7FF2407C" w14:textId="6B81495B" w:rsidR="008E41CB" w:rsidRPr="00542E52" w:rsidRDefault="00D65BE1" w:rsidP="006A597C">
      <w:pPr>
        <w:rPr>
          <w:color w:val="C0504D" w:themeColor="accent2"/>
          <w:highlight w:val="white"/>
        </w:rPr>
      </w:pPr>
      <w:proofErr w:type="spellStart"/>
      <w:r>
        <w:rPr>
          <w:color w:val="C0504D" w:themeColor="accent2"/>
          <w:highlight w:val="white"/>
        </w:rPr>
        <w:t>Todo</w:t>
      </w:r>
      <w:proofErr w:type="spellEnd"/>
      <w:r>
        <w:rPr>
          <w:color w:val="C0504D" w:themeColor="accent2"/>
          <w:highlight w:val="white"/>
        </w:rPr>
        <w:t xml:space="preserve">: </w:t>
      </w:r>
      <w:r w:rsidRPr="00542E52">
        <w:rPr>
          <w:color w:val="C0504D" w:themeColor="accent2"/>
          <w:highlight w:val="white"/>
        </w:rPr>
        <w:t>especially the information linked to cloud, e.g., the wet dry seasons, etc. to interpret the results which may be season</w:t>
      </w:r>
      <w:r w:rsidR="001A2F4A">
        <w:rPr>
          <w:color w:val="C0504D" w:themeColor="accent2"/>
          <w:highlight w:val="white"/>
        </w:rPr>
        <w:t xml:space="preserve"> / time </w:t>
      </w:r>
      <w:r w:rsidRPr="00542E52">
        <w:rPr>
          <w:color w:val="C0504D" w:themeColor="accent2"/>
          <w:highlight w:val="white"/>
        </w:rPr>
        <w:t xml:space="preserve">-dependent. </w:t>
      </w:r>
    </w:p>
    <w:p w14:paraId="7FF2407D" w14:textId="77777777" w:rsidR="008E41CB" w:rsidRDefault="008E41CB" w:rsidP="006A597C">
      <w:pPr>
        <w:rPr>
          <w:ins w:id="13" w:author="Tang Tang" w:date="2022-08-31T18:18:00Z"/>
          <w:highlight w:val="white"/>
        </w:rPr>
      </w:pPr>
    </w:p>
    <w:p w14:paraId="52C8D55A" w14:textId="208161E0" w:rsidR="009A7970" w:rsidRPr="00886E4F" w:rsidRDefault="00886E4F" w:rsidP="00C2100E">
      <w:pPr>
        <w:pStyle w:val="Heading3"/>
        <w:rPr>
          <w:highlight w:val="white"/>
        </w:rPr>
      </w:pPr>
      <w:r w:rsidRPr="00886E4F">
        <w:rPr>
          <w:highlight w:val="white"/>
        </w:rPr>
        <w:t>History of CF observation:</w:t>
      </w:r>
    </w:p>
    <w:p w14:paraId="2BB89A00" w14:textId="77777777" w:rsidR="00886E4F" w:rsidRPr="008A67A6" w:rsidRDefault="00886E4F" w:rsidP="006A597C">
      <w:pPr>
        <w:rPr>
          <w:highlight w:val="white"/>
        </w:rPr>
      </w:pPr>
    </w:p>
    <w:p w14:paraId="791A23D0" w14:textId="28761085" w:rsidR="006627E8" w:rsidRDefault="00000000" w:rsidP="006A597C">
      <w:pPr>
        <w:rPr>
          <w:highlight w:val="white"/>
        </w:rPr>
      </w:pPr>
      <w:r w:rsidRPr="008A67A6">
        <w:rPr>
          <w:highlight w:val="white"/>
        </w:rPr>
        <w:t xml:space="preserve">Information on local cloud coverage can be derived from human observation, meteorological </w:t>
      </w:r>
      <w:commentRangeStart w:id="14"/>
      <w:r w:rsidRPr="008A67A6">
        <w:rPr>
          <w:highlight w:val="white"/>
        </w:rPr>
        <w:t xml:space="preserve">satellites </w:t>
      </w:r>
      <w:commentRangeEnd w:id="14"/>
      <w:r w:rsidR="001D626C">
        <w:rPr>
          <w:rStyle w:val="CommentReference"/>
        </w:rPr>
        <w:commentReference w:id="14"/>
      </w:r>
      <w:r w:rsidRPr="008A67A6">
        <w:rPr>
          <w:highlight w:val="white"/>
        </w:rPr>
        <w:t xml:space="preserve">and surface remote observation data </w:t>
      </w:r>
      <w:r w:rsidR="009C6648" w:rsidRPr="00DC6702">
        <w:rPr>
          <w:highlight w:val="white"/>
        </w:rPr>
        <w:fldChar w:fldCharType="begin"/>
      </w:r>
      <w:r w:rsidR="001E195C">
        <w:rPr>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9C6648" w:rsidRPr="00DC6702">
        <w:rPr>
          <w:highlight w:val="white"/>
        </w:rPr>
        <w:fldChar w:fldCharType="separate"/>
      </w:r>
      <w:r w:rsidR="001E195C">
        <w:rPr>
          <w:noProof/>
          <w:highlight w:val="white"/>
        </w:rPr>
        <w:t>(</w:t>
      </w:r>
      <w:hyperlink w:anchor="_ENREF_13" w:tooltip="Kim, 2020 #301" w:history="1">
        <w:r w:rsidR="006925DB" w:rsidRPr="006925DB">
          <w:rPr>
            <w:rStyle w:val="Hyperlink"/>
            <w:highlight w:val="white"/>
          </w:rPr>
          <w:t>Kim and Cha, 2020</w:t>
        </w:r>
      </w:hyperlink>
      <w:r w:rsidR="001E195C">
        <w:rPr>
          <w:noProof/>
          <w:highlight w:val="white"/>
        </w:rPr>
        <w:t>)</w:t>
      </w:r>
      <w:r w:rsidR="009C6648" w:rsidRPr="00DC6702">
        <w:rPr>
          <w:highlight w:val="white"/>
        </w:rPr>
        <w:fldChar w:fldCharType="end"/>
      </w:r>
      <w:r w:rsidRPr="008A67A6">
        <w:rPr>
          <w:highlight w:val="white"/>
        </w:rPr>
        <w:t xml:space="preserve">. Human observation refers to a regular observer recording cloud cover data at either 1, 3, or 6 h interval. To minimize human errors, ground- and aircraft-based measurements have been introduced to timely record 1-D cloud snapshots </w:t>
      </w:r>
      <w:r w:rsidR="009C6648" w:rsidRPr="00DC6702">
        <w:rPr>
          <w:highlight w:val="white"/>
        </w:rPr>
        <w:fldChar w:fldCharType="begin"/>
      </w:r>
      <w:r w:rsidR="001E195C">
        <w:rPr>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C6648" w:rsidRPr="00DC6702">
        <w:rPr>
          <w:highlight w:val="white"/>
        </w:rPr>
        <w:fldChar w:fldCharType="separate"/>
      </w:r>
      <w:r w:rsidR="001E195C">
        <w:rPr>
          <w:noProof/>
          <w:highlight w:val="white"/>
        </w:rPr>
        <w:t>(</w:t>
      </w:r>
      <w:hyperlink w:anchor="_ENREF_22" w:tooltip="Qian, 2012 #308" w:history="1">
        <w:r w:rsidR="006925DB" w:rsidRPr="006925DB">
          <w:rPr>
            <w:rStyle w:val="Hyperlink"/>
            <w:highlight w:val="white"/>
          </w:rPr>
          <w:t>Qian et al., 2012</w:t>
        </w:r>
      </w:hyperlink>
      <w:r w:rsidR="001E195C">
        <w:rPr>
          <w:noProof/>
          <w:highlight w:val="white"/>
        </w:rPr>
        <w:t>)</w:t>
      </w:r>
      <w:r w:rsidR="009C6648" w:rsidRPr="00DC6702">
        <w:rPr>
          <w:highlight w:val="white"/>
        </w:rPr>
        <w:fldChar w:fldCharType="end"/>
      </w:r>
      <w:r w:rsidRPr="008A67A6">
        <w:rPr>
          <w:highlight w:val="white"/>
        </w:rPr>
        <w:t xml:space="preserve">. </w:t>
      </w:r>
    </w:p>
    <w:p w14:paraId="68C8C364" w14:textId="77777777" w:rsidR="006627E8" w:rsidRDefault="006627E8" w:rsidP="006A597C">
      <w:pPr>
        <w:rPr>
          <w:highlight w:val="white"/>
        </w:rPr>
      </w:pPr>
    </w:p>
    <w:p w14:paraId="2E58B07E" w14:textId="2BF95AA4" w:rsidR="00BA0AD8" w:rsidRDefault="00000000" w:rsidP="006A597C">
      <w:r w:rsidRPr="008A67A6">
        <w:rPr>
          <w:highlight w:val="white"/>
        </w:rPr>
        <w:t>In the global</w:t>
      </w:r>
      <w:r w:rsidRPr="008A67A6">
        <w:t xml:space="preserve"> observation trend, remote sensing has been applied to evaluate global cloud properties and estimate cloud cover parameters over years from visible and infrared radiations </w:t>
      </w:r>
      <w:r w:rsidR="009C6648" w:rsidRPr="00DC6702">
        <w:rPr>
          <w:highlight w:val="white"/>
        </w:rPr>
        <w:fldChar w:fldCharType="begin"/>
      </w:r>
      <w:r w:rsidR="001E195C">
        <w:rPr>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C6648" w:rsidRPr="00DC6702">
        <w:rPr>
          <w:highlight w:val="white"/>
        </w:rPr>
        <w:fldChar w:fldCharType="separate"/>
      </w:r>
      <w:r w:rsidR="001E195C">
        <w:rPr>
          <w:noProof/>
          <w:highlight w:val="white"/>
        </w:rPr>
        <w:t>(</w:t>
      </w:r>
      <w:hyperlink w:anchor="_ENREF_22" w:tooltip="Qian, 2012 #308" w:history="1">
        <w:r w:rsidR="006925DB" w:rsidRPr="006925DB">
          <w:rPr>
            <w:rStyle w:val="Hyperlink"/>
            <w:highlight w:val="white"/>
          </w:rPr>
          <w:t>Qian et al., 2012</w:t>
        </w:r>
      </w:hyperlink>
      <w:r w:rsidR="001E195C">
        <w:rPr>
          <w:noProof/>
          <w:highlight w:val="white"/>
        </w:rPr>
        <w:t>)</w:t>
      </w:r>
      <w:r w:rsidR="009C6648" w:rsidRPr="00DC6702">
        <w:rPr>
          <w:highlight w:val="white"/>
        </w:rPr>
        <w:fldChar w:fldCharType="end"/>
      </w:r>
      <w:r w:rsidRPr="008A67A6">
        <w:t xml:space="preserve">. </w:t>
      </w:r>
    </w:p>
    <w:p w14:paraId="0BB64C54" w14:textId="77777777" w:rsidR="00BA0AD8" w:rsidRDefault="00BA0AD8" w:rsidP="006A597C"/>
    <w:p w14:paraId="7FF2407E" w14:textId="6F0DA1C7" w:rsidR="008E41CB" w:rsidRPr="008A67A6" w:rsidRDefault="00000000" w:rsidP="006A597C">
      <w:r w:rsidRPr="008A67A6">
        <w:t xml:space="preserve">Use of camera-based devices in cloud coverage observation </w:t>
      </w:r>
      <w:commentRangeStart w:id="15"/>
      <w:r w:rsidRPr="008A67A6">
        <w:t>improved spatiotemporal</w:t>
      </w:r>
      <w:commentRangeEnd w:id="15"/>
      <w:r w:rsidR="00A72779">
        <w:rPr>
          <w:rStyle w:val="CommentReference"/>
        </w:rPr>
        <w:commentReference w:id="15"/>
      </w:r>
      <w:r w:rsidRPr="008A67A6">
        <w:t xml:space="preserve"> resolution, and image quality with a fish-eye lens (180</w:t>
      </w:r>
      <w:r w:rsidRPr="008A67A6">
        <w:rPr>
          <w:vertAlign w:val="superscript"/>
        </w:rPr>
        <w:t>o</w:t>
      </w:r>
      <w:r w:rsidRPr="008A67A6">
        <w:t xml:space="preserve"> field of view), and ability to provide continuous valuable cloud datasets. Even though data quality depends on the capacity of the camera, cloud cover detection with sunlight showed great performance during the day. Responding to the absence of visible light during </w:t>
      </w:r>
      <w:r w:rsidR="007D682D" w:rsidRPr="008A67A6">
        <w:t>nighttime</w:t>
      </w:r>
      <w:r w:rsidRPr="008A67A6">
        <w:t xml:space="preserve">, infrared sensors and filters have been developed to detect radiance from clouds </w:t>
      </w:r>
      <w:r w:rsidR="009C6648" w:rsidRPr="00DC6702">
        <w:rPr>
          <w:highlight w:val="white"/>
        </w:rPr>
        <w:fldChar w:fldCharType="begin"/>
      </w:r>
      <w:r w:rsidR="001E195C">
        <w:rPr>
          <w:highlight w:val="white"/>
        </w:rPr>
        <w:instrText xml:space="preserve"> ADDIN EN.CITE &lt;EndNote&gt;&lt;Cite&gt;&lt;Author&gt;Kim&lt;/Author&gt;&lt;Year&gt;2020&lt;/Year&gt;&lt;RecNum&gt;301&lt;/RecNum&gt;&lt;DisplayText&gt;(Kim and Cha, 2020)&lt;/DisplayText&gt;&lt;record&gt;&lt;rec-number&gt;301&lt;/rec-number&gt;&lt;foreign-keys&gt;&lt;key app="EN" db-id="ap2s0vva2tfapsexxan50rrawfdrerr00v90" timestamp="1661951759"&gt;301&lt;/key&gt;&lt;/foreign-keys&gt;&lt;ref-type name="Journal Article"&gt;17&lt;/ref-type&gt;&lt;contributors&gt;&lt;authors&gt;&lt;author&gt;Kim, Bu-Yo&lt;/author&gt;&lt;author&gt;Cha, Joo Wan&lt;/author&gt;&lt;/authors&gt;&lt;/contributors&gt;&lt;titles&gt;&lt;title&gt;Cloud Observation and Cloud Cover Calculation at Nighttime Using the Automatic Cloud Observation System (ACOS) Package&lt;/title&gt;&lt;secondary-title&gt;Remote Sensing&lt;/secondary-title&gt;&lt;/titles&gt;&lt;periodical&gt;&lt;full-title&gt;Remote Sensing&lt;/full-title&gt;&lt;/periodical&gt;&lt;pages&gt;2314&lt;/pages&gt;&lt;volume&gt;12&lt;/volume&gt;&lt;number&gt;14&lt;/number&gt;&lt;dates&gt;&lt;year&gt;2020&lt;/year&gt;&lt;/dates&gt;&lt;isbn&gt;2072-4292&lt;/isbn&gt;&lt;accession-num&gt;doi:10.3390/rs12142314&lt;/accession-num&gt;&lt;urls&gt;&lt;related-urls&gt;&lt;url&gt;https://www.mdpi.com/2072-4292/12/14/2314&lt;/url&gt;&lt;/related-urls&gt;&lt;/urls&gt;&lt;/record&gt;&lt;/Cite&gt;&lt;/EndNote&gt;</w:instrText>
      </w:r>
      <w:r w:rsidR="009C6648" w:rsidRPr="00DC6702">
        <w:rPr>
          <w:highlight w:val="white"/>
        </w:rPr>
        <w:fldChar w:fldCharType="separate"/>
      </w:r>
      <w:r w:rsidR="001E195C">
        <w:rPr>
          <w:noProof/>
          <w:highlight w:val="white"/>
        </w:rPr>
        <w:t>(</w:t>
      </w:r>
      <w:hyperlink w:anchor="_ENREF_13" w:tooltip="Kim, 2020 #301" w:history="1">
        <w:r w:rsidR="006925DB" w:rsidRPr="006925DB">
          <w:rPr>
            <w:rStyle w:val="Hyperlink"/>
            <w:highlight w:val="white"/>
          </w:rPr>
          <w:t>Kim and Cha, 2020</w:t>
        </w:r>
      </w:hyperlink>
      <w:r w:rsidR="001E195C">
        <w:rPr>
          <w:noProof/>
          <w:highlight w:val="white"/>
        </w:rPr>
        <w:t>)</w:t>
      </w:r>
      <w:r w:rsidR="009C6648" w:rsidRPr="00DC6702">
        <w:rPr>
          <w:highlight w:val="white"/>
        </w:rPr>
        <w:fldChar w:fldCharType="end"/>
      </w:r>
      <w:r w:rsidRPr="008A67A6">
        <w:t xml:space="preserve">. </w:t>
      </w:r>
    </w:p>
    <w:p w14:paraId="20AC82A3" w14:textId="77777777" w:rsidR="00886E4F" w:rsidRDefault="00886E4F" w:rsidP="006A597C"/>
    <w:p w14:paraId="61470912" w14:textId="77777777" w:rsidR="006157E8" w:rsidRPr="008A67A6" w:rsidRDefault="006157E8" w:rsidP="006A597C"/>
    <w:p w14:paraId="596B3935" w14:textId="030BE542" w:rsidR="002F747E" w:rsidRDefault="00000000" w:rsidP="006A597C">
      <w:commentRangeStart w:id="16"/>
      <w:r w:rsidRPr="008A67A6">
        <w:t>Presence of long-term continuous ground-based measurements has attracted/created statistical and machine learning (ML) research interests.</w:t>
      </w:r>
      <w:commentRangeEnd w:id="16"/>
      <w:r w:rsidRPr="008A67A6">
        <w:commentReference w:id="16"/>
      </w:r>
      <w:r w:rsidRPr="008A67A6">
        <w:t xml:space="preserve"> </w:t>
      </w:r>
      <w:r w:rsidR="00665757">
        <w:t>Forsythe</w:t>
      </w:r>
    </w:p>
    <w:p w14:paraId="0A223E4A" w14:textId="77777777" w:rsidR="002F747E" w:rsidRDefault="002F747E" w:rsidP="006A597C"/>
    <w:p w14:paraId="111840EF" w14:textId="40DA7705" w:rsidR="003A6DF2" w:rsidRDefault="00000000" w:rsidP="006A597C">
      <w:r w:rsidRPr="008A67A6">
        <w:t xml:space="preserve">CF, </w:t>
      </w:r>
      <w:r w:rsidR="005D6D65">
        <w:t xml:space="preserve">short for </w:t>
      </w:r>
      <w:r w:rsidRPr="008A67A6">
        <w:t xml:space="preserve">fraction of area occupied by clouds, found to have a significant correlation with air temperature, precipitation, and </w:t>
      </w:r>
      <w:commentRangeStart w:id="17"/>
      <w:r w:rsidRPr="008A67A6">
        <w:t>topography</w:t>
      </w:r>
      <w:commentRangeEnd w:id="17"/>
      <w:r w:rsidR="007355A3">
        <w:rPr>
          <w:rStyle w:val="CommentReference"/>
        </w:rPr>
        <w:commentReference w:id="17"/>
      </w:r>
      <w:r w:rsidR="000214DC">
        <w:t xml:space="preserve"> </w:t>
      </w:r>
      <w:r w:rsidR="009C6648" w:rsidRPr="00DC6702">
        <w:fldChar w:fldCharType="begin">
          <w:fldData xml:space="preserve">PEVuZE5vdGU+PENpdGU+PEF1dGhvcj5EaWRpZXI8L0F1dGhvcj48WWVhcj4yMDE1PC9ZZWFyPjxS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</w:fldData>
        </w:fldChar>
      </w:r>
      <w:r w:rsidR="0094214C">
        <w:instrText xml:space="preserve"> ADDIN EN.CITE </w:instrText>
      </w:r>
      <w:r w:rsidR="0094214C">
        <w:fldChar w:fldCharType="begin">
          <w:fldData xml:space="preserve">PEVuZE5vdGU+PENpdGU+PEF1dGhvcj5EaWRpZXI8L0F1dGhvcj48WWVhcj4yMDE1PC9ZZWFyPjxS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</w:fldData>
        </w:fldChar>
      </w:r>
      <w:r w:rsidR="0094214C">
        <w:instrText xml:space="preserve"> ADDIN EN.CITE.DATA </w:instrText>
      </w:r>
      <w:r w:rsidR="0094214C">
        <w:fldChar w:fldCharType="end"/>
      </w:r>
      <w:r w:rsidR="009C6648" w:rsidRPr="00DC6702">
        <w:fldChar w:fldCharType="separate"/>
      </w:r>
      <w:r w:rsidR="0094214C">
        <w:rPr>
          <w:noProof/>
        </w:rPr>
        <w:t>(</w:t>
      </w:r>
      <w:hyperlink w:anchor="_ENREF_6" w:tooltip="Didier, 2015 #315" w:history="1">
        <w:r w:rsidR="006925DB" w:rsidRPr="006925DB">
          <w:rPr>
            <w:rStyle w:val="Hyperlink"/>
          </w:rPr>
          <w:t>Didier, 2015</w:t>
        </w:r>
      </w:hyperlink>
      <w:r w:rsidR="0094214C">
        <w:rPr>
          <w:noProof/>
        </w:rPr>
        <w:t xml:space="preserve">; </w:t>
      </w:r>
      <w:hyperlink w:anchor="_ENREF_11" w:tooltip="Forsythe, 2015 #316" w:history="1">
        <w:r w:rsidR="006925DB" w:rsidRPr="006925DB">
          <w:rPr>
            <w:rStyle w:val="Hyperlink"/>
          </w:rPr>
          <w:t>Forsythe et al., 2015</w:t>
        </w:r>
      </w:hyperlink>
      <w:r w:rsidR="0094214C">
        <w:rPr>
          <w:noProof/>
        </w:rPr>
        <w:t>)</w:t>
      </w:r>
      <w:r w:rsidR="009C6648" w:rsidRPr="00DC6702">
        <w:fldChar w:fldCharType="end"/>
      </w:r>
      <w:r w:rsidRPr="008A67A6">
        <w:t xml:space="preserve">. After several studies of ML techniques in atmospheric radiative transfer </w:t>
      </w:r>
      <w:r w:rsidR="007D682D" w:rsidRPr="008A67A6">
        <w:t>studies, due</w:t>
      </w:r>
      <w:r w:rsidRPr="008A67A6">
        <w:t xml:space="preserve"> to its ability to address nonlinear complexity problems, some studies were done in CF estimation (</w:t>
      </w:r>
      <w:r w:rsidRPr="00660257">
        <w:rPr>
          <w:color w:val="FF0000"/>
        </w:rPr>
        <w:t>ref</w:t>
      </w:r>
      <w:r w:rsidRPr="008A67A6">
        <w:t>).</w:t>
      </w:r>
    </w:p>
    <w:p w14:paraId="6D73F1E2" w14:textId="77777777" w:rsidR="003A6DF2" w:rsidRDefault="003A6DF2" w:rsidP="006A597C"/>
    <w:p w14:paraId="4F7EAFAC" w14:textId="2FCB09EB" w:rsidR="00856E3A" w:rsidRPr="00856E3A" w:rsidRDefault="004C7CB6" w:rsidP="000E6326">
      <w:pPr>
        <w:pStyle w:val="Heading3"/>
      </w:pPr>
      <w:r>
        <w:t xml:space="preserve">CF from </w:t>
      </w:r>
      <w:r w:rsidR="00A22164">
        <w:t xml:space="preserve">Climate model </w:t>
      </w:r>
    </w:p>
    <w:p w14:paraId="6161F1A6" w14:textId="2B2BEF0E" w:rsidR="00345668" w:rsidRDefault="00000000" w:rsidP="006A597C">
      <w:r w:rsidRPr="008A67A6">
        <w:t>In cloud-resolving models (CRMs), neural networks-based cumulus parameterization accurately diagnosed both precipitation and CF with little instability for multiple time steps prediction (brenowitz2018prognostic</w:t>
      </w:r>
      <w:r w:rsidR="00BB2A9B">
        <w:t>)</w:t>
      </w:r>
      <w:r w:rsidRPr="008A67A6">
        <w:t xml:space="preserve">). </w:t>
      </w:r>
    </w:p>
    <w:p w14:paraId="460C435F" w14:textId="77777777" w:rsidR="00345668" w:rsidRDefault="00345668" w:rsidP="006A597C"/>
    <w:p w14:paraId="71906F7F" w14:textId="77777777" w:rsidR="00073A93" w:rsidRDefault="00000000" w:rsidP="006A597C">
      <w:r w:rsidRPr="008A67A6">
        <w:t xml:space="preserve">By learning from CRMs </w:t>
      </w:r>
      <w:r w:rsidR="007D682D" w:rsidRPr="008A67A6">
        <w:t>simulations, deep</w:t>
      </w:r>
      <w:r w:rsidRPr="008A67A6">
        <w:t xml:space="preserve"> neural networks achieved a more accurate convection and rapid execution on accelerators like Graphical Processing Units (GPUs) (ukkonen2020accelerating</w:t>
      </w:r>
      <w:r w:rsidR="00BB2A9B">
        <w:t>)</w:t>
      </w:r>
      <w:r w:rsidRPr="008A67A6">
        <w:t>.</w:t>
      </w:r>
    </w:p>
    <w:p w14:paraId="7AAD09D2" w14:textId="77777777" w:rsidR="001B21CC" w:rsidRDefault="00000000" w:rsidP="006A597C">
      <w:r w:rsidRPr="008A67A6">
        <w:t xml:space="preserve">Statistically, </w:t>
      </w:r>
      <w:proofErr w:type="spellStart"/>
      <w:r w:rsidRPr="008A67A6">
        <w:t>Yunfeng</w:t>
      </w:r>
      <w:proofErr w:type="spellEnd"/>
      <w:r w:rsidRPr="008A67A6">
        <w:t xml:space="preserve"> Cao (2022) - with random forests (RF), extremely randomized trees (ERT), and categorical boosting (</w:t>
      </w:r>
      <w:proofErr w:type="spellStart"/>
      <w:r w:rsidRPr="008A67A6">
        <w:t>CatBoost</w:t>
      </w:r>
      <w:proofErr w:type="spellEnd"/>
      <w:r w:rsidRPr="008A67A6">
        <w:t xml:space="preserve">) - found a high dependence of atmospheric temperature and water </w:t>
      </w:r>
      <w:proofErr w:type="spellStart"/>
      <w:r w:rsidRPr="008A67A6">
        <w:t>vapour</w:t>
      </w:r>
      <w:proofErr w:type="spellEnd"/>
      <w:r w:rsidRPr="008A67A6">
        <w:t xml:space="preserve"> on the Clear-sky longwave downward radiation. </w:t>
      </w:r>
    </w:p>
    <w:p w14:paraId="52795200" w14:textId="77777777" w:rsidR="001B21CC" w:rsidRDefault="001B21CC" w:rsidP="006A597C"/>
    <w:p w14:paraId="09B74CB8" w14:textId="48DB7EDF" w:rsidR="00322E30" w:rsidRDefault="007D30C8" w:rsidP="00322E30">
      <w:pPr>
        <w:pStyle w:val="Heading3"/>
      </w:pPr>
      <w:r>
        <w:t>LW correlation with CF</w:t>
      </w:r>
    </w:p>
    <w:p w14:paraId="7FF24080" w14:textId="66EDF914" w:rsidR="008E41CB" w:rsidRDefault="00000000" w:rsidP="006A597C">
      <w:r w:rsidRPr="008A67A6">
        <w:t xml:space="preserve">In 2013, while estimating daytime downward longwave radiation under both cloudy and clear skies, Facundo Carmona found a high correlation between CF and longwave with multiple linear regression. Several studies have been done estimating longwave with cloud fractions as input, but no work done yet the other </w:t>
      </w:r>
      <w:commentRangeStart w:id="18"/>
      <w:r w:rsidRPr="008A67A6">
        <w:t>way around with ML.</w:t>
      </w:r>
      <w:commentRangeEnd w:id="18"/>
      <w:r w:rsidR="00322E30">
        <w:rPr>
          <w:rStyle w:val="CommentReference"/>
        </w:rPr>
        <w:commentReference w:id="18"/>
      </w:r>
    </w:p>
    <w:p w14:paraId="01584BB5" w14:textId="77777777" w:rsidR="001B21CC" w:rsidRPr="008A67A6" w:rsidRDefault="001B21CC" w:rsidP="006A597C"/>
    <w:p w14:paraId="7FF24081" w14:textId="77777777" w:rsidR="008E41CB" w:rsidRPr="008A67A6" w:rsidRDefault="008E41CB" w:rsidP="006A597C"/>
    <w:p w14:paraId="7FF24082" w14:textId="34404F88" w:rsidR="008E41CB" w:rsidRPr="008A67A6" w:rsidRDefault="00000000" w:rsidP="006A597C">
      <w:pPr>
        <w:rPr>
          <w:color w:val="980000"/>
          <w:highlight w:val="white"/>
        </w:rPr>
      </w:pPr>
      <w:r w:rsidRPr="008A67A6">
        <w:t xml:space="preserve">In this paper, we estimated CF with the Reunion new station of the </w:t>
      </w:r>
      <w:r w:rsidRPr="008A67A6">
        <w:rPr>
          <w:color w:val="222222"/>
          <w:highlight w:val="white"/>
        </w:rPr>
        <w:t>Baseline Surface Radiation Network</w:t>
      </w:r>
      <w:r w:rsidRPr="008A67A6">
        <w:t xml:space="preserve"> (BSRN). Two methods were used: XGBoost, a ML model </w:t>
      </w:r>
      <w:r w:rsidRPr="008A67A6">
        <w:rPr>
          <w:highlight w:val="white"/>
        </w:rPr>
        <w:t xml:space="preserve">that </w:t>
      </w:r>
      <w:r w:rsidR="007D30C8" w:rsidRPr="008A67A6">
        <w:rPr>
          <w:highlight w:val="white"/>
        </w:rPr>
        <w:t>uses a</w:t>
      </w:r>
      <w:r w:rsidRPr="008A67A6">
        <w:rPr>
          <w:highlight w:val="white"/>
        </w:rPr>
        <w:t xml:space="preserve"> tree and a sequential neural network, a</w:t>
      </w:r>
      <w:r w:rsidRPr="008A67A6">
        <w:t xml:space="preserve">nd a physical model: Automatic Partial Cloud Amount Detection Algorithm (APCADA). The results were compared by using </w:t>
      </w:r>
      <w:r w:rsidRPr="008A67A6">
        <w:rPr>
          <w:highlight w:val="white"/>
        </w:rPr>
        <w:t>Mean Absolute Error (MAE), Root Mean Square Error (RMSE) and coefficient of correlation (r).</w:t>
      </w:r>
    </w:p>
    <w:p w14:paraId="7FF24083" w14:textId="77777777" w:rsidR="008E41CB" w:rsidRPr="008A67A6" w:rsidRDefault="008E41CB" w:rsidP="006A597C">
      <w:pPr>
        <w:rPr>
          <w:highlight w:val="white"/>
        </w:rPr>
      </w:pPr>
    </w:p>
    <w:p w14:paraId="7FF24085" w14:textId="31749DA6" w:rsidR="008E41CB" w:rsidRPr="006A597C" w:rsidRDefault="00000000" w:rsidP="006A597C">
      <w:pPr>
        <w:pStyle w:val="Heading1"/>
        <w:rPr>
          <w:highlight w:val="white"/>
        </w:rPr>
      </w:pPr>
      <w:r w:rsidRPr="008A67A6">
        <w:rPr>
          <w:highlight w:val="white"/>
        </w:rPr>
        <w:t>Methods and data</w:t>
      </w:r>
    </w:p>
    <w:p w14:paraId="7FF24086" w14:textId="77777777" w:rsidR="008E41CB" w:rsidRPr="008A67A6" w:rsidRDefault="008E41CB" w:rsidP="006A597C">
      <w:pPr>
        <w:rPr>
          <w:highlight w:val="white"/>
        </w:rPr>
      </w:pPr>
    </w:p>
    <w:p w14:paraId="7FF24087" w14:textId="77777777" w:rsidR="008E41CB" w:rsidRPr="0013460F" w:rsidRDefault="00000000" w:rsidP="006A597C">
      <w:pPr>
        <w:pStyle w:val="Heading2"/>
        <w:rPr>
          <w:highlight w:val="white"/>
        </w:rPr>
      </w:pPr>
      <w:commentRangeStart w:id="19"/>
      <w:r w:rsidRPr="0013460F">
        <w:rPr>
          <w:highlight w:val="white"/>
        </w:rPr>
        <w:lastRenderedPageBreak/>
        <w:t>Data</w:t>
      </w:r>
      <w:commentRangeEnd w:id="19"/>
      <w:r w:rsidRPr="0013460F">
        <w:commentReference w:id="19"/>
      </w:r>
    </w:p>
    <w:p w14:paraId="7FF24088" w14:textId="592A8815" w:rsidR="008E41CB" w:rsidRPr="0013460F" w:rsidRDefault="00C07C31" w:rsidP="006A597C">
      <w:pPr>
        <w:pStyle w:val="Heading3"/>
        <w:rPr>
          <w:highlight w:val="white"/>
        </w:rPr>
      </w:pPr>
      <w:bookmarkStart w:id="20" w:name="OLE_LINK4"/>
      <w:bookmarkStart w:id="21" w:name="OLE_LINK5"/>
      <w:bookmarkStart w:id="22" w:name="OLE_LINK8"/>
      <w:r>
        <w:rPr>
          <w:highlight w:val="white"/>
        </w:rPr>
        <w:t>Reunion</w:t>
      </w:r>
      <w:r w:rsidRPr="0013460F">
        <w:rPr>
          <w:highlight w:val="white"/>
        </w:rPr>
        <w:t xml:space="preserve"> </w:t>
      </w:r>
      <w:bookmarkEnd w:id="20"/>
      <w:bookmarkEnd w:id="21"/>
      <w:bookmarkEnd w:id="22"/>
      <w:r w:rsidRPr="0013460F">
        <w:rPr>
          <w:highlight w:val="white"/>
        </w:rPr>
        <w:t>BSRN-station data</w:t>
      </w:r>
    </w:p>
    <w:p w14:paraId="7FF2408B" w14:textId="77777777" w:rsidR="008E41CB" w:rsidRPr="008A67A6" w:rsidRDefault="008E41CB" w:rsidP="006A597C"/>
    <w:p w14:paraId="7FF2408C" w14:textId="16FCC3C1" w:rsidR="008E41CB" w:rsidRPr="008A67A6" w:rsidRDefault="00000000" w:rsidP="006A597C">
      <w:r w:rsidRPr="008A67A6">
        <w:t xml:space="preserve">The </w:t>
      </w:r>
      <w:r w:rsidR="006D41E0">
        <w:t xml:space="preserve">Reunion </w:t>
      </w:r>
      <w:r w:rsidRPr="008A67A6">
        <w:t xml:space="preserve">BSRN </w:t>
      </w:r>
      <w:r w:rsidRPr="006A597C">
        <w:t xml:space="preserve">station </w:t>
      </w:r>
      <w:r w:rsidR="00C07C31" w:rsidRPr="008A67A6">
        <w:t>is in</w:t>
      </w:r>
      <w:r w:rsidR="006C60D4" w:rsidRPr="008A67A6">
        <w:t xml:space="preserve"> the main campus of the University of </w:t>
      </w:r>
      <w:r w:rsidR="003800ED" w:rsidRPr="008A67A6">
        <w:t>Reunion Island</w:t>
      </w:r>
      <w:r w:rsidR="006C60D4" w:rsidRPr="008A67A6">
        <w:t xml:space="preserve"> (2</w:t>
      </w:r>
      <w:r w:rsidR="00653E3A">
        <w:t>1.0</w:t>
      </w:r>
      <w:r w:rsidR="00064452">
        <w:t>0</w:t>
      </w:r>
      <w:r w:rsidR="006C60D4" w:rsidRPr="008A67A6">
        <w:rPr>
          <w:vertAlign w:val="superscript"/>
        </w:rPr>
        <w:t>°</w:t>
      </w:r>
      <w:r w:rsidR="006C60D4" w:rsidRPr="008A67A6">
        <w:t xml:space="preserve"> S, </w:t>
      </w:r>
      <w:r w:rsidR="00653E3A">
        <w:t>55</w:t>
      </w:r>
      <w:r w:rsidR="006C60D4" w:rsidRPr="008A67A6">
        <w:t>.</w:t>
      </w:r>
      <w:r w:rsidR="00653E3A">
        <w:t>4</w:t>
      </w:r>
      <w:r w:rsidR="006C60D4" w:rsidRPr="008A67A6">
        <w:t>5</w:t>
      </w:r>
      <w:r w:rsidR="006C60D4" w:rsidRPr="008A67A6">
        <w:rPr>
          <w:vertAlign w:val="superscript"/>
        </w:rPr>
        <w:t>°</w:t>
      </w:r>
      <w:r w:rsidR="006C60D4" w:rsidRPr="008A67A6">
        <w:t> </w:t>
      </w:r>
      <w:r w:rsidR="00653E3A">
        <w:t>E</w:t>
      </w:r>
      <w:r w:rsidR="00036CFF">
        <w:t>)</w:t>
      </w:r>
      <w:r w:rsidR="006C60D4" w:rsidRPr="008A67A6">
        <w:t xml:space="preserve"> </w:t>
      </w:r>
      <w:r w:rsidR="00127DE8">
        <w:t xml:space="preserve">in the city of </w:t>
      </w:r>
      <w:r w:rsidR="00127DE8" w:rsidRPr="008A67A6">
        <w:t>Saint</w:t>
      </w:r>
      <w:r w:rsidR="00064452" w:rsidRPr="008A67A6">
        <w:t>-Denis, on the northern coast of the island (</w:t>
      </w:r>
      <w:r w:rsidR="001857D8">
        <w:t xml:space="preserve">see </w:t>
      </w:r>
      <w:r w:rsidR="003800ED">
        <w:fldChar w:fldCharType="begin"/>
      </w:r>
      <w:r w:rsidR="003800ED">
        <w:instrText xml:space="preserve"> REF _Ref112861730 \h </w:instrText>
      </w:r>
      <w:r w:rsidR="003800ED">
        <w:fldChar w:fldCharType="separate"/>
      </w:r>
      <w:r w:rsidR="003800ED">
        <w:t xml:space="preserve">Fig. </w:t>
      </w:r>
      <w:r w:rsidR="003800ED">
        <w:rPr>
          <w:noProof/>
        </w:rPr>
        <w:t>1</w:t>
      </w:r>
      <w:r w:rsidR="003800ED">
        <w:fldChar w:fldCharType="end"/>
      </w:r>
      <w:r w:rsidR="003800ED">
        <w:t>)</w:t>
      </w:r>
      <w:r w:rsidR="00413411">
        <w:t>.</w:t>
      </w:r>
      <w:r w:rsidR="00413411">
        <w:rPr>
          <w:rFonts w:hint="eastAsia"/>
        </w:rPr>
        <w:t xml:space="preserve"> </w:t>
      </w:r>
      <w:r w:rsidR="00413411">
        <w:t xml:space="preserve">The station </w:t>
      </w:r>
      <w:r w:rsidRPr="008A67A6">
        <w:t>is managed by the ENERGY</w:t>
      </w:r>
      <w:r w:rsidR="00117A1A">
        <w:t>-</w:t>
      </w:r>
      <w:r w:rsidRPr="008A67A6">
        <w:t xml:space="preserve">Lab. </w:t>
      </w:r>
    </w:p>
    <w:p w14:paraId="7FF2408D" w14:textId="77777777" w:rsidR="008E41CB" w:rsidRPr="008A67A6" w:rsidRDefault="008E41CB" w:rsidP="006A597C"/>
    <w:p w14:paraId="7FF2408E" w14:textId="77777777" w:rsidR="008E41CB" w:rsidRPr="008A67A6" w:rsidRDefault="008E41CB" w:rsidP="006A597C"/>
    <w:p w14:paraId="7FF2408F" w14:textId="0FFAEF7A" w:rsidR="008E41CB" w:rsidRPr="008A67A6" w:rsidRDefault="00AB18FE" w:rsidP="006A597C">
      <w:pPr>
        <w:rPr>
          <w:highlight w:val="white"/>
        </w:rPr>
      </w:pPr>
      <w:r>
        <w:t xml:space="preserve">As one of the BSRN global network, </w:t>
      </w:r>
      <w:r w:rsidR="005009F1">
        <w:t>d</w:t>
      </w:r>
      <w:r w:rsidR="00C91E99">
        <w:t xml:space="preserve">ata from the Reunion </w:t>
      </w:r>
      <w:r w:rsidRPr="008A67A6">
        <w:t xml:space="preserve">BSRN station, </w:t>
      </w:r>
      <w:r w:rsidR="00DA5DE9">
        <w:t>passed an</w:t>
      </w:r>
      <w:r w:rsidRPr="008A67A6">
        <w:t xml:space="preserve"> automatic quality control (AQC</w:t>
      </w:r>
      <w:r w:rsidR="0072403D">
        <w:t>) as described in</w:t>
      </w:r>
      <w:r w:rsidRPr="008A67A6">
        <w:t xml:space="preserve"> </w:t>
      </w:r>
      <w:hyperlink w:anchor="_ENREF_16" w:tooltip="Long, 2008 #319" w:history="1">
        <w:r w:rsidR="006925DB" w:rsidRPr="006925DB">
          <w:rPr>
            <w:rStyle w:val="Hyperlink"/>
            <w:highlight w:val="white"/>
          </w:rPr>
          <w:fldChar w:fldCharType="begin"/>
        </w:r>
        <w:r w:rsidR="006925DB" w:rsidRPr="006925DB">
          <w:rPr>
            <w:rStyle w:val="Hyperlink"/>
            <w:highlight w:val="white"/>
          </w:rPr>
          <w:instrText xml:space="preserve"> ADDIN EN.CITE &lt;EndNote&gt;&lt;Cite AuthorYear="1"&gt;&lt;Author&gt;Long&lt;/Author&gt;&lt;Year&gt;2008&lt;/Year&gt;&lt;RecNum&gt;319&lt;/RecNum&gt;&lt;DisplayText&gt;Long and Shi (2008)&lt;/DisplayText&gt;&lt;record&gt;&lt;rec-number&gt;319&lt;/rec-number&gt;&lt;foreign-keys&gt;&lt;key app="EN" db-id="ap2s0vva2tfapsexxan50rrawfdrerr00v90" timestamp="1662533511"&gt;319&lt;/key&gt;&lt;/foreign-keys&gt;&lt;ref-type name="Journal Article"&gt;17&lt;/ref-type&gt;&lt;contributors&gt;&lt;authors&gt;&lt;author&gt;Long, Chuck N&lt;/author&gt;&lt;author&gt;Shi, Yan&lt;/author&gt;&lt;/authors&gt;&lt;/contributors&gt;&lt;titles&gt;&lt;title&gt;An automated quality assessment and control algorithm for surface radiation measurements&lt;/title&gt;&lt;secondary-title&gt;The Open Atmospheric Science Journal&lt;/secondary-title&gt;&lt;/titles&gt;&lt;periodical&gt;&lt;full-title&gt;The Open Atmospheric Science Journal&lt;/full-title&gt;&lt;/periodical&gt;&lt;volume&gt;2&lt;/volume&gt;&lt;number&gt;1&lt;/number&gt;&lt;dates&gt;&lt;year&gt;2008&lt;/year&gt;&lt;/dates&gt;&lt;urls&gt;&lt;/urls&gt;&lt;electronic-resource-num&gt;10.2174/1874282300802010023&lt;/electronic-resource-num&gt;&lt;/record&gt;&lt;/Cite&gt;&lt;/EndNote&gt;</w:instrText>
        </w:r>
        <w:r w:rsidR="006925DB" w:rsidRPr="006925DB">
          <w:rPr>
            <w:rStyle w:val="Hyperlink"/>
            <w:highlight w:val="white"/>
          </w:rPr>
          <w:fldChar w:fldCharType="separate"/>
        </w:r>
        <w:r w:rsidR="006925DB" w:rsidRPr="006925DB">
          <w:rPr>
            <w:rStyle w:val="Hyperlink"/>
            <w:highlight w:val="white"/>
          </w:rPr>
          <w:t>Long and Shi (2008)</w:t>
        </w:r>
        <w:r w:rsidR="006925DB" w:rsidRPr="006925DB">
          <w:rPr>
            <w:rStyle w:val="Hyperlink"/>
            <w:highlight w:val="white"/>
          </w:rPr>
          <w:fldChar w:fldCharType="end"/>
        </w:r>
      </w:hyperlink>
      <w:r w:rsidR="0072403D" w:rsidRPr="008A67A6">
        <w:t xml:space="preserve"> and visual quality control (VQC)</w:t>
      </w:r>
      <w:r w:rsidR="00EF27BF">
        <w:t xml:space="preserve"> before p</w:t>
      </w:r>
      <w:r w:rsidR="00BD6596">
        <w:t>ublishing</w:t>
      </w:r>
      <w:r w:rsidRPr="008A67A6">
        <w:t xml:space="preserve">. </w:t>
      </w:r>
      <w:r w:rsidRPr="008A67A6">
        <w:rPr>
          <w:highlight w:val="white"/>
        </w:rPr>
        <w:t xml:space="preserve">The </w:t>
      </w:r>
      <w:r w:rsidR="00BD6596">
        <w:rPr>
          <w:highlight w:val="white"/>
        </w:rPr>
        <w:t xml:space="preserve">Reunion </w:t>
      </w:r>
      <w:r w:rsidRPr="008A67A6">
        <w:rPr>
          <w:highlight w:val="white"/>
        </w:rPr>
        <w:t>station</w:t>
      </w:r>
      <w:r w:rsidR="00BD6596">
        <w:rPr>
          <w:highlight w:val="white"/>
        </w:rPr>
        <w:t xml:space="preserve"> </w:t>
      </w:r>
      <w:r w:rsidRPr="008A67A6">
        <w:rPr>
          <w:highlight w:val="white"/>
        </w:rPr>
        <w:t xml:space="preserve">records </w:t>
      </w:r>
      <w:r w:rsidR="007D7CFD">
        <w:rPr>
          <w:highlight w:val="white"/>
        </w:rPr>
        <w:t xml:space="preserve">several variables </w:t>
      </w:r>
      <w:r w:rsidR="007D7CFD" w:rsidRPr="008A67A6">
        <w:rPr>
          <w:highlight w:val="white"/>
        </w:rPr>
        <w:t>at 1-minute interval</w:t>
      </w:r>
      <w:r w:rsidR="007D7CFD">
        <w:rPr>
          <w:highlight w:val="white"/>
        </w:rPr>
        <w:t xml:space="preserve">: </w:t>
      </w:r>
      <w:r w:rsidRPr="008A67A6">
        <w:rPr>
          <w:highlight w:val="white"/>
        </w:rPr>
        <w:t>global horizontal shortwave irradiance (GSW, in W/m</w:t>
      </w:r>
      <w:r w:rsidRPr="008A67A6">
        <w:rPr>
          <w:highlight w:val="white"/>
          <w:vertAlign w:val="superscript"/>
        </w:rPr>
        <w:t>2</w:t>
      </w:r>
      <w:r w:rsidRPr="008A67A6">
        <w:rPr>
          <w:highlight w:val="white"/>
        </w:rPr>
        <w:t>), diffuse horizontal shortwave irradiance (SWDif, in W/m</w:t>
      </w:r>
      <w:r w:rsidRPr="008A67A6">
        <w:rPr>
          <w:highlight w:val="white"/>
          <w:vertAlign w:val="superscript"/>
        </w:rPr>
        <w:t>2</w:t>
      </w:r>
      <w:r w:rsidRPr="008A67A6">
        <w:rPr>
          <w:highlight w:val="white"/>
        </w:rPr>
        <w:t>), direct normal shortwave irradiance (SWDir, in W/m</w:t>
      </w:r>
      <w:r w:rsidRPr="008A67A6">
        <w:rPr>
          <w:highlight w:val="white"/>
          <w:vertAlign w:val="superscript"/>
        </w:rPr>
        <w:t>2</w:t>
      </w:r>
      <w:r w:rsidRPr="008A67A6">
        <w:rPr>
          <w:highlight w:val="white"/>
        </w:rPr>
        <w:t>), downward longwave irradiance (LWD, in W/m</w:t>
      </w:r>
      <w:r w:rsidRPr="008A67A6">
        <w:rPr>
          <w:highlight w:val="white"/>
          <w:vertAlign w:val="superscript"/>
        </w:rPr>
        <w:t>2</w:t>
      </w:r>
      <w:r w:rsidRPr="008A67A6">
        <w:rPr>
          <w:highlight w:val="white"/>
        </w:rPr>
        <w:t xml:space="preserve">), temperature (T, in °C), </w:t>
      </w:r>
      <w:bookmarkStart w:id="23" w:name="OLE_LINK9"/>
      <w:bookmarkStart w:id="24" w:name="OLE_LINK10"/>
      <w:r w:rsidRPr="008A67A6">
        <w:rPr>
          <w:highlight w:val="white"/>
        </w:rPr>
        <w:t xml:space="preserve">relative humidity (RH, in %), and pressure (P, in </w:t>
      </w:r>
      <w:commentRangeStart w:id="25"/>
      <w:commentRangeStart w:id="26"/>
      <w:r w:rsidRPr="008A67A6">
        <w:rPr>
          <w:highlight w:val="white"/>
        </w:rPr>
        <w:t>h</w:t>
      </w:r>
      <w:commentRangeEnd w:id="25"/>
      <w:r w:rsidRPr="008A67A6">
        <w:commentReference w:id="25"/>
      </w:r>
      <w:commentRangeEnd w:id="26"/>
      <w:r w:rsidRPr="008A67A6">
        <w:commentReference w:id="26"/>
      </w:r>
      <w:r w:rsidRPr="008A67A6">
        <w:rPr>
          <w:highlight w:val="white"/>
        </w:rPr>
        <w:t xml:space="preserve">Pa). </w:t>
      </w:r>
      <w:bookmarkEnd w:id="23"/>
      <w:bookmarkEnd w:id="24"/>
      <w:r w:rsidRPr="008A67A6">
        <w:rPr>
          <w:highlight w:val="white"/>
        </w:rPr>
        <w:t xml:space="preserve">Unshaded and shaded CMP22 pyranometer measures GSW, and SWDif respectively, </w:t>
      </w:r>
      <w:bookmarkStart w:id="27" w:name="OLE_LINK19"/>
      <w:bookmarkStart w:id="28" w:name="OLE_LINK20"/>
      <w:r w:rsidRPr="008A67A6">
        <w:rPr>
          <w:highlight w:val="white"/>
        </w:rPr>
        <w:t>CHP11 pyrheliometer</w:t>
      </w:r>
      <w:bookmarkEnd w:id="27"/>
      <w:bookmarkEnd w:id="28"/>
      <w:r w:rsidRPr="008A67A6">
        <w:rPr>
          <w:highlight w:val="white"/>
        </w:rPr>
        <w:t xml:space="preserve"> is used to measure SWDir, </w:t>
      </w:r>
      <w:bookmarkStart w:id="29" w:name="OLE_LINK21"/>
      <w:bookmarkStart w:id="30" w:name="OLE_LINK22"/>
      <w:r w:rsidRPr="008A67A6">
        <w:rPr>
          <w:highlight w:val="white"/>
        </w:rPr>
        <w:t>CGR4 pyrgeometer</w:t>
      </w:r>
      <w:bookmarkEnd w:id="29"/>
      <w:bookmarkEnd w:id="30"/>
      <w:r w:rsidRPr="008A67A6">
        <w:rPr>
          <w:highlight w:val="white"/>
        </w:rPr>
        <w:t xml:space="preserve"> for LW</w:t>
      </w:r>
      <w:r w:rsidR="00A30C78">
        <w:rPr>
          <w:highlight w:val="white"/>
        </w:rPr>
        <w:t>D</w:t>
      </w:r>
      <w:r w:rsidRPr="008A67A6">
        <w:rPr>
          <w:highlight w:val="white"/>
        </w:rPr>
        <w:t xml:space="preserve">, and </w:t>
      </w:r>
      <w:bookmarkStart w:id="31" w:name="OLE_LINK13"/>
      <w:bookmarkStart w:id="32" w:name="OLE_LINK14"/>
      <w:r w:rsidRPr="008A67A6">
        <w:rPr>
          <w:highlight w:val="white"/>
        </w:rPr>
        <w:t>WXT530 weather transmitter</w:t>
      </w:r>
      <w:bookmarkEnd w:id="31"/>
      <w:bookmarkEnd w:id="32"/>
      <w:r w:rsidRPr="008A67A6">
        <w:rPr>
          <w:highlight w:val="white"/>
        </w:rPr>
        <w:t xml:space="preserve"> for T, RH, and P</w:t>
      </w:r>
      <w:r w:rsidR="00206E20">
        <w:rPr>
          <w:highlight w:val="white"/>
        </w:rPr>
        <w:t xml:space="preserve"> (</w:t>
      </w:r>
      <w:r w:rsidR="0020571D">
        <w:rPr>
          <w:highlight w:val="white"/>
        </w:rPr>
        <w:t xml:space="preserve">see </w:t>
      </w:r>
      <w:r w:rsidR="0020571D">
        <w:rPr>
          <w:highlight w:val="white"/>
        </w:rPr>
        <w:fldChar w:fldCharType="begin"/>
      </w:r>
      <w:r w:rsidR="0020571D">
        <w:rPr>
          <w:highlight w:val="white"/>
        </w:rPr>
        <w:instrText xml:space="preserve"> REF _Ref113522374 \h </w:instrText>
      </w:r>
      <w:r w:rsidR="0020571D">
        <w:rPr>
          <w:highlight w:val="white"/>
        </w:rPr>
      </w:r>
      <w:r w:rsidR="0020571D">
        <w:rPr>
          <w:highlight w:val="white"/>
        </w:rPr>
        <w:fldChar w:fldCharType="separate"/>
      </w:r>
      <w:r w:rsidR="0020571D">
        <w:t xml:space="preserve">Table </w:t>
      </w:r>
      <w:r w:rsidR="0020571D">
        <w:rPr>
          <w:noProof/>
        </w:rPr>
        <w:t>1</w:t>
      </w:r>
      <w:r w:rsidR="0020571D">
        <w:rPr>
          <w:highlight w:val="white"/>
        </w:rPr>
        <w:fldChar w:fldCharType="end"/>
      </w:r>
      <w:r w:rsidR="0020571D">
        <w:rPr>
          <w:highlight w:val="white"/>
        </w:rPr>
        <w:t>).</w:t>
      </w:r>
    </w:p>
    <w:p w14:paraId="41236809" w14:textId="17F0B377" w:rsidR="004A54FD" w:rsidRPr="008A67A6" w:rsidRDefault="004A54FD" w:rsidP="004A54FD">
      <w:pPr>
        <w:rPr>
          <w:rFonts w:hint="eastAsia"/>
          <w:highlight w:val="white"/>
        </w:rPr>
      </w:pPr>
    </w:p>
    <w:p w14:paraId="0182045A" w14:textId="42669AFB" w:rsidR="00206E20" w:rsidRDefault="00206E20" w:rsidP="00206E20">
      <w:pPr>
        <w:pStyle w:val="Caption"/>
        <w:keepNext/>
      </w:pPr>
      <w:bookmarkStart w:id="33" w:name="_Ref113522374"/>
      <w:r>
        <w:t xml:space="preserve">Table </w:t>
      </w:r>
      <w:r>
        <w:fldChar w:fldCharType="begin"/>
      </w:r>
      <w:r>
        <w:instrText xml:space="preserve"> SEQ Table \* ARABIC </w:instrText>
      </w:r>
      <w:r>
        <w:fldChar w:fldCharType="separate"/>
      </w:r>
      <w:r>
        <w:rPr>
          <w:noProof/>
        </w:rPr>
        <w:t>1</w:t>
      </w:r>
      <w:r>
        <w:fldChar w:fldCharType="end"/>
      </w:r>
      <w:bookmarkEnd w:id="33"/>
      <w:r>
        <w:t xml:space="preserve"> </w:t>
      </w:r>
      <w:r w:rsidR="006177A8">
        <w:t>Summary of data used in this study.</w:t>
      </w:r>
    </w:p>
    <w:tbl>
      <w:tblPr>
        <w:tblW w:w="8920" w:type="dxa"/>
        <w:tblLook w:val="04A0" w:firstRow="1" w:lastRow="0" w:firstColumn="1" w:lastColumn="0" w:noHBand="0" w:noVBand="1"/>
      </w:tblPr>
      <w:tblGrid>
        <w:gridCol w:w="998"/>
        <w:gridCol w:w="2163"/>
        <w:gridCol w:w="718"/>
        <w:gridCol w:w="2683"/>
        <w:gridCol w:w="1103"/>
        <w:gridCol w:w="1255"/>
      </w:tblGrid>
      <w:tr w:rsidR="00C95CE7" w:rsidRPr="00C95CE7" w14:paraId="66A7D0B4" w14:textId="77777777" w:rsidTr="00C95CE7">
        <w:trPr>
          <w:trHeight w:val="620"/>
        </w:trPr>
        <w:tc>
          <w:tcPr>
            <w:tcW w:w="880" w:type="dxa"/>
            <w:tcBorders>
              <w:top w:val="single" w:sz="4" w:space="0" w:color="auto"/>
              <w:left w:val="nil"/>
              <w:bottom w:val="double" w:sz="6" w:space="0" w:color="auto"/>
              <w:right w:val="single" w:sz="4" w:space="0" w:color="000000"/>
            </w:tcBorders>
            <w:shd w:val="clear" w:color="auto" w:fill="auto"/>
            <w:vAlign w:val="center"/>
            <w:hideMark/>
          </w:tcPr>
          <w:p w14:paraId="558F212B" w14:textId="77777777" w:rsidR="00C95CE7" w:rsidRPr="00C95CE7" w:rsidRDefault="00C95CE7" w:rsidP="00C95CE7">
            <w:pPr>
              <w:widowControl/>
              <w:jc w:val="left"/>
              <w:rPr>
                <w:b/>
                <w:bCs/>
                <w:color w:val="000000"/>
                <w:sz w:val="21"/>
                <w:szCs w:val="21"/>
              </w:rPr>
            </w:pPr>
            <w:r w:rsidRPr="00C95CE7">
              <w:rPr>
                <w:b/>
                <w:bCs/>
                <w:color w:val="000000"/>
                <w:sz w:val="21"/>
                <w:szCs w:val="21"/>
              </w:rPr>
              <w:t>Variable</w:t>
            </w:r>
          </w:p>
        </w:tc>
        <w:tc>
          <w:tcPr>
            <w:tcW w:w="2300" w:type="dxa"/>
            <w:tcBorders>
              <w:top w:val="single" w:sz="4" w:space="0" w:color="auto"/>
              <w:left w:val="nil"/>
              <w:bottom w:val="double" w:sz="6" w:space="0" w:color="auto"/>
              <w:right w:val="single" w:sz="4" w:space="0" w:color="000000"/>
            </w:tcBorders>
            <w:shd w:val="clear" w:color="auto" w:fill="auto"/>
            <w:vAlign w:val="center"/>
            <w:hideMark/>
          </w:tcPr>
          <w:p w14:paraId="6EF852B9" w14:textId="77777777" w:rsidR="00C95CE7" w:rsidRPr="00C95CE7" w:rsidRDefault="00C95CE7" w:rsidP="00C95CE7">
            <w:pPr>
              <w:widowControl/>
              <w:jc w:val="left"/>
              <w:rPr>
                <w:b/>
                <w:bCs/>
                <w:color w:val="000000"/>
                <w:sz w:val="21"/>
                <w:szCs w:val="21"/>
              </w:rPr>
            </w:pPr>
            <w:r w:rsidRPr="00C95CE7">
              <w:rPr>
                <w:b/>
                <w:bCs/>
                <w:color w:val="000000"/>
                <w:sz w:val="21"/>
                <w:szCs w:val="21"/>
              </w:rPr>
              <w:t>Full name</w:t>
            </w:r>
          </w:p>
        </w:tc>
        <w:tc>
          <w:tcPr>
            <w:tcW w:w="720" w:type="dxa"/>
            <w:tcBorders>
              <w:top w:val="single" w:sz="4" w:space="0" w:color="auto"/>
              <w:left w:val="nil"/>
              <w:bottom w:val="double" w:sz="6" w:space="0" w:color="auto"/>
              <w:right w:val="single" w:sz="4" w:space="0" w:color="000000"/>
            </w:tcBorders>
            <w:shd w:val="clear" w:color="auto" w:fill="auto"/>
            <w:vAlign w:val="center"/>
            <w:hideMark/>
          </w:tcPr>
          <w:p w14:paraId="478A76D2" w14:textId="77777777" w:rsidR="00C95CE7" w:rsidRPr="00C95CE7" w:rsidRDefault="00C95CE7" w:rsidP="00C95CE7">
            <w:pPr>
              <w:widowControl/>
              <w:jc w:val="center"/>
              <w:rPr>
                <w:b/>
                <w:bCs/>
                <w:color w:val="000000"/>
                <w:sz w:val="21"/>
                <w:szCs w:val="21"/>
              </w:rPr>
            </w:pPr>
            <w:r w:rsidRPr="00C95CE7">
              <w:rPr>
                <w:b/>
                <w:bCs/>
                <w:color w:val="000000"/>
                <w:sz w:val="21"/>
                <w:szCs w:val="21"/>
              </w:rPr>
              <w:t>unit</w:t>
            </w:r>
          </w:p>
        </w:tc>
        <w:tc>
          <w:tcPr>
            <w:tcW w:w="2860" w:type="dxa"/>
            <w:tcBorders>
              <w:top w:val="single" w:sz="4" w:space="0" w:color="auto"/>
              <w:left w:val="nil"/>
              <w:bottom w:val="double" w:sz="6" w:space="0" w:color="auto"/>
              <w:right w:val="single" w:sz="4" w:space="0" w:color="000000"/>
            </w:tcBorders>
            <w:shd w:val="clear" w:color="auto" w:fill="auto"/>
            <w:vAlign w:val="center"/>
            <w:hideMark/>
          </w:tcPr>
          <w:p w14:paraId="25FD3A9F" w14:textId="77777777" w:rsidR="00C95CE7" w:rsidRPr="00C95CE7" w:rsidRDefault="00C95CE7" w:rsidP="00C95CE7">
            <w:pPr>
              <w:widowControl/>
              <w:rPr>
                <w:b/>
                <w:bCs/>
                <w:color w:val="000000"/>
                <w:sz w:val="21"/>
                <w:szCs w:val="21"/>
              </w:rPr>
            </w:pPr>
            <w:r w:rsidRPr="00C95CE7">
              <w:rPr>
                <w:b/>
                <w:bCs/>
                <w:color w:val="000000"/>
                <w:sz w:val="21"/>
                <w:szCs w:val="21"/>
              </w:rPr>
              <w:t>data source (device)</w:t>
            </w:r>
          </w:p>
        </w:tc>
        <w:tc>
          <w:tcPr>
            <w:tcW w:w="1020" w:type="dxa"/>
            <w:tcBorders>
              <w:top w:val="single" w:sz="4" w:space="0" w:color="auto"/>
              <w:left w:val="nil"/>
              <w:bottom w:val="double" w:sz="6" w:space="0" w:color="auto"/>
              <w:right w:val="single" w:sz="4" w:space="0" w:color="000000"/>
            </w:tcBorders>
            <w:shd w:val="clear" w:color="auto" w:fill="auto"/>
            <w:vAlign w:val="center"/>
            <w:hideMark/>
          </w:tcPr>
          <w:p w14:paraId="7EBEA18D" w14:textId="77777777" w:rsidR="00C95CE7" w:rsidRPr="00C95CE7" w:rsidRDefault="00C95CE7" w:rsidP="00C95CE7">
            <w:pPr>
              <w:widowControl/>
              <w:rPr>
                <w:b/>
                <w:bCs/>
                <w:color w:val="000000"/>
                <w:sz w:val="21"/>
                <w:szCs w:val="21"/>
              </w:rPr>
            </w:pPr>
            <w:r w:rsidRPr="00C95CE7">
              <w:rPr>
                <w:b/>
                <w:bCs/>
                <w:color w:val="000000"/>
                <w:sz w:val="21"/>
                <w:szCs w:val="21"/>
              </w:rPr>
              <w:t>XGBoost</w:t>
            </w:r>
          </w:p>
        </w:tc>
        <w:tc>
          <w:tcPr>
            <w:tcW w:w="1140" w:type="dxa"/>
            <w:tcBorders>
              <w:top w:val="single" w:sz="4" w:space="0" w:color="auto"/>
              <w:left w:val="nil"/>
              <w:bottom w:val="double" w:sz="6" w:space="0" w:color="auto"/>
              <w:right w:val="nil"/>
            </w:tcBorders>
            <w:shd w:val="clear" w:color="auto" w:fill="auto"/>
            <w:vAlign w:val="center"/>
            <w:hideMark/>
          </w:tcPr>
          <w:p w14:paraId="72489C79" w14:textId="77777777" w:rsidR="00C95CE7" w:rsidRPr="00C95CE7" w:rsidRDefault="00C95CE7" w:rsidP="00C95CE7">
            <w:pPr>
              <w:widowControl/>
              <w:rPr>
                <w:b/>
                <w:bCs/>
                <w:color w:val="000000"/>
                <w:sz w:val="21"/>
                <w:szCs w:val="21"/>
              </w:rPr>
            </w:pPr>
            <w:r w:rsidRPr="00C95CE7">
              <w:rPr>
                <w:b/>
                <w:bCs/>
                <w:color w:val="000000"/>
                <w:sz w:val="21"/>
                <w:szCs w:val="21"/>
              </w:rPr>
              <w:t>APACADA</w:t>
            </w:r>
          </w:p>
        </w:tc>
      </w:tr>
      <w:tr w:rsidR="00C95CE7" w:rsidRPr="00C95CE7" w14:paraId="26FC7550"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4EFE883E" w14:textId="77777777" w:rsidR="00C95CE7" w:rsidRPr="00C95CE7" w:rsidRDefault="00C95CE7" w:rsidP="00C95CE7">
            <w:pPr>
              <w:widowControl/>
              <w:jc w:val="left"/>
              <w:rPr>
                <w:color w:val="000000"/>
                <w:sz w:val="21"/>
                <w:szCs w:val="21"/>
              </w:rPr>
            </w:pPr>
            <w:r w:rsidRPr="00C95CE7">
              <w:rPr>
                <w:color w:val="000000"/>
                <w:sz w:val="21"/>
                <w:szCs w:val="21"/>
              </w:rPr>
              <w:t>T</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15BDA039" w14:textId="77777777" w:rsidR="00C95CE7" w:rsidRPr="00C95CE7" w:rsidRDefault="00C95CE7" w:rsidP="00C95CE7">
            <w:pPr>
              <w:widowControl/>
              <w:jc w:val="left"/>
              <w:rPr>
                <w:color w:val="000000"/>
                <w:sz w:val="21"/>
                <w:szCs w:val="21"/>
              </w:rPr>
            </w:pPr>
            <w:r w:rsidRPr="00C95CE7">
              <w:rPr>
                <w:color w:val="000000"/>
                <w:sz w:val="21"/>
                <w:szCs w:val="21"/>
              </w:rPr>
              <w:t>near surface air temperature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6B85B30" w14:textId="77777777" w:rsidR="00C95CE7" w:rsidRPr="00C95CE7" w:rsidRDefault="00C95CE7" w:rsidP="00C95CE7">
            <w:pPr>
              <w:widowControl/>
              <w:jc w:val="center"/>
              <w:rPr>
                <w:color w:val="000000"/>
                <w:sz w:val="21"/>
                <w:szCs w:val="21"/>
              </w:rPr>
            </w:pPr>
            <w:r w:rsidRPr="00C95CE7">
              <w:rPr>
                <w:color w:val="000000"/>
                <w:sz w:val="21"/>
                <w:szCs w:val="21"/>
              </w:rPr>
              <w:t>° C</w:t>
            </w:r>
          </w:p>
        </w:tc>
        <w:tc>
          <w:tcPr>
            <w:tcW w:w="2860" w:type="dxa"/>
            <w:tcBorders>
              <w:top w:val="nil"/>
              <w:left w:val="nil"/>
              <w:bottom w:val="nil"/>
              <w:right w:val="single" w:sz="4" w:space="0" w:color="auto"/>
            </w:tcBorders>
            <w:shd w:val="clear" w:color="auto" w:fill="auto"/>
            <w:vAlign w:val="center"/>
            <w:hideMark/>
          </w:tcPr>
          <w:p w14:paraId="098F07EC"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F2FA726"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22C4268"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7061E87A"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E2D365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78A4487"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3E73CD3A"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7B951045"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209E1DFB"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6CF0E3D9" w14:textId="77777777" w:rsidR="00C95CE7" w:rsidRPr="00C95CE7" w:rsidRDefault="00C95CE7" w:rsidP="00C95CE7">
            <w:pPr>
              <w:widowControl/>
              <w:jc w:val="left"/>
              <w:rPr>
                <w:color w:val="000000"/>
                <w:sz w:val="21"/>
                <w:szCs w:val="21"/>
              </w:rPr>
            </w:pPr>
          </w:p>
        </w:tc>
      </w:tr>
      <w:tr w:rsidR="00C95CE7" w:rsidRPr="00C95CE7" w14:paraId="0275EECD"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72078D8" w14:textId="77777777" w:rsidR="00C95CE7" w:rsidRPr="00C95CE7" w:rsidRDefault="00C95CE7" w:rsidP="00C95CE7">
            <w:pPr>
              <w:widowControl/>
              <w:jc w:val="left"/>
              <w:rPr>
                <w:color w:val="000000"/>
                <w:sz w:val="21"/>
                <w:szCs w:val="21"/>
              </w:rPr>
            </w:pPr>
            <w:r w:rsidRPr="00C95CE7">
              <w:rPr>
                <w:color w:val="000000"/>
                <w:sz w:val="21"/>
                <w:szCs w:val="21"/>
              </w:rPr>
              <w:t>GSW</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C8DF4B" w14:textId="77777777" w:rsidR="00C95CE7" w:rsidRPr="00C95CE7" w:rsidRDefault="00C95CE7" w:rsidP="00C95CE7">
            <w:pPr>
              <w:widowControl/>
              <w:jc w:val="left"/>
              <w:rPr>
                <w:color w:val="000000"/>
                <w:sz w:val="21"/>
                <w:szCs w:val="21"/>
              </w:rPr>
            </w:pPr>
            <w:r w:rsidRPr="00C95CE7">
              <w:rPr>
                <w:color w:val="000000"/>
                <w:sz w:val="21"/>
                <w:szCs w:val="21"/>
              </w:rPr>
              <w:t>global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C2B1E95"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5D4107E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D91797"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D6ABA31"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6DDCF4A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0156F1D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F885D8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2D79237C"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B53273D" w14:textId="77777777" w:rsidR="00C95CE7" w:rsidRPr="00C95CE7" w:rsidRDefault="00C95CE7" w:rsidP="00C95CE7">
            <w:pPr>
              <w:widowControl/>
              <w:jc w:val="left"/>
              <w:rPr>
                <w:color w:val="000000"/>
                <w:sz w:val="21"/>
                <w:szCs w:val="21"/>
              </w:rPr>
            </w:pPr>
            <w:r w:rsidRPr="00C95CE7">
              <w:rPr>
                <w:color w:val="000000"/>
                <w:sz w:val="21"/>
                <w:szCs w:val="21"/>
              </w:rPr>
              <w:t>(</w:t>
            </w:r>
            <w:proofErr w:type="gramStart"/>
            <w:r w:rsidRPr="00C95CE7">
              <w:rPr>
                <w:color w:val="000000"/>
                <w:sz w:val="21"/>
                <w:szCs w:val="21"/>
              </w:rPr>
              <w:t>unshaded</w:t>
            </w:r>
            <w:proofErr w:type="gramEnd"/>
            <w:r w:rsidRPr="00C95CE7">
              <w:rPr>
                <w:color w:val="000000"/>
                <w:sz w:val="21"/>
                <w:szCs w:val="21"/>
              </w:rPr>
              <w:t xml:space="preserve"> CMP22 pyranometer)</w:t>
            </w:r>
          </w:p>
        </w:tc>
        <w:tc>
          <w:tcPr>
            <w:tcW w:w="1020" w:type="dxa"/>
            <w:vMerge/>
            <w:tcBorders>
              <w:top w:val="nil"/>
              <w:left w:val="single" w:sz="4" w:space="0" w:color="auto"/>
              <w:bottom w:val="single" w:sz="4" w:space="0" w:color="auto"/>
              <w:right w:val="single" w:sz="4" w:space="0" w:color="auto"/>
            </w:tcBorders>
            <w:vAlign w:val="center"/>
            <w:hideMark/>
          </w:tcPr>
          <w:p w14:paraId="601504C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21665523" w14:textId="77777777" w:rsidR="00C95CE7" w:rsidRPr="00C95CE7" w:rsidRDefault="00C95CE7" w:rsidP="00C95CE7">
            <w:pPr>
              <w:widowControl/>
              <w:jc w:val="left"/>
              <w:rPr>
                <w:color w:val="000000"/>
                <w:sz w:val="21"/>
                <w:szCs w:val="21"/>
              </w:rPr>
            </w:pPr>
          </w:p>
        </w:tc>
      </w:tr>
      <w:tr w:rsidR="00C95CE7" w:rsidRPr="00C95CE7" w14:paraId="4C7ED2F5"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50A3B6AA" w14:textId="77777777" w:rsidR="00C95CE7" w:rsidRPr="00C95CE7" w:rsidRDefault="00C95CE7" w:rsidP="00C95CE7">
            <w:pPr>
              <w:widowControl/>
              <w:jc w:val="left"/>
              <w:rPr>
                <w:color w:val="000000"/>
                <w:sz w:val="21"/>
                <w:szCs w:val="21"/>
              </w:rPr>
            </w:pPr>
            <w:r w:rsidRPr="00C95CE7">
              <w:rPr>
                <w:color w:val="000000"/>
                <w:sz w:val="21"/>
                <w:szCs w:val="21"/>
              </w:rPr>
              <w:t>SWDir</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3A3708D" w14:textId="77777777" w:rsidR="00C95CE7" w:rsidRPr="00C95CE7" w:rsidRDefault="00C95CE7" w:rsidP="00C95CE7">
            <w:pPr>
              <w:widowControl/>
              <w:jc w:val="left"/>
              <w:rPr>
                <w:color w:val="000000"/>
                <w:sz w:val="21"/>
                <w:szCs w:val="21"/>
              </w:rPr>
            </w:pPr>
            <w:r w:rsidRPr="00C95CE7">
              <w:rPr>
                <w:color w:val="000000"/>
                <w:sz w:val="21"/>
                <w:szCs w:val="21"/>
              </w:rPr>
              <w:t>direct normal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0218E11"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4253E88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80C98C0"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064CD47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77870EE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386FEE06"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390B4109"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FCABC79"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FAD75BB" w14:textId="77777777" w:rsidR="00C95CE7" w:rsidRPr="00C95CE7" w:rsidRDefault="00C95CE7" w:rsidP="00C95CE7">
            <w:pPr>
              <w:widowControl/>
              <w:jc w:val="left"/>
              <w:rPr>
                <w:color w:val="000000"/>
                <w:sz w:val="21"/>
                <w:szCs w:val="21"/>
              </w:rPr>
            </w:pPr>
            <w:r w:rsidRPr="00C95CE7">
              <w:rPr>
                <w:color w:val="000000"/>
                <w:sz w:val="21"/>
                <w:szCs w:val="21"/>
              </w:rPr>
              <w:t>(CHP11 pyrheliometer)</w:t>
            </w:r>
          </w:p>
        </w:tc>
        <w:tc>
          <w:tcPr>
            <w:tcW w:w="1020" w:type="dxa"/>
            <w:vMerge/>
            <w:tcBorders>
              <w:top w:val="nil"/>
              <w:left w:val="single" w:sz="4" w:space="0" w:color="auto"/>
              <w:bottom w:val="single" w:sz="4" w:space="0" w:color="auto"/>
              <w:right w:val="single" w:sz="4" w:space="0" w:color="auto"/>
            </w:tcBorders>
            <w:vAlign w:val="center"/>
            <w:hideMark/>
          </w:tcPr>
          <w:p w14:paraId="5C8A3F81"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3EB31706" w14:textId="77777777" w:rsidR="00C95CE7" w:rsidRPr="00C95CE7" w:rsidRDefault="00C95CE7" w:rsidP="00C95CE7">
            <w:pPr>
              <w:widowControl/>
              <w:jc w:val="left"/>
              <w:rPr>
                <w:color w:val="000000"/>
                <w:sz w:val="21"/>
                <w:szCs w:val="21"/>
              </w:rPr>
            </w:pPr>
          </w:p>
        </w:tc>
      </w:tr>
      <w:tr w:rsidR="00C95CE7" w:rsidRPr="00C95CE7" w14:paraId="28F08246"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1352B571" w14:textId="77777777" w:rsidR="00C95CE7" w:rsidRPr="00C95CE7" w:rsidRDefault="00C95CE7" w:rsidP="00C95CE7">
            <w:pPr>
              <w:widowControl/>
              <w:jc w:val="left"/>
              <w:rPr>
                <w:color w:val="000000"/>
                <w:sz w:val="21"/>
                <w:szCs w:val="21"/>
              </w:rPr>
            </w:pPr>
            <w:r w:rsidRPr="00C95CE7">
              <w:rPr>
                <w:color w:val="000000"/>
                <w:sz w:val="21"/>
                <w:szCs w:val="21"/>
              </w:rPr>
              <w:t>SWDif</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7077283" w14:textId="77777777" w:rsidR="00C95CE7" w:rsidRPr="00C95CE7" w:rsidRDefault="00C95CE7" w:rsidP="00C95CE7">
            <w:pPr>
              <w:widowControl/>
              <w:jc w:val="left"/>
              <w:rPr>
                <w:color w:val="000000"/>
                <w:sz w:val="21"/>
                <w:szCs w:val="21"/>
              </w:rPr>
            </w:pPr>
            <w:r w:rsidRPr="00C95CE7">
              <w:rPr>
                <w:color w:val="000000"/>
                <w:sz w:val="21"/>
                <w:szCs w:val="21"/>
              </w:rPr>
              <w:t>diffuse horizontal shortwave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3C0E9DA"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3AD81701" w14:textId="77777777" w:rsidR="00C95CE7" w:rsidRPr="00C95CE7" w:rsidRDefault="00C95CE7" w:rsidP="00C95CE7">
            <w:pPr>
              <w:widowControl/>
              <w:jc w:val="left"/>
              <w:rPr>
                <w:color w:val="000000"/>
                <w:sz w:val="21"/>
                <w:szCs w:val="21"/>
              </w:rPr>
            </w:pPr>
            <w:r w:rsidRPr="00C95CE7">
              <w:rPr>
                <w:color w:val="000000"/>
                <w:sz w:val="21"/>
                <w:szCs w:val="21"/>
              </w:rPr>
              <w:t xml:space="preserve">BSRN station </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EF74DCB"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407022B6"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0B2597C1"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2DC28F5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1C01191A"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712CCBE4"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5E96D4AD" w14:textId="77777777" w:rsidR="00C95CE7" w:rsidRPr="00C95CE7" w:rsidRDefault="00C95CE7" w:rsidP="00C95CE7">
            <w:pPr>
              <w:widowControl/>
              <w:jc w:val="left"/>
              <w:rPr>
                <w:color w:val="000000"/>
                <w:sz w:val="21"/>
                <w:szCs w:val="21"/>
              </w:rPr>
            </w:pPr>
            <w:r w:rsidRPr="00C95CE7">
              <w:rPr>
                <w:color w:val="000000"/>
                <w:sz w:val="21"/>
                <w:szCs w:val="21"/>
              </w:rPr>
              <w:t>(</w:t>
            </w:r>
            <w:proofErr w:type="gramStart"/>
            <w:r w:rsidRPr="00C95CE7">
              <w:rPr>
                <w:color w:val="000000"/>
                <w:sz w:val="21"/>
                <w:szCs w:val="21"/>
              </w:rPr>
              <w:t>shaded</w:t>
            </w:r>
            <w:proofErr w:type="gramEnd"/>
            <w:r w:rsidRPr="00C95CE7">
              <w:rPr>
                <w:color w:val="000000"/>
                <w:sz w:val="21"/>
                <w:szCs w:val="21"/>
              </w:rPr>
              <w:t xml:space="preserve"> CMP22 pyranometer)</w:t>
            </w:r>
          </w:p>
        </w:tc>
        <w:tc>
          <w:tcPr>
            <w:tcW w:w="1020" w:type="dxa"/>
            <w:vMerge/>
            <w:tcBorders>
              <w:top w:val="nil"/>
              <w:left w:val="single" w:sz="4" w:space="0" w:color="auto"/>
              <w:bottom w:val="single" w:sz="4" w:space="0" w:color="auto"/>
              <w:right w:val="single" w:sz="4" w:space="0" w:color="auto"/>
            </w:tcBorders>
            <w:vAlign w:val="center"/>
            <w:hideMark/>
          </w:tcPr>
          <w:p w14:paraId="5B69CB9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4B41210" w14:textId="77777777" w:rsidR="00C95CE7" w:rsidRPr="00C95CE7" w:rsidRDefault="00C95CE7" w:rsidP="00C95CE7">
            <w:pPr>
              <w:widowControl/>
              <w:jc w:val="left"/>
              <w:rPr>
                <w:color w:val="000000"/>
                <w:sz w:val="21"/>
                <w:szCs w:val="21"/>
              </w:rPr>
            </w:pPr>
          </w:p>
        </w:tc>
      </w:tr>
      <w:tr w:rsidR="00C95CE7" w:rsidRPr="00C95CE7" w14:paraId="38FC6252"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3C3B7379" w14:textId="77777777" w:rsidR="00C95CE7" w:rsidRPr="00C95CE7" w:rsidRDefault="00C95CE7" w:rsidP="00C95CE7">
            <w:pPr>
              <w:widowControl/>
              <w:jc w:val="left"/>
              <w:rPr>
                <w:color w:val="000000"/>
                <w:sz w:val="21"/>
                <w:szCs w:val="21"/>
              </w:rPr>
            </w:pPr>
            <w:r w:rsidRPr="00C95CE7">
              <w:rPr>
                <w:color w:val="000000"/>
                <w:sz w:val="21"/>
                <w:szCs w:val="21"/>
              </w:rPr>
              <w:t>LWD</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FC9B0D0" w14:textId="77777777" w:rsidR="00C95CE7" w:rsidRPr="00C95CE7" w:rsidRDefault="00C95CE7" w:rsidP="00C95CE7">
            <w:pPr>
              <w:widowControl/>
              <w:jc w:val="left"/>
              <w:rPr>
                <w:color w:val="000000"/>
                <w:sz w:val="21"/>
                <w:szCs w:val="21"/>
              </w:rPr>
            </w:pPr>
            <w:r w:rsidRPr="00C95CE7">
              <w:rPr>
                <w:color w:val="000000"/>
                <w:sz w:val="21"/>
                <w:szCs w:val="21"/>
              </w:rPr>
              <w:t>downward longwave irradiance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0790FCD3" w14:textId="77777777" w:rsidR="00C95CE7" w:rsidRPr="00C95CE7" w:rsidRDefault="00C95CE7" w:rsidP="00C95CE7">
            <w:pPr>
              <w:widowControl/>
              <w:jc w:val="center"/>
              <w:rPr>
                <w:color w:val="000000"/>
                <w:sz w:val="21"/>
                <w:szCs w:val="21"/>
              </w:rPr>
            </w:pPr>
            <w:r w:rsidRPr="00C95CE7">
              <w:rPr>
                <w:color w:val="000000"/>
                <w:sz w:val="21"/>
                <w:szCs w:val="21"/>
              </w:rPr>
              <w:t>W/m</w:t>
            </w:r>
            <w:r w:rsidRPr="00C95CE7">
              <w:rPr>
                <w:color w:val="000000"/>
                <w:sz w:val="21"/>
                <w:szCs w:val="21"/>
                <w:vertAlign w:val="superscript"/>
              </w:rPr>
              <w:t>2</w:t>
            </w:r>
          </w:p>
        </w:tc>
        <w:tc>
          <w:tcPr>
            <w:tcW w:w="2860" w:type="dxa"/>
            <w:tcBorders>
              <w:top w:val="nil"/>
              <w:left w:val="nil"/>
              <w:bottom w:val="nil"/>
              <w:right w:val="single" w:sz="4" w:space="0" w:color="auto"/>
            </w:tcBorders>
            <w:shd w:val="clear" w:color="auto" w:fill="auto"/>
            <w:vAlign w:val="center"/>
            <w:hideMark/>
          </w:tcPr>
          <w:p w14:paraId="603FD549"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BE638E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1A2282B0"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3C28866E"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4554A919"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5BE7FE98"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6E1EF73D"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4FFE030" w14:textId="77777777" w:rsidR="00C95CE7" w:rsidRPr="00C95CE7" w:rsidRDefault="00C95CE7" w:rsidP="00C95CE7">
            <w:pPr>
              <w:widowControl/>
              <w:jc w:val="left"/>
              <w:rPr>
                <w:color w:val="000000"/>
                <w:sz w:val="21"/>
                <w:szCs w:val="21"/>
              </w:rPr>
            </w:pPr>
            <w:r w:rsidRPr="00C95CE7">
              <w:rPr>
                <w:color w:val="000000"/>
                <w:sz w:val="21"/>
                <w:szCs w:val="21"/>
              </w:rPr>
              <w:t>(CGR4 pyrgeometer)</w:t>
            </w:r>
          </w:p>
        </w:tc>
        <w:tc>
          <w:tcPr>
            <w:tcW w:w="1020" w:type="dxa"/>
            <w:vMerge/>
            <w:tcBorders>
              <w:top w:val="nil"/>
              <w:left w:val="single" w:sz="4" w:space="0" w:color="auto"/>
              <w:bottom w:val="single" w:sz="4" w:space="0" w:color="auto"/>
              <w:right w:val="single" w:sz="4" w:space="0" w:color="auto"/>
            </w:tcBorders>
            <w:vAlign w:val="center"/>
            <w:hideMark/>
          </w:tcPr>
          <w:p w14:paraId="5748632F"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F11E26F" w14:textId="77777777" w:rsidR="00C95CE7" w:rsidRPr="00C95CE7" w:rsidRDefault="00C95CE7" w:rsidP="00C95CE7">
            <w:pPr>
              <w:widowControl/>
              <w:jc w:val="left"/>
              <w:rPr>
                <w:color w:val="000000"/>
                <w:sz w:val="21"/>
                <w:szCs w:val="21"/>
              </w:rPr>
            </w:pPr>
          </w:p>
        </w:tc>
      </w:tr>
      <w:tr w:rsidR="00C95CE7" w:rsidRPr="00C95CE7" w14:paraId="15B28251" w14:textId="77777777" w:rsidTr="00C95CE7">
        <w:trPr>
          <w:trHeight w:val="360"/>
        </w:trPr>
        <w:tc>
          <w:tcPr>
            <w:tcW w:w="880" w:type="dxa"/>
            <w:vMerge w:val="restart"/>
            <w:tcBorders>
              <w:top w:val="nil"/>
              <w:left w:val="nil"/>
              <w:bottom w:val="single" w:sz="4" w:space="0" w:color="auto"/>
              <w:right w:val="single" w:sz="4" w:space="0" w:color="auto"/>
            </w:tcBorders>
            <w:shd w:val="clear" w:color="auto" w:fill="auto"/>
            <w:vAlign w:val="center"/>
            <w:hideMark/>
          </w:tcPr>
          <w:p w14:paraId="79B9F616" w14:textId="77777777" w:rsidR="00C95CE7" w:rsidRPr="00C95CE7" w:rsidRDefault="00C95CE7" w:rsidP="00C95CE7">
            <w:pPr>
              <w:widowControl/>
              <w:jc w:val="left"/>
              <w:rPr>
                <w:color w:val="000000"/>
                <w:sz w:val="21"/>
                <w:szCs w:val="21"/>
              </w:rPr>
            </w:pPr>
            <w:r w:rsidRPr="00C95CE7">
              <w:rPr>
                <w:color w:val="000000"/>
                <w:sz w:val="21"/>
                <w:szCs w:val="21"/>
              </w:rPr>
              <w:t>RH</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6E2298CF" w14:textId="77777777" w:rsidR="00C95CE7" w:rsidRPr="00C95CE7" w:rsidRDefault="00C95CE7" w:rsidP="00C95CE7">
            <w:pPr>
              <w:widowControl/>
              <w:jc w:val="left"/>
              <w:rPr>
                <w:color w:val="000000"/>
                <w:sz w:val="21"/>
                <w:szCs w:val="21"/>
              </w:rPr>
            </w:pPr>
            <w:r w:rsidRPr="00C95CE7">
              <w:rPr>
                <w:color w:val="000000"/>
                <w:sz w:val="21"/>
                <w:szCs w:val="21"/>
              </w:rPr>
              <w:t>relative humidity</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404D2FEA"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nil"/>
              <w:left w:val="nil"/>
              <w:bottom w:val="nil"/>
              <w:right w:val="single" w:sz="4" w:space="0" w:color="auto"/>
            </w:tcBorders>
            <w:shd w:val="clear" w:color="auto" w:fill="auto"/>
            <w:vAlign w:val="center"/>
            <w:hideMark/>
          </w:tcPr>
          <w:p w14:paraId="6C340171"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28394C"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7C2AEC27" w14:textId="77777777" w:rsidR="00C95CE7" w:rsidRPr="00C95CE7" w:rsidRDefault="00C95CE7" w:rsidP="00C95CE7">
            <w:pPr>
              <w:widowControl/>
              <w:jc w:val="center"/>
              <w:rPr>
                <w:color w:val="000000"/>
                <w:sz w:val="21"/>
                <w:szCs w:val="21"/>
              </w:rPr>
            </w:pPr>
            <w:r w:rsidRPr="00C95CE7">
              <w:rPr>
                <w:color w:val="000000"/>
                <w:sz w:val="21"/>
                <w:szCs w:val="21"/>
              </w:rPr>
              <w:t>input</w:t>
            </w:r>
          </w:p>
        </w:tc>
      </w:tr>
      <w:tr w:rsidR="00C95CE7" w:rsidRPr="00C95CE7" w14:paraId="00D55EFC" w14:textId="77777777" w:rsidTr="00C95CE7">
        <w:trPr>
          <w:trHeight w:val="360"/>
        </w:trPr>
        <w:tc>
          <w:tcPr>
            <w:tcW w:w="880" w:type="dxa"/>
            <w:vMerge/>
            <w:tcBorders>
              <w:top w:val="nil"/>
              <w:left w:val="nil"/>
              <w:bottom w:val="single" w:sz="4" w:space="0" w:color="auto"/>
              <w:right w:val="single" w:sz="4" w:space="0" w:color="auto"/>
            </w:tcBorders>
            <w:vAlign w:val="center"/>
            <w:hideMark/>
          </w:tcPr>
          <w:p w14:paraId="7C3E117F"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74323E8D"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4696AC85"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1D65498D"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51C37AE4"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534E6068" w14:textId="77777777" w:rsidR="00C95CE7" w:rsidRPr="00C95CE7" w:rsidRDefault="00C95CE7" w:rsidP="00C95CE7">
            <w:pPr>
              <w:widowControl/>
              <w:jc w:val="left"/>
              <w:rPr>
                <w:color w:val="000000"/>
                <w:sz w:val="21"/>
                <w:szCs w:val="21"/>
              </w:rPr>
            </w:pPr>
          </w:p>
        </w:tc>
      </w:tr>
      <w:tr w:rsidR="00C95CE7" w:rsidRPr="00C95CE7" w14:paraId="5C268AED" w14:textId="77777777" w:rsidTr="00C95CE7">
        <w:trPr>
          <w:trHeight w:val="320"/>
        </w:trPr>
        <w:tc>
          <w:tcPr>
            <w:tcW w:w="880" w:type="dxa"/>
            <w:vMerge w:val="restart"/>
            <w:tcBorders>
              <w:top w:val="nil"/>
              <w:left w:val="nil"/>
              <w:bottom w:val="single" w:sz="4" w:space="0" w:color="auto"/>
              <w:right w:val="single" w:sz="4" w:space="0" w:color="auto"/>
            </w:tcBorders>
            <w:shd w:val="clear" w:color="auto" w:fill="auto"/>
            <w:vAlign w:val="center"/>
            <w:hideMark/>
          </w:tcPr>
          <w:p w14:paraId="14A99DED" w14:textId="77777777" w:rsidR="00C95CE7" w:rsidRPr="00C95CE7" w:rsidRDefault="00C95CE7" w:rsidP="00C95CE7">
            <w:pPr>
              <w:widowControl/>
              <w:jc w:val="left"/>
              <w:rPr>
                <w:color w:val="000000"/>
                <w:sz w:val="21"/>
                <w:szCs w:val="21"/>
              </w:rPr>
            </w:pPr>
            <w:r w:rsidRPr="00C95CE7">
              <w:rPr>
                <w:color w:val="000000"/>
                <w:sz w:val="21"/>
                <w:szCs w:val="21"/>
              </w:rPr>
              <w:t>P</w:t>
            </w:r>
          </w:p>
        </w:tc>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4A1C3F4D" w14:textId="77777777" w:rsidR="00C95CE7" w:rsidRPr="00C95CE7" w:rsidRDefault="00C95CE7" w:rsidP="00C95CE7">
            <w:pPr>
              <w:widowControl/>
              <w:jc w:val="left"/>
              <w:rPr>
                <w:color w:val="000000"/>
                <w:sz w:val="21"/>
                <w:szCs w:val="21"/>
              </w:rPr>
            </w:pPr>
            <w:r w:rsidRPr="00C95CE7">
              <w:rPr>
                <w:color w:val="000000"/>
                <w:sz w:val="21"/>
                <w:szCs w:val="21"/>
              </w:rPr>
              <w:t>pressure</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8B546C6" w14:textId="77777777" w:rsidR="00C95CE7" w:rsidRPr="00C95CE7" w:rsidRDefault="00C95CE7" w:rsidP="00C95CE7">
            <w:pPr>
              <w:widowControl/>
              <w:jc w:val="center"/>
              <w:rPr>
                <w:color w:val="000000"/>
                <w:sz w:val="21"/>
                <w:szCs w:val="21"/>
              </w:rPr>
            </w:pPr>
            <w:r w:rsidRPr="00C95CE7">
              <w:rPr>
                <w:color w:val="000000"/>
                <w:sz w:val="21"/>
                <w:szCs w:val="21"/>
              </w:rPr>
              <w:t>hPa</w:t>
            </w:r>
          </w:p>
        </w:tc>
        <w:tc>
          <w:tcPr>
            <w:tcW w:w="2860" w:type="dxa"/>
            <w:tcBorders>
              <w:top w:val="nil"/>
              <w:left w:val="nil"/>
              <w:bottom w:val="nil"/>
              <w:right w:val="single" w:sz="4" w:space="0" w:color="auto"/>
            </w:tcBorders>
            <w:shd w:val="clear" w:color="auto" w:fill="auto"/>
            <w:vAlign w:val="center"/>
            <w:hideMark/>
          </w:tcPr>
          <w:p w14:paraId="1D68FB57" w14:textId="77777777" w:rsidR="00C95CE7" w:rsidRPr="00C95CE7" w:rsidRDefault="00C95CE7" w:rsidP="00C95CE7">
            <w:pPr>
              <w:widowControl/>
              <w:jc w:val="left"/>
              <w:rPr>
                <w:color w:val="000000"/>
                <w:sz w:val="21"/>
                <w:szCs w:val="21"/>
              </w:rPr>
            </w:pPr>
            <w:r w:rsidRPr="00C95CE7">
              <w:rPr>
                <w:color w:val="000000"/>
                <w:sz w:val="21"/>
                <w:szCs w:val="21"/>
              </w:rPr>
              <w:t>BSRN station</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5F7EF12D" w14:textId="77777777" w:rsidR="00C95CE7" w:rsidRPr="00C95CE7" w:rsidRDefault="00C95CE7" w:rsidP="00C95CE7">
            <w:pPr>
              <w:widowControl/>
              <w:jc w:val="center"/>
              <w:rPr>
                <w:color w:val="000000"/>
                <w:sz w:val="21"/>
                <w:szCs w:val="21"/>
              </w:rPr>
            </w:pPr>
            <w:r w:rsidRPr="00C95CE7">
              <w:rPr>
                <w:color w:val="000000"/>
                <w:sz w:val="21"/>
                <w:szCs w:val="21"/>
              </w:rPr>
              <w:t>predictor</w:t>
            </w:r>
          </w:p>
        </w:tc>
        <w:tc>
          <w:tcPr>
            <w:tcW w:w="1140" w:type="dxa"/>
            <w:vMerge w:val="restart"/>
            <w:tcBorders>
              <w:top w:val="nil"/>
              <w:left w:val="single" w:sz="4" w:space="0" w:color="auto"/>
              <w:bottom w:val="single" w:sz="4" w:space="0" w:color="auto"/>
              <w:right w:val="nil"/>
            </w:tcBorders>
            <w:shd w:val="clear" w:color="auto" w:fill="auto"/>
            <w:vAlign w:val="center"/>
            <w:hideMark/>
          </w:tcPr>
          <w:p w14:paraId="23F72A82" w14:textId="77777777" w:rsidR="00C95CE7" w:rsidRPr="00C95CE7" w:rsidRDefault="00C95CE7" w:rsidP="00C95CE7">
            <w:pPr>
              <w:widowControl/>
              <w:jc w:val="center"/>
              <w:rPr>
                <w:color w:val="000000"/>
                <w:sz w:val="21"/>
                <w:szCs w:val="21"/>
              </w:rPr>
            </w:pPr>
            <w:r w:rsidRPr="00C95CE7">
              <w:rPr>
                <w:color w:val="000000"/>
                <w:sz w:val="21"/>
                <w:szCs w:val="21"/>
              </w:rPr>
              <w:t>-</w:t>
            </w:r>
          </w:p>
        </w:tc>
      </w:tr>
      <w:tr w:rsidR="00C95CE7" w:rsidRPr="00C95CE7" w14:paraId="1D587BF6" w14:textId="77777777" w:rsidTr="00C95CE7">
        <w:trPr>
          <w:trHeight w:val="600"/>
        </w:trPr>
        <w:tc>
          <w:tcPr>
            <w:tcW w:w="880" w:type="dxa"/>
            <w:vMerge/>
            <w:tcBorders>
              <w:top w:val="nil"/>
              <w:left w:val="nil"/>
              <w:bottom w:val="single" w:sz="4" w:space="0" w:color="auto"/>
              <w:right w:val="single" w:sz="4" w:space="0" w:color="auto"/>
            </w:tcBorders>
            <w:vAlign w:val="center"/>
            <w:hideMark/>
          </w:tcPr>
          <w:p w14:paraId="4DAC8DCC"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single" w:sz="4" w:space="0" w:color="auto"/>
              <w:right w:val="single" w:sz="4" w:space="0" w:color="auto"/>
            </w:tcBorders>
            <w:vAlign w:val="center"/>
            <w:hideMark/>
          </w:tcPr>
          <w:p w14:paraId="6FC8B3EE"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single" w:sz="4" w:space="0" w:color="auto"/>
              <w:right w:val="single" w:sz="4" w:space="0" w:color="auto"/>
            </w:tcBorders>
            <w:vAlign w:val="center"/>
            <w:hideMark/>
          </w:tcPr>
          <w:p w14:paraId="01ABB617" w14:textId="77777777" w:rsidR="00C95CE7" w:rsidRPr="00C95CE7" w:rsidRDefault="00C95CE7" w:rsidP="00C95CE7">
            <w:pPr>
              <w:widowControl/>
              <w:jc w:val="left"/>
              <w:rPr>
                <w:color w:val="000000"/>
                <w:sz w:val="21"/>
                <w:szCs w:val="21"/>
              </w:rPr>
            </w:pPr>
          </w:p>
        </w:tc>
        <w:tc>
          <w:tcPr>
            <w:tcW w:w="2860" w:type="dxa"/>
            <w:tcBorders>
              <w:top w:val="nil"/>
              <w:left w:val="nil"/>
              <w:bottom w:val="single" w:sz="4" w:space="0" w:color="auto"/>
              <w:right w:val="single" w:sz="4" w:space="0" w:color="auto"/>
            </w:tcBorders>
            <w:shd w:val="clear" w:color="auto" w:fill="auto"/>
            <w:vAlign w:val="center"/>
            <w:hideMark/>
          </w:tcPr>
          <w:p w14:paraId="337530F3" w14:textId="77777777" w:rsidR="00C95CE7" w:rsidRPr="00C95CE7" w:rsidRDefault="00C95CE7" w:rsidP="00C95CE7">
            <w:pPr>
              <w:widowControl/>
              <w:jc w:val="left"/>
              <w:rPr>
                <w:color w:val="000000"/>
                <w:sz w:val="21"/>
                <w:szCs w:val="21"/>
              </w:rPr>
            </w:pPr>
            <w:r w:rsidRPr="00C95CE7">
              <w:rPr>
                <w:color w:val="000000"/>
                <w:sz w:val="21"/>
                <w:szCs w:val="21"/>
              </w:rPr>
              <w:t>(WXT530 weather transmitter)</w:t>
            </w:r>
          </w:p>
        </w:tc>
        <w:tc>
          <w:tcPr>
            <w:tcW w:w="1020" w:type="dxa"/>
            <w:vMerge/>
            <w:tcBorders>
              <w:top w:val="nil"/>
              <w:left w:val="single" w:sz="4" w:space="0" w:color="auto"/>
              <w:bottom w:val="single" w:sz="4" w:space="0" w:color="auto"/>
              <w:right w:val="single" w:sz="4" w:space="0" w:color="auto"/>
            </w:tcBorders>
            <w:vAlign w:val="center"/>
            <w:hideMark/>
          </w:tcPr>
          <w:p w14:paraId="31E3B4A5"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single" w:sz="4" w:space="0" w:color="auto"/>
              <w:right w:val="nil"/>
            </w:tcBorders>
            <w:vAlign w:val="center"/>
            <w:hideMark/>
          </w:tcPr>
          <w:p w14:paraId="0795EAAC" w14:textId="77777777" w:rsidR="00C95CE7" w:rsidRPr="00C95CE7" w:rsidRDefault="00C95CE7" w:rsidP="00C95CE7">
            <w:pPr>
              <w:widowControl/>
              <w:jc w:val="left"/>
              <w:rPr>
                <w:color w:val="000000"/>
                <w:sz w:val="21"/>
                <w:szCs w:val="21"/>
              </w:rPr>
            </w:pPr>
          </w:p>
        </w:tc>
      </w:tr>
      <w:tr w:rsidR="00C95CE7" w:rsidRPr="00C95CE7" w14:paraId="71734295" w14:textId="77777777" w:rsidTr="00C95CE7">
        <w:trPr>
          <w:trHeight w:val="320"/>
        </w:trPr>
        <w:tc>
          <w:tcPr>
            <w:tcW w:w="880" w:type="dxa"/>
            <w:vMerge w:val="restart"/>
            <w:tcBorders>
              <w:top w:val="single" w:sz="4" w:space="0" w:color="auto"/>
              <w:left w:val="nil"/>
              <w:bottom w:val="double" w:sz="6" w:space="0" w:color="000000"/>
              <w:right w:val="single" w:sz="4" w:space="0" w:color="auto"/>
            </w:tcBorders>
            <w:shd w:val="clear" w:color="auto" w:fill="auto"/>
            <w:vAlign w:val="center"/>
            <w:hideMark/>
          </w:tcPr>
          <w:p w14:paraId="66985E09" w14:textId="77777777" w:rsidR="00C95CE7" w:rsidRPr="00C95CE7" w:rsidRDefault="00C95CE7" w:rsidP="00C95CE7">
            <w:pPr>
              <w:widowControl/>
              <w:jc w:val="left"/>
              <w:rPr>
                <w:color w:val="000000"/>
                <w:sz w:val="21"/>
                <w:szCs w:val="21"/>
              </w:rPr>
            </w:pPr>
            <w:r w:rsidRPr="00C95CE7">
              <w:rPr>
                <w:color w:val="000000"/>
                <w:sz w:val="21"/>
                <w:szCs w:val="21"/>
              </w:rPr>
              <w:t>CF</w:t>
            </w:r>
          </w:p>
        </w:tc>
        <w:tc>
          <w:tcPr>
            <w:tcW w:w="230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7E5C7F05" w14:textId="77777777" w:rsidR="00C95CE7" w:rsidRPr="00C95CE7" w:rsidRDefault="00C95CE7" w:rsidP="00C95CE7">
            <w:pPr>
              <w:widowControl/>
              <w:jc w:val="left"/>
              <w:rPr>
                <w:color w:val="000000"/>
                <w:sz w:val="21"/>
                <w:szCs w:val="21"/>
              </w:rPr>
            </w:pPr>
            <w:r w:rsidRPr="00C95CE7">
              <w:rPr>
                <w:color w:val="000000"/>
                <w:sz w:val="21"/>
                <w:szCs w:val="21"/>
              </w:rPr>
              <w:t>cloud fraction</w:t>
            </w:r>
          </w:p>
        </w:tc>
        <w:tc>
          <w:tcPr>
            <w:tcW w:w="7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D81D768" w14:textId="77777777" w:rsidR="00C95CE7" w:rsidRPr="00C95CE7" w:rsidRDefault="00C95CE7" w:rsidP="00C95CE7">
            <w:pPr>
              <w:widowControl/>
              <w:jc w:val="center"/>
              <w:rPr>
                <w:color w:val="000000"/>
                <w:sz w:val="21"/>
                <w:szCs w:val="21"/>
              </w:rPr>
            </w:pPr>
            <w:r w:rsidRPr="00C95CE7">
              <w:rPr>
                <w:color w:val="000000"/>
                <w:sz w:val="21"/>
                <w:szCs w:val="21"/>
              </w:rPr>
              <w:t>%</w:t>
            </w:r>
          </w:p>
        </w:tc>
        <w:tc>
          <w:tcPr>
            <w:tcW w:w="2860" w:type="dxa"/>
            <w:tcBorders>
              <w:top w:val="single" w:sz="4" w:space="0" w:color="auto"/>
              <w:left w:val="nil"/>
              <w:bottom w:val="nil"/>
              <w:right w:val="single" w:sz="4" w:space="0" w:color="auto"/>
            </w:tcBorders>
            <w:shd w:val="clear" w:color="auto" w:fill="auto"/>
            <w:vAlign w:val="center"/>
            <w:hideMark/>
          </w:tcPr>
          <w:p w14:paraId="39317C89" w14:textId="77777777" w:rsidR="00C95CE7" w:rsidRPr="00C95CE7" w:rsidRDefault="00C95CE7" w:rsidP="00C95CE7">
            <w:pPr>
              <w:widowControl/>
              <w:jc w:val="left"/>
              <w:rPr>
                <w:color w:val="000000"/>
                <w:sz w:val="21"/>
                <w:szCs w:val="21"/>
              </w:rPr>
            </w:pPr>
            <w:r w:rsidRPr="00C95CE7">
              <w:rPr>
                <w:color w:val="000000"/>
                <w:sz w:val="21"/>
                <w:szCs w:val="21"/>
              </w:rPr>
              <w:t xml:space="preserve">UV-Indien network </w:t>
            </w:r>
          </w:p>
        </w:tc>
        <w:tc>
          <w:tcPr>
            <w:tcW w:w="1020" w:type="dxa"/>
            <w:vMerge w:val="restart"/>
            <w:tcBorders>
              <w:top w:val="single" w:sz="4" w:space="0" w:color="auto"/>
              <w:left w:val="single" w:sz="4" w:space="0" w:color="auto"/>
              <w:bottom w:val="double" w:sz="6" w:space="0" w:color="000000"/>
              <w:right w:val="single" w:sz="4" w:space="0" w:color="auto"/>
            </w:tcBorders>
            <w:shd w:val="clear" w:color="auto" w:fill="auto"/>
            <w:vAlign w:val="center"/>
            <w:hideMark/>
          </w:tcPr>
          <w:p w14:paraId="3A835FBF" w14:textId="77777777" w:rsidR="00C95CE7" w:rsidRPr="00C95CE7" w:rsidRDefault="00C95CE7" w:rsidP="00C95CE7">
            <w:pPr>
              <w:widowControl/>
              <w:jc w:val="center"/>
              <w:rPr>
                <w:color w:val="000000"/>
                <w:sz w:val="21"/>
                <w:szCs w:val="21"/>
              </w:rPr>
            </w:pPr>
            <w:r w:rsidRPr="00C95CE7">
              <w:rPr>
                <w:color w:val="000000"/>
                <w:sz w:val="21"/>
                <w:szCs w:val="21"/>
              </w:rPr>
              <w:t>predictand</w:t>
            </w:r>
          </w:p>
        </w:tc>
        <w:tc>
          <w:tcPr>
            <w:tcW w:w="1140" w:type="dxa"/>
            <w:vMerge w:val="restart"/>
            <w:tcBorders>
              <w:top w:val="single" w:sz="4" w:space="0" w:color="auto"/>
              <w:left w:val="single" w:sz="4" w:space="0" w:color="auto"/>
              <w:bottom w:val="double" w:sz="6" w:space="0" w:color="000000"/>
              <w:right w:val="nil"/>
            </w:tcBorders>
            <w:shd w:val="clear" w:color="auto" w:fill="auto"/>
            <w:vAlign w:val="center"/>
            <w:hideMark/>
          </w:tcPr>
          <w:p w14:paraId="5CFD0344" w14:textId="77777777" w:rsidR="00C95CE7" w:rsidRPr="00C95CE7" w:rsidRDefault="00C95CE7" w:rsidP="00C95CE7">
            <w:pPr>
              <w:widowControl/>
              <w:jc w:val="center"/>
              <w:rPr>
                <w:color w:val="000000"/>
                <w:sz w:val="21"/>
                <w:szCs w:val="21"/>
              </w:rPr>
            </w:pPr>
            <w:r w:rsidRPr="00C95CE7">
              <w:rPr>
                <w:color w:val="000000"/>
                <w:sz w:val="21"/>
                <w:szCs w:val="21"/>
              </w:rPr>
              <w:t>output</w:t>
            </w:r>
          </w:p>
        </w:tc>
      </w:tr>
      <w:tr w:rsidR="00C95CE7" w:rsidRPr="00C95CE7" w14:paraId="5543D02C" w14:textId="77777777" w:rsidTr="00C95CE7">
        <w:trPr>
          <w:trHeight w:val="340"/>
        </w:trPr>
        <w:tc>
          <w:tcPr>
            <w:tcW w:w="880" w:type="dxa"/>
            <w:vMerge/>
            <w:tcBorders>
              <w:top w:val="nil"/>
              <w:left w:val="nil"/>
              <w:bottom w:val="double" w:sz="4" w:space="0" w:color="auto"/>
              <w:right w:val="single" w:sz="4" w:space="0" w:color="auto"/>
            </w:tcBorders>
            <w:vAlign w:val="center"/>
            <w:hideMark/>
          </w:tcPr>
          <w:p w14:paraId="6DCE4A22" w14:textId="77777777" w:rsidR="00C95CE7" w:rsidRPr="00C95CE7" w:rsidRDefault="00C95CE7" w:rsidP="00C95CE7">
            <w:pPr>
              <w:widowControl/>
              <w:jc w:val="left"/>
              <w:rPr>
                <w:color w:val="000000"/>
                <w:sz w:val="21"/>
                <w:szCs w:val="21"/>
              </w:rPr>
            </w:pPr>
          </w:p>
        </w:tc>
        <w:tc>
          <w:tcPr>
            <w:tcW w:w="2300" w:type="dxa"/>
            <w:vMerge/>
            <w:tcBorders>
              <w:top w:val="nil"/>
              <w:left w:val="single" w:sz="4" w:space="0" w:color="auto"/>
              <w:bottom w:val="double" w:sz="4" w:space="0" w:color="auto"/>
              <w:right w:val="single" w:sz="4" w:space="0" w:color="auto"/>
            </w:tcBorders>
            <w:vAlign w:val="center"/>
            <w:hideMark/>
          </w:tcPr>
          <w:p w14:paraId="1DFEEBDF" w14:textId="77777777" w:rsidR="00C95CE7" w:rsidRPr="00C95CE7" w:rsidRDefault="00C95CE7" w:rsidP="00C95CE7">
            <w:pPr>
              <w:widowControl/>
              <w:jc w:val="left"/>
              <w:rPr>
                <w:color w:val="000000"/>
                <w:sz w:val="21"/>
                <w:szCs w:val="21"/>
              </w:rPr>
            </w:pPr>
          </w:p>
        </w:tc>
        <w:tc>
          <w:tcPr>
            <w:tcW w:w="720" w:type="dxa"/>
            <w:vMerge/>
            <w:tcBorders>
              <w:top w:val="nil"/>
              <w:left w:val="single" w:sz="4" w:space="0" w:color="auto"/>
              <w:bottom w:val="double" w:sz="4" w:space="0" w:color="auto"/>
              <w:right w:val="single" w:sz="4" w:space="0" w:color="auto"/>
            </w:tcBorders>
            <w:vAlign w:val="center"/>
            <w:hideMark/>
          </w:tcPr>
          <w:p w14:paraId="57AB84AE" w14:textId="77777777" w:rsidR="00C95CE7" w:rsidRPr="00C95CE7" w:rsidRDefault="00C95CE7" w:rsidP="00C95CE7">
            <w:pPr>
              <w:widowControl/>
              <w:jc w:val="left"/>
              <w:rPr>
                <w:color w:val="000000"/>
                <w:sz w:val="21"/>
                <w:szCs w:val="21"/>
              </w:rPr>
            </w:pPr>
          </w:p>
        </w:tc>
        <w:tc>
          <w:tcPr>
            <w:tcW w:w="2860" w:type="dxa"/>
            <w:tcBorders>
              <w:top w:val="nil"/>
              <w:left w:val="nil"/>
              <w:bottom w:val="double" w:sz="4" w:space="0" w:color="auto"/>
              <w:right w:val="single" w:sz="4" w:space="0" w:color="auto"/>
            </w:tcBorders>
            <w:shd w:val="clear" w:color="auto" w:fill="auto"/>
            <w:vAlign w:val="center"/>
            <w:hideMark/>
          </w:tcPr>
          <w:p w14:paraId="6A0DE9AA" w14:textId="77777777" w:rsidR="00C95CE7" w:rsidRPr="00C95CE7" w:rsidRDefault="00C95CE7" w:rsidP="00C95CE7">
            <w:pPr>
              <w:widowControl/>
              <w:jc w:val="left"/>
              <w:rPr>
                <w:color w:val="000000"/>
                <w:sz w:val="21"/>
                <w:szCs w:val="21"/>
              </w:rPr>
            </w:pPr>
            <w:r w:rsidRPr="00C95CE7">
              <w:rPr>
                <w:color w:val="000000"/>
                <w:sz w:val="21"/>
                <w:szCs w:val="21"/>
              </w:rPr>
              <w:t>(</w:t>
            </w:r>
            <w:proofErr w:type="gramStart"/>
            <w:r w:rsidRPr="00C95CE7">
              <w:rPr>
                <w:color w:val="000000"/>
                <w:sz w:val="21"/>
                <w:szCs w:val="21"/>
              </w:rPr>
              <w:t>allsky</w:t>
            </w:r>
            <w:proofErr w:type="gramEnd"/>
            <w:r w:rsidRPr="00C95CE7">
              <w:rPr>
                <w:color w:val="000000"/>
                <w:sz w:val="21"/>
                <w:szCs w:val="21"/>
              </w:rPr>
              <w:t xml:space="preserve"> camera)</w:t>
            </w:r>
          </w:p>
        </w:tc>
        <w:tc>
          <w:tcPr>
            <w:tcW w:w="1020" w:type="dxa"/>
            <w:vMerge/>
            <w:tcBorders>
              <w:top w:val="nil"/>
              <w:left w:val="single" w:sz="4" w:space="0" w:color="auto"/>
              <w:bottom w:val="double" w:sz="4" w:space="0" w:color="auto"/>
              <w:right w:val="single" w:sz="4" w:space="0" w:color="auto"/>
            </w:tcBorders>
            <w:vAlign w:val="center"/>
            <w:hideMark/>
          </w:tcPr>
          <w:p w14:paraId="32CA1286" w14:textId="77777777" w:rsidR="00C95CE7" w:rsidRPr="00C95CE7" w:rsidRDefault="00C95CE7" w:rsidP="00C95CE7">
            <w:pPr>
              <w:widowControl/>
              <w:jc w:val="left"/>
              <w:rPr>
                <w:color w:val="000000"/>
                <w:sz w:val="21"/>
                <w:szCs w:val="21"/>
              </w:rPr>
            </w:pPr>
          </w:p>
        </w:tc>
        <w:tc>
          <w:tcPr>
            <w:tcW w:w="1140" w:type="dxa"/>
            <w:vMerge/>
            <w:tcBorders>
              <w:top w:val="nil"/>
              <w:left w:val="single" w:sz="4" w:space="0" w:color="auto"/>
              <w:bottom w:val="double" w:sz="4" w:space="0" w:color="auto"/>
              <w:right w:val="nil"/>
            </w:tcBorders>
            <w:vAlign w:val="center"/>
            <w:hideMark/>
          </w:tcPr>
          <w:p w14:paraId="0D356A83" w14:textId="77777777" w:rsidR="00C95CE7" w:rsidRPr="00C95CE7" w:rsidRDefault="00C95CE7" w:rsidP="00C95CE7">
            <w:pPr>
              <w:widowControl/>
              <w:jc w:val="left"/>
              <w:rPr>
                <w:color w:val="000000"/>
                <w:sz w:val="21"/>
                <w:szCs w:val="21"/>
              </w:rPr>
            </w:pPr>
          </w:p>
        </w:tc>
      </w:tr>
    </w:tbl>
    <w:p w14:paraId="6E74AF9F" w14:textId="77777777" w:rsidR="009B01CD" w:rsidRDefault="009B01CD" w:rsidP="009B01CD"/>
    <w:p w14:paraId="48157830" w14:textId="77777777" w:rsidR="00C95CE7" w:rsidRPr="009B01CD" w:rsidRDefault="00C95CE7" w:rsidP="009B01CD">
      <w:pPr>
        <w:rPr>
          <w:rFonts w:hint="eastAsia"/>
        </w:rPr>
      </w:pPr>
    </w:p>
    <w:p w14:paraId="0A90B1A8" w14:textId="77777777" w:rsidR="009E3B66" w:rsidRDefault="009E3B66" w:rsidP="006A597C"/>
    <w:p w14:paraId="7FF24092" w14:textId="2CE8C339" w:rsidR="008E41CB" w:rsidRDefault="00DD7F44" w:rsidP="00706145">
      <w:pPr>
        <w:widowControl/>
      </w:pPr>
      <w:r>
        <w:lastRenderedPageBreak/>
        <w:t xml:space="preserve">In </w:t>
      </w:r>
      <w:r w:rsidR="00000000" w:rsidRPr="008A67A6">
        <w:t>addition to the QCs, the LWD data are also compared to CERES (Clouds and Earth’s Radiant Energy Systems) satellite-based product</w:t>
      </w:r>
      <w:r w:rsidR="00F8743A">
        <w:t xml:space="preserve"> (</w:t>
      </w:r>
      <w:commentRangeStart w:id="34"/>
      <w:r w:rsidR="00F8743A" w:rsidRPr="00F8743A">
        <w:rPr>
          <w:color w:val="FF0000"/>
        </w:rPr>
        <w:t>SYN1deg-1Hour</w:t>
      </w:r>
      <w:r w:rsidR="00F8743A">
        <w:rPr>
          <w:color w:val="FF0000"/>
        </w:rPr>
        <w:t xml:space="preserve"> ?</w:t>
      </w:r>
      <w:commentRangeEnd w:id="34"/>
      <w:r w:rsidR="00706145">
        <w:rPr>
          <w:rStyle w:val="CommentReference"/>
        </w:rPr>
        <w:commentReference w:id="34"/>
      </w:r>
      <w:r w:rsidR="00F8743A">
        <w:t>)</w:t>
      </w:r>
      <w:r w:rsidR="009E5694">
        <w:t xml:space="preserve"> </w:t>
      </w:r>
      <w:r w:rsidR="009E5694">
        <w:fldChar w:fldCharType="begin"/>
      </w:r>
      <w:r w:rsidR="009E5694">
        <w:instrText xml:space="preserve"> ADDIN EN.CITE &lt;EndNote&gt;&lt;Cite&gt;&lt;Author&gt;Smith&lt;/Author&gt;&lt;Year&gt;2011&lt;/Year&gt;&lt;RecNum&gt;322&lt;/RecNum&gt;&lt;DisplayText&gt;(Smith et al., 2011)&lt;/DisplayText&gt;&lt;record&gt;&lt;rec-number&gt;322&lt;/rec-number&gt;&lt;foreign-keys&gt;&lt;key app="EN" db-id="ap2s0vva2tfapsexxan50rrawfdrerr00v90" timestamp="1662617510"&gt;322&lt;/key&gt;&lt;/foreign-keys&gt;&lt;ref-type name="Journal Article"&gt;17&lt;/ref-type&gt;&lt;contributors&gt;&lt;authors&gt;&lt;author&gt;Smith, G. L.&lt;/author&gt;&lt;author&gt;Priestley, K. J.&lt;/author&gt;&lt;author&gt;Loeb, N. G.&lt;/author&gt;&lt;author&gt;Wielicki, B. A.&lt;/author&gt;&lt;author&gt;Charlock, T. P.&lt;/author&gt;&lt;author&gt;Minnis, P.&lt;/author&gt;&lt;author&gt;Doelling, D. R.&lt;/author&gt;&lt;author&gt;Rutan, D. A.&lt;/author&gt;&lt;/authors&gt;&lt;/contributors&gt;&lt;titles&gt;&lt;title&gt;Clouds and Earth Radiant Energy System (CERES), a review: Past, present and future&lt;/title&gt;&lt;secondary-title&gt;Advances in Space Research&lt;/secondary-title&gt;&lt;/titles&gt;&lt;periodical&gt;&lt;full-title&gt;Advances in Space Research&lt;/full-title&gt;&lt;/periodical&gt;&lt;pages&gt;254-263&lt;/pages&gt;&lt;volume&gt;48&lt;/volume&gt;&lt;number&gt;2&lt;/number&gt;&lt;keywords&gt;&lt;keyword&gt;Earth Radiation Budget&lt;/keyword&gt;&lt;keyword&gt;CERES&lt;/keyword&gt;&lt;keyword&gt;Radiometry&lt;/keyword&gt;&lt;keyword&gt;Remote sensing&lt;/keyword&gt;&lt;/keywords&gt;&lt;dates&gt;&lt;year&gt;2011&lt;/year&gt;&lt;pub-dates&gt;&lt;date&gt;2011/07/15/&lt;/date&gt;&lt;/pub-dates&gt;&lt;/dates&gt;&lt;isbn&gt;0273-1177&lt;/isbn&gt;&lt;urls&gt;&lt;related-urls&gt;&lt;url&gt;https://www.sciencedirect.com/science/article/pii/S0273117711001700&lt;/url&gt;&lt;/related-urls&gt;&lt;/urls&gt;&lt;electronic-resource-num&gt;https://doi.org/10.1016/j.asr.2011.03.009&lt;/electronic-resource-num&gt;&lt;/record&gt;&lt;/Cite&gt;&lt;/EndNote&gt;</w:instrText>
      </w:r>
      <w:r w:rsidR="009E5694">
        <w:fldChar w:fldCharType="separate"/>
      </w:r>
      <w:r w:rsidR="009E5694">
        <w:rPr>
          <w:noProof/>
        </w:rPr>
        <w:t>(</w:t>
      </w:r>
      <w:hyperlink w:anchor="_ENREF_25" w:tooltip="Smith, 2011 #322" w:history="1">
        <w:r w:rsidR="006925DB" w:rsidRPr="006925DB">
          <w:rPr>
            <w:rStyle w:val="Hyperlink"/>
          </w:rPr>
          <w:t>Smith et al., 2011</w:t>
        </w:r>
      </w:hyperlink>
      <w:r w:rsidR="009E5694">
        <w:rPr>
          <w:noProof/>
        </w:rPr>
        <w:t>)</w:t>
      </w:r>
      <w:r w:rsidR="009E5694">
        <w:fldChar w:fldCharType="end"/>
      </w:r>
      <w:r w:rsidR="00000000" w:rsidRPr="008A67A6">
        <w:t xml:space="preserve">. </w:t>
      </w:r>
      <w:r w:rsidR="004C30FC">
        <w:t xml:space="preserve">The </w:t>
      </w:r>
      <w:r w:rsidR="00114BCC">
        <w:t xml:space="preserve">LWD of CERES is retrieved from the </w:t>
      </w:r>
      <w:r w:rsidR="004C30FC">
        <w:t xml:space="preserve">nearest pixel </w:t>
      </w:r>
      <w:r w:rsidR="00114BCC">
        <w:t xml:space="preserve">of </w:t>
      </w:r>
      <w:r w:rsidR="004C30FC">
        <w:t xml:space="preserve">its </w:t>
      </w:r>
      <w:r w:rsidR="00963236" w:rsidRPr="00963236">
        <w:t>1°x1°</w:t>
      </w:r>
      <w:r w:rsidR="004C30FC">
        <w:t xml:space="preserve"> </w:t>
      </w:r>
      <w:r w:rsidR="00703642">
        <w:t xml:space="preserve">grid. </w:t>
      </w:r>
      <w:r w:rsidR="00000000" w:rsidRPr="008A67A6">
        <w:t xml:space="preserve">All available data </w:t>
      </w:r>
      <w:r w:rsidR="00C60A7C">
        <w:t xml:space="preserve">from Reunion BSRN station </w:t>
      </w:r>
      <w:r w:rsidR="00000000" w:rsidRPr="008A67A6">
        <w:t>(</w:t>
      </w:r>
      <w:r w:rsidR="00000000" w:rsidRPr="00F8743A">
        <w:rPr>
          <w:color w:val="FF0000"/>
        </w:rPr>
        <w:t xml:space="preserve">June 2019 - February </w:t>
      </w:r>
      <w:commentRangeStart w:id="35"/>
      <w:r w:rsidR="00000000" w:rsidRPr="00F8743A">
        <w:rPr>
          <w:color w:val="FF0000"/>
        </w:rPr>
        <w:t>202</w:t>
      </w:r>
      <w:r w:rsidR="00AC351F" w:rsidRPr="00F8743A">
        <w:rPr>
          <w:color w:val="FF0000"/>
        </w:rPr>
        <w:t>1</w:t>
      </w:r>
      <w:r w:rsidR="00000000" w:rsidRPr="008A67A6">
        <w:t>)</w:t>
      </w:r>
      <w:commentRangeEnd w:id="35"/>
      <w:r w:rsidR="00000000" w:rsidRPr="008A67A6">
        <w:commentReference w:id="35"/>
      </w:r>
      <w:r w:rsidR="00000000" w:rsidRPr="008A67A6">
        <w:t xml:space="preserve"> was used</w:t>
      </w:r>
      <w:r w:rsidR="00A30C8E">
        <w:t xml:space="preserve"> for the comparison</w:t>
      </w:r>
      <w:r w:rsidR="00000000" w:rsidRPr="008A67A6">
        <w:t>, and</w:t>
      </w:r>
      <w:r w:rsidR="00154D70">
        <w:t xml:space="preserve"> </w:t>
      </w:r>
      <w:r w:rsidR="00000000" w:rsidRPr="008A67A6">
        <w:t xml:space="preserve">RMSE, MBE, </w:t>
      </w:r>
      <w:r>
        <w:t>and correlation efficien</w:t>
      </w:r>
      <w:r w:rsidR="00BD04B2">
        <w:rPr>
          <w:rFonts w:hint="eastAsia"/>
        </w:rPr>
        <w:t>t</w:t>
      </w:r>
      <w:r>
        <w:t xml:space="preserve"> </w:t>
      </w:r>
      <w:r w:rsidR="00000000" w:rsidRPr="008A67A6">
        <w:t xml:space="preserve">r </w:t>
      </w:r>
      <w:r w:rsidR="00A30C8E">
        <w:t xml:space="preserve">are calculated </w:t>
      </w:r>
      <w:r w:rsidR="00DD0566">
        <w:t>at hourly, daily, and monthly timescales</w:t>
      </w:r>
      <w:r w:rsidR="00000000" w:rsidRPr="008A67A6">
        <w:t xml:space="preserve">. </w:t>
      </w:r>
      <w:r w:rsidR="007E137C">
        <w:t xml:space="preserve">As shown in </w:t>
      </w:r>
      <w:r w:rsidR="00A30C78">
        <w:fldChar w:fldCharType="begin"/>
      </w:r>
      <w:r w:rsidR="00A30C78">
        <w:instrText xml:space="preserve"> REF _Ref113522709 \h </w:instrText>
      </w:r>
      <w:r w:rsidR="00706145">
        <w:instrText xml:space="preserve"> \* MERGEFORMAT </w:instrText>
      </w:r>
      <w:r w:rsidR="00A30C78">
        <w:fldChar w:fldCharType="separate"/>
      </w:r>
      <w:r w:rsidR="00A30C78">
        <w:t xml:space="preserve">Fig. </w:t>
      </w:r>
      <w:r w:rsidR="00A30C78">
        <w:rPr>
          <w:noProof/>
        </w:rPr>
        <w:t>2</w:t>
      </w:r>
      <w:r w:rsidR="00A30C78">
        <w:fldChar w:fldCharType="end"/>
      </w:r>
      <w:r w:rsidR="00A30C78">
        <w:t xml:space="preserve"> </w:t>
      </w:r>
      <w:r w:rsidR="00000000" w:rsidRPr="008A67A6">
        <w:t>a correlation of 76, 90, and 98%; RMSE of 20.57, 11.36, and 5.76 W/m</w:t>
      </w:r>
      <w:r w:rsidR="00000000" w:rsidRPr="00F8743A">
        <w:rPr>
          <w:vertAlign w:val="superscript"/>
        </w:rPr>
        <w:t>2</w:t>
      </w:r>
      <w:r w:rsidR="00000000" w:rsidRPr="008A67A6">
        <w:t xml:space="preserve"> </w:t>
      </w:r>
      <w:r w:rsidR="00A72BFF">
        <w:t xml:space="preserve">and </w:t>
      </w:r>
      <w:r w:rsidR="00952E4C">
        <w:t>MAE of 16.21, 9.04 and 5.10 W/m</w:t>
      </w:r>
      <w:r w:rsidR="00952E4C" w:rsidRPr="00F8743A">
        <w:rPr>
          <w:vertAlign w:val="superscript"/>
        </w:rPr>
        <w:t>2</w:t>
      </w:r>
      <w:r w:rsidR="00952E4C">
        <w:t xml:space="preserve"> </w:t>
      </w:r>
      <w:r w:rsidR="00000000" w:rsidRPr="008A67A6">
        <w:t xml:space="preserve">between LWD of the BSRN station and CERES </w:t>
      </w:r>
      <w:r w:rsidR="007D0C40">
        <w:t xml:space="preserve">is found </w:t>
      </w:r>
      <w:r w:rsidR="00000000" w:rsidRPr="008A67A6">
        <w:t xml:space="preserve">at hourly, daily, and monthly </w:t>
      </w:r>
      <w:r w:rsidR="001A34D5">
        <w:t>timescales</w:t>
      </w:r>
      <w:r w:rsidR="00000000" w:rsidRPr="008A67A6">
        <w:t xml:space="preserve"> respectively. </w:t>
      </w:r>
      <w:r w:rsidR="00693F80">
        <w:t>The</w:t>
      </w:r>
      <w:r w:rsidR="00D1731C">
        <w:t xml:space="preserve">se statistics are comparable to </w:t>
      </w:r>
      <w:r w:rsidR="00D536F9">
        <w:t>previous</w:t>
      </w:r>
      <w:r w:rsidR="00D1731C">
        <w:t xml:space="preserve"> </w:t>
      </w:r>
      <w:r w:rsidR="00D536F9">
        <w:t xml:space="preserve">works on CERES LWD data, such as </w:t>
      </w:r>
      <w:r w:rsidR="00C16833">
        <w:t xml:space="preserve">the regional study </w:t>
      </w:r>
      <w:hyperlink w:anchor="_ENREF_30" w:tooltip="Yan, 2011 #321" w:history="1">
        <w:r w:rsidR="006925DB" w:rsidRPr="006925DB">
          <w:rPr>
            <w:rStyle w:val="Hyperlink"/>
          </w:rPr>
          <w:fldChar w:fldCharType="begin"/>
        </w:r>
        <w:r w:rsidR="006925DB" w:rsidRPr="006925DB">
          <w:rPr>
            <w:rStyle w:val="Hyperlink"/>
          </w:rPr>
          <w:instrText xml:space="preserve"> ADDIN EN.CITE &lt;EndNote&gt;&lt;Cite AuthorYear="1"&gt;&lt;Author&gt;Yan&lt;/Author&gt;&lt;Year&gt;2011&lt;/Year&gt;&lt;RecNum&gt;321&lt;/RecNum&gt;&lt;DisplayText&gt;Yan et al. (2011)&lt;/DisplayText&gt;&lt;record&gt;&lt;rec-number&gt;321&lt;/rec-number&gt;&lt;foreign-keys&gt;&lt;key app="EN" db-id="ap2s0vva2tfapsexxan50rrawfdrerr00v90" timestamp="1662616929"&gt;321&lt;/key&gt;&lt;/foreign-keys&gt;&lt;ref-type name="Journal Article"&gt;17&lt;/ref-type&gt;&lt;contributors&gt;&lt;authors&gt;&lt;author&gt;Yan, Hongru&lt;/author&gt;&lt;author&gt;Huang, Jianping&lt;/author&gt;&lt;author&gt;Minnis, Patrick&lt;/author&gt;&lt;author&gt;Wang, Tianhe&lt;/author&gt;&lt;author&gt;Bi, Jianrong&lt;/author&gt;&lt;/authors&gt;&lt;/contributors&gt;&lt;titles&gt;&lt;title&gt;Comparison of CERES surface radiation fluxes with surface observations over Loess Plateau&lt;/title&gt;&lt;secondary-title&gt;Remote Sensing of Environment&lt;/secondary-title&gt;&lt;/titles&gt;&lt;periodical&gt;&lt;full-title&gt;Remote Sensing of Environment&lt;/full-title&gt;&lt;/periodical&gt;&lt;pages&gt;1489-1500&lt;/pages&gt;&lt;volume&gt;115&lt;/volume&gt;&lt;number&gt;6&lt;/number&gt;&lt;keywords&gt;&lt;keyword&gt;surface radiative fluxes&lt;/keyword&gt;&lt;keyword&gt;CERES/SSF&lt;/keyword&gt;&lt;keyword&gt;validation&lt;/keyword&gt;&lt;/keywords&gt;&lt;dates&gt;&lt;year&gt;2011&lt;/year&gt;&lt;pub-dates&gt;&lt;date&gt;2011/06/15/&lt;/date&gt;&lt;/pub-dates&gt;&lt;/dates&gt;&lt;isbn&gt;0034-4257&lt;/isbn&gt;&lt;urls&gt;&lt;related-urls&gt;&lt;url&gt;https://www.sciencedirect.com/science/article/pii/S0034425711000514&lt;/url&gt;&lt;/related-urls&gt;&lt;/urls&gt;&lt;electronic-resource-num&gt;https://doi.org/10.1016/j.rse.2011.02.008&lt;/electronic-resource-num&gt;&lt;/record&gt;&lt;/Cite&gt;&lt;/EndNote&gt;</w:instrText>
        </w:r>
        <w:r w:rsidR="006925DB" w:rsidRPr="006925DB">
          <w:rPr>
            <w:rStyle w:val="Hyperlink"/>
          </w:rPr>
          <w:fldChar w:fldCharType="separate"/>
        </w:r>
        <w:r w:rsidR="006925DB" w:rsidRPr="006925DB">
          <w:rPr>
            <w:rStyle w:val="Hyperlink"/>
          </w:rPr>
          <w:t>Yan et al. (2011)</w:t>
        </w:r>
        <w:r w:rsidR="006925DB" w:rsidRPr="006925DB">
          <w:rPr>
            <w:rStyle w:val="Hyperlink"/>
          </w:rPr>
          <w:fldChar w:fldCharType="end"/>
        </w:r>
      </w:hyperlink>
      <w:r w:rsidR="00834F83">
        <w:t>,</w:t>
      </w:r>
      <w:r w:rsidR="00D536F9" w:rsidRPr="00F8743A">
        <w:rPr>
          <w:highlight w:val="white"/>
        </w:rPr>
        <w:t xml:space="preserve"> </w:t>
      </w:r>
      <w:hyperlink w:anchor="_ENREF_24" w:tooltip="Sheng, 2009 #323" w:history="1">
        <w:r w:rsidR="006925DB" w:rsidRPr="006925DB">
          <w:rPr>
            <w:rStyle w:val="Hyperlink"/>
            <w:highlight w:val="white"/>
          </w:rPr>
          <w:fldChar w:fldCharType="begin"/>
        </w:r>
        <w:r w:rsidR="006925DB" w:rsidRPr="006925DB">
          <w:rPr>
            <w:rStyle w:val="Hyperlink"/>
            <w:highlight w:val="white"/>
          </w:rPr>
          <w:instrText xml:space="preserve"> ADDIN EN.CITE &lt;EndNote&gt;&lt;Cite AuthorYear="1"&gt;&lt;Author&gt;Sheng&lt;/Author&gt;&lt;Year&gt;2009&lt;/Year&gt;&lt;RecNum&gt;323&lt;/RecNum&gt;&lt;DisplayText&gt;Sheng et al. (2009)&lt;/DisplayText&gt;&lt;record&gt;&lt;rec-number&gt;323&lt;/rec-number&gt;&lt;foreign-keys&gt;&lt;key app="EN" db-id="ap2s0vva2tfapsexxan50rrawfdrerr00v90" timestamp="1662618577"&gt;323&lt;/key&gt;&lt;/foreign-keys&gt;&lt;ref-type name="Conference Proceedings"&gt;10&lt;/ref-type&gt;&lt;contributors&gt;&lt;authors&gt;&lt;author&gt;Sheng, Gui&lt;/author&gt;&lt;author&gt;Shunlin, Liang&lt;/author&gt;&lt;author&gt;Lin, Li&lt;/author&gt;&lt;/authors&gt;&lt;/contributors&gt;&lt;titles&gt;&lt;title&gt;Validation of surface radiation data provided by the CERES over the Tibetan Plateau&lt;/title&gt;&lt;secondary-title&gt;2009 17th International Conference on Geoinformatics&lt;/secondary-title&gt;&lt;alt-title&gt;2009 17th International Conference on Geoinformatics&lt;/alt-title&gt;&lt;/titles&gt;&lt;pages&gt;1-6&lt;/pages&gt;&lt;dates&gt;&lt;year&gt;2009&lt;/year&gt;&lt;pub-dates&gt;&lt;date&gt;12-14 Aug. 2009&lt;/date&gt;&lt;/pub-dates&gt;&lt;/dates&gt;&lt;isbn&gt;2161-0258&lt;/isbn&gt;&lt;urls&gt;&lt;/urls&gt;&lt;electronic-resource-num&gt;10.1109/GEOINFORMATICS.2009.5292880&lt;/electronic-resource-num&gt;&lt;/record&gt;&lt;/Cite&gt;&lt;/EndNote&gt;</w:instrText>
        </w:r>
        <w:r w:rsidR="006925DB" w:rsidRPr="006925DB">
          <w:rPr>
            <w:rStyle w:val="Hyperlink"/>
            <w:highlight w:val="white"/>
          </w:rPr>
          <w:fldChar w:fldCharType="separate"/>
        </w:r>
        <w:r w:rsidR="006925DB" w:rsidRPr="006925DB">
          <w:rPr>
            <w:rStyle w:val="Hyperlink"/>
            <w:highlight w:val="white"/>
          </w:rPr>
          <w:t>Sheng et al. (2009)</w:t>
        </w:r>
        <w:r w:rsidR="006925DB" w:rsidRPr="006925DB">
          <w:rPr>
            <w:rStyle w:val="Hyperlink"/>
            <w:highlight w:val="white"/>
          </w:rPr>
          <w:fldChar w:fldCharType="end"/>
        </w:r>
      </w:hyperlink>
      <w:r w:rsidR="00834F83">
        <w:rPr>
          <w:highlight w:val="white"/>
        </w:rPr>
        <w:t>,</w:t>
      </w:r>
      <w:r w:rsidR="00D536F9" w:rsidRPr="00F8743A">
        <w:rPr>
          <w:highlight w:val="white"/>
        </w:rPr>
        <w:t xml:space="preserve"> </w:t>
      </w:r>
      <w:hyperlink w:anchor="_ENREF_7" w:tooltip="dos Santos Nascimento, 2018 #324" w:history="1">
        <w:r w:rsidR="006925DB" w:rsidRPr="006925DB">
          <w:rPr>
            <w:rStyle w:val="Hyperlink"/>
            <w:highlight w:val="white"/>
          </w:rPr>
          <w:fldChar w:fldCharType="begin"/>
        </w:r>
        <w:r w:rsidR="006925DB" w:rsidRPr="006925DB">
          <w:rPr>
            <w:rStyle w:val="Hyperlink"/>
            <w:highlight w:val="white"/>
          </w:rPr>
          <w:instrText xml:space="preserve"> ADDIN EN.CITE &lt;EndNote&gt;&lt;Cite AuthorYear="1"&gt;&lt;Author&gt;dos Santos Nascimento&lt;/Author&gt;&lt;Year&gt;2018&lt;/Year&gt;&lt;RecNum&gt;324&lt;/RecNum&gt;&lt;DisplayText&gt;dos Santos Nascimento et al. (2018)&lt;/DisplayText&gt;&lt;record&gt;&lt;rec-number&gt;324&lt;/rec-number&gt;&lt;foreign-keys&gt;&lt;key app="EN" db-id="ap2s0vva2tfapsexxan50rrawfdrerr00v90" timestamp="1662618778"&gt;324&lt;/key&gt;&lt;/foreign-keys&gt;&lt;ref-type name="Conference Proceedings"&gt;10&lt;/ref-type&gt;&lt;contributors&gt;&lt;authors&gt;&lt;author&gt;dos Santos Nascimento, Glaucia&lt;/author&gt;&lt;author&gt;Ruhoff, Anderson&lt;/author&gt;&lt;author&gt;Maurício Munar, Andrés&lt;/author&gt;&lt;author&gt;Cavalcanti, Jose Rafael&lt;/author&gt;&lt;author&gt;da Motta Marques, David&lt;/author&gt;&lt;author&gt;Roberti, Debora Regina&lt;/author&gt;&lt;author&gt;Ribeiro da Rocha, Humberto&lt;/author&gt;&lt;/authors&gt;&lt;/contributors&gt;&lt;titles&gt;&lt;title&gt;Validation of CERES earth radiation budget estimations&lt;/title&gt;&lt;secondary-title&gt;EGU General Assembly Conference Abstracts&lt;/secondary-title&gt;&lt;/titles&gt;&lt;pages&gt;10837&lt;/pages&gt;&lt;dates&gt;&lt;year&gt;2018&lt;/year&gt;&lt;/dates&gt;&lt;urls&gt;&lt;/urls&gt;&lt;/record&gt;&lt;/Cite&gt;&lt;/EndNote&gt;</w:instrText>
        </w:r>
        <w:r w:rsidR="006925DB" w:rsidRPr="006925DB">
          <w:rPr>
            <w:rStyle w:val="Hyperlink"/>
            <w:highlight w:val="white"/>
          </w:rPr>
          <w:fldChar w:fldCharType="separate"/>
        </w:r>
        <w:r w:rsidR="006925DB" w:rsidRPr="006925DB">
          <w:rPr>
            <w:rStyle w:val="Hyperlink"/>
            <w:highlight w:val="white"/>
          </w:rPr>
          <w:t>dos Santos Nascimento et al. (2018)</w:t>
        </w:r>
        <w:r w:rsidR="006925DB" w:rsidRPr="006925DB">
          <w:rPr>
            <w:rStyle w:val="Hyperlink"/>
            <w:highlight w:val="white"/>
          </w:rPr>
          <w:fldChar w:fldCharType="end"/>
        </w:r>
      </w:hyperlink>
      <w:r w:rsidR="00D536F9" w:rsidRPr="00F8743A">
        <w:rPr>
          <w:highlight w:val="white"/>
        </w:rPr>
        <w:t xml:space="preserve"> </w:t>
      </w:r>
      <w:r w:rsidR="00745B23">
        <w:t xml:space="preserve">and the </w:t>
      </w:r>
      <w:r w:rsidR="00C16833">
        <w:t xml:space="preserve">global validation of </w:t>
      </w:r>
      <w:r w:rsidR="00745B23">
        <w:t xml:space="preserve">CERES data quality summary </w:t>
      </w:r>
      <w:r w:rsidR="00706145">
        <w:fldChar w:fldCharType="begin"/>
      </w:r>
      <w:r w:rsidR="00706145">
        <w:instrText xml:space="preserve"> ADDIN EN.CITE &lt;EndNote&gt;&lt;Cite&gt;&lt;Author&gt;NASA&lt;/Author&gt;&lt;Year&gt;2021&lt;/Year&gt;&lt;RecNum&gt;326&lt;/RecNum&gt;&lt;DisplayText&gt;(NASA, 2021)&lt;/DisplayText&gt;&lt;record&gt;&lt;rec-number&gt;326&lt;/rec-number&gt;&lt;foreign-keys&gt;&lt;key app="EN" db-id="ap2s0vva2tfapsexxan50rrawfdrerr00v90" timestamp="1662620575"&gt;326&lt;/key&gt;&lt;/foreign-keys&gt;&lt;ref-type name="Journal Article"&gt;17&lt;/ref-type&gt;&lt;contributors&gt;&lt;authors&gt;&lt;author&gt;NASA&lt;/author&gt;&lt;/authors&gt;&lt;/contributors&gt;&lt;titles&gt;&lt;title&gt;CERES_SYN1deg_Ed4A Data Quality Summary (4/8/2021)&lt;/title&gt;&lt;/titles&gt;&lt;dates&gt;&lt;year&gt;2021&lt;/year&gt;&lt;/dates&gt;&lt;urls&gt;&lt;/urls&gt;&lt;/record&gt;&lt;/Cite&gt;&lt;/EndNote&gt;</w:instrText>
      </w:r>
      <w:r w:rsidR="00706145">
        <w:fldChar w:fldCharType="separate"/>
      </w:r>
      <w:r w:rsidR="00706145">
        <w:rPr>
          <w:noProof/>
        </w:rPr>
        <w:t>(</w:t>
      </w:r>
      <w:hyperlink w:anchor="_ENREF_19" w:tooltip="NASA, 2021 #326" w:history="1">
        <w:r w:rsidR="006925DB" w:rsidRPr="006925DB">
          <w:rPr>
            <w:rStyle w:val="Hyperlink"/>
          </w:rPr>
          <w:t>NASA, 2021</w:t>
        </w:r>
      </w:hyperlink>
      <w:r w:rsidR="00706145">
        <w:rPr>
          <w:noProof/>
        </w:rPr>
        <w:t>)</w:t>
      </w:r>
      <w:r w:rsidR="00706145">
        <w:fldChar w:fldCharType="end"/>
      </w:r>
      <w:r w:rsidR="00706145">
        <w:t>.</w:t>
      </w:r>
    </w:p>
    <w:p w14:paraId="0BD93314" w14:textId="2CFEF4C9" w:rsidR="00CC27A1" w:rsidRPr="00CC27A1" w:rsidRDefault="00CC27A1" w:rsidP="00F8743A">
      <w:pPr>
        <w:widowControl/>
        <w:jc w:val="left"/>
        <w:rPr>
          <w:rFonts w:hint="eastAsia"/>
        </w:rPr>
      </w:pPr>
    </w:p>
    <w:p w14:paraId="39592822" w14:textId="77777777" w:rsidR="007E137C" w:rsidRDefault="00000000" w:rsidP="007E137C">
      <w:pPr>
        <w:keepNext/>
      </w:pPr>
      <w:r w:rsidRPr="008A67A6">
        <w:rPr>
          <w:noProof/>
        </w:rPr>
        <w:drawing>
          <wp:inline distT="114300" distB="114300" distL="114300" distR="114300" wp14:anchorId="7FF2428E" wp14:editId="7FF2428F">
            <wp:extent cx="6206775"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206775" cy="3340100"/>
                    </a:xfrm>
                    <a:prstGeom prst="rect">
                      <a:avLst/>
                    </a:prstGeom>
                    <a:ln/>
                  </pic:spPr>
                </pic:pic>
              </a:graphicData>
            </a:graphic>
          </wp:inline>
        </w:drawing>
      </w:r>
    </w:p>
    <w:p w14:paraId="7FF24095" w14:textId="351E7A82" w:rsidR="008E41CB" w:rsidRPr="007E137C" w:rsidRDefault="007E137C" w:rsidP="007E137C">
      <w:pPr>
        <w:pStyle w:val="Caption"/>
      </w:pPr>
      <w:bookmarkStart w:id="36" w:name="_Ref113522709"/>
      <w:r>
        <w:t xml:space="preserve">Fig. </w:t>
      </w:r>
      <w:r>
        <w:fldChar w:fldCharType="begin"/>
      </w:r>
      <w:r>
        <w:instrText xml:space="preserve"> SEQ Fig. \* ARABIC </w:instrText>
      </w:r>
      <w:r>
        <w:fldChar w:fldCharType="separate"/>
      </w:r>
      <w:r>
        <w:rPr>
          <w:noProof/>
        </w:rPr>
        <w:t>2</w:t>
      </w:r>
      <w:r>
        <w:fldChar w:fldCharType="end"/>
      </w:r>
      <w:bookmarkEnd w:id="36"/>
      <w:r>
        <w:t xml:space="preserve"> C</w:t>
      </w:r>
      <w:r w:rsidR="00000000" w:rsidRPr="008A67A6">
        <w:rPr>
          <w:highlight w:val="white"/>
        </w:rPr>
        <w:t xml:space="preserve">omparison of LWD from Reunion BSRN station and CERES, at timescales of hourly, daily, and monthly </w:t>
      </w:r>
      <w:r w:rsidR="00974227">
        <w:rPr>
          <w:highlight w:val="white"/>
        </w:rPr>
        <w:t>timescales in</w:t>
      </w:r>
      <w:r w:rsidR="00000000" w:rsidRPr="008A67A6">
        <w:rPr>
          <w:highlight w:val="white"/>
        </w:rPr>
        <w:t xml:space="preserve"> the period of June 2019 - February 2022.</w:t>
      </w:r>
    </w:p>
    <w:p w14:paraId="7FF24096" w14:textId="77777777" w:rsidR="008E41CB" w:rsidRDefault="008E41CB" w:rsidP="006A597C">
      <w:pPr>
        <w:rPr>
          <w:highlight w:val="white"/>
        </w:rPr>
      </w:pPr>
    </w:p>
    <w:p w14:paraId="7FF24097" w14:textId="77777777" w:rsidR="008E41CB" w:rsidRPr="006A597C" w:rsidRDefault="00000000" w:rsidP="00C16833">
      <w:pPr>
        <w:pStyle w:val="Heading3"/>
        <w:rPr>
          <w:highlight w:val="white"/>
        </w:rPr>
      </w:pPr>
      <w:r w:rsidRPr="006A597C">
        <w:rPr>
          <w:highlight w:val="white"/>
        </w:rPr>
        <w:t>CF measurements from the UV-Indien network</w:t>
      </w:r>
    </w:p>
    <w:p w14:paraId="7FF24098" w14:textId="77777777" w:rsidR="008E41CB" w:rsidRPr="008A67A6" w:rsidRDefault="008E41CB" w:rsidP="006A597C">
      <w:pPr>
        <w:rPr>
          <w:highlight w:val="white"/>
        </w:rPr>
      </w:pPr>
    </w:p>
    <w:p w14:paraId="7FF24099" w14:textId="63A9EB38" w:rsidR="008E41CB" w:rsidRDefault="00000000" w:rsidP="006A597C">
      <w:pPr>
        <w:rPr>
          <w:highlight w:val="white"/>
        </w:rPr>
      </w:pPr>
      <w:r w:rsidRPr="008A67A6">
        <w:rPr>
          <w:highlight w:val="white"/>
        </w:rPr>
        <w:t>CF data are obtained from collocated and coincident observations from a SkyCamVision all-sky camera (</w:t>
      </w:r>
      <w:hyperlink r:id="rId13">
        <w:r w:rsidRPr="008A67A6">
          <w:rPr>
            <w:color w:val="1155CC"/>
            <w:highlight w:val="white"/>
            <w:u w:val="single"/>
          </w:rPr>
          <w:t>http://www.reuniwatt.com/</w:t>
        </w:r>
      </w:hyperlink>
      <w:r w:rsidRPr="008A67A6">
        <w:rPr>
          <w:highlight w:val="white"/>
        </w:rPr>
        <w:t xml:space="preserve">) within the </w:t>
      </w:r>
      <w:bookmarkStart w:id="37" w:name="OLE_LINK24"/>
      <w:bookmarkStart w:id="38" w:name="OLE_LINK25"/>
      <w:r w:rsidRPr="008A67A6">
        <w:rPr>
          <w:highlight w:val="white"/>
        </w:rPr>
        <w:t>UV-Indien network</w:t>
      </w:r>
      <w:bookmarkEnd w:id="37"/>
      <w:bookmarkEnd w:id="38"/>
      <w:r w:rsidR="00CA5E3E">
        <w:rPr>
          <w:highlight w:val="white"/>
        </w:rPr>
        <w:t xml:space="preserve"> </w:t>
      </w:r>
      <w:r w:rsidR="006925DB">
        <w:rPr>
          <w:highlight w:val="white"/>
        </w:rPr>
        <w:fldChar w:fldCharType="begin"/>
      </w:r>
      <w:r w:rsidR="006925DB">
        <w:rPr>
          <w:highlight w:val="white"/>
        </w:rPr>
        <w:instrText xml:space="preserve"> ADDIN EN.CITE &lt;EndNote&gt;&lt;Cite&gt;&lt;Author&gt;Lamy&lt;/Author&gt;&lt;Year&gt;2021&lt;/Year&gt;&lt;RecNum&gt;327&lt;/RecNum&gt;&lt;DisplayText&gt;(Lamy et al., 2021)&lt;/DisplayText&gt;&lt;record&gt;&lt;rec-number&gt;327&lt;/rec-number&gt;&lt;foreign-keys&gt;&lt;key app="EN" db-id="ap2s0vva2tfapsexxan50rrawfdrerr00v90" timestamp="1662620984"&gt;327&lt;/key&gt;&lt;/foreign-keys&gt;&lt;ref-type name="Journal Article"&gt;17&lt;/ref-type&gt;&lt;contributors&gt;&lt;authors&gt;&lt;author&gt;Lamy, K.&lt;/author&gt;&lt;author&gt;Portafaix, T.&lt;/author&gt;&lt;author&gt;Brogniez, C.&lt;/author&gt;&lt;author&gt;Lakkala, K.&lt;/author&gt;&lt;author&gt;Pitkänen, M. R. A.&lt;/author&gt;&lt;author&gt;Arola, A.&lt;/author&gt;&lt;author&gt;Forestier, J. B.&lt;/author&gt;&lt;author&gt;Amelie, V.&lt;/author&gt;&lt;author&gt;Toihir, M. A.&lt;/author&gt;&lt;author&gt;Rakotoniaina, S.&lt;/author&gt;&lt;/authors&gt;&lt;/contributors&gt;&lt;titles&gt;&lt;title&gt;UV-Indien network: ground-based measurements dedicated to the monitoring of UV radiation over the western Indian Ocean&lt;/title&gt;&lt;secondary-title&gt;Earth Syst. Sci. Data&lt;/secondary-title&gt;&lt;/titles&gt;&lt;periodical&gt;&lt;full-title&gt;Earth Syst. Sci. Data&lt;/full-title&gt;&lt;/periodical&gt;&lt;pages&gt;4275-4301&lt;/pages&gt;&lt;volume&gt;13&lt;/volume&gt;&lt;number&gt;9&lt;/number&gt;&lt;dates&gt;&lt;year&gt;2021&lt;/year&gt;&lt;/dates&gt;&lt;publisher&gt;Copernicus Publications&lt;/publisher&gt;&lt;isbn&gt;1866-3516&lt;/isbn&gt;&lt;urls&gt;&lt;related-urls&gt;&lt;url&gt;https://essd.copernicus.org/articles/13/4275/2021/&lt;/url&gt;&lt;url&gt;https://essd.copernicus.org/articles/13/4275/2021/essd-13-4275-2021.pdf&lt;/url&gt;&lt;/related-urls&gt;&lt;/urls&gt;&lt;electronic-resource-num&gt;10.5194/essd-13-4275-2021&lt;/electronic-resource-num&gt;&lt;/record&gt;&lt;/Cite&gt;&lt;/EndNote&gt;</w:instrText>
      </w:r>
      <w:r w:rsidR="006925DB">
        <w:rPr>
          <w:highlight w:val="white"/>
        </w:rPr>
        <w:fldChar w:fldCharType="separate"/>
      </w:r>
      <w:r w:rsidR="006925DB">
        <w:rPr>
          <w:noProof/>
          <w:highlight w:val="white"/>
        </w:rPr>
        <w:t>(</w:t>
      </w:r>
      <w:hyperlink w:anchor="_ENREF_14" w:tooltip="Lamy, 2021 #327" w:history="1">
        <w:r w:rsidR="006925DB" w:rsidRPr="006925DB">
          <w:rPr>
            <w:rStyle w:val="Hyperlink"/>
            <w:highlight w:val="white"/>
          </w:rPr>
          <w:t>Lamy et al., 2021</w:t>
        </w:r>
      </w:hyperlink>
      <w:r w:rsidR="006925DB">
        <w:rPr>
          <w:noProof/>
          <w:highlight w:val="white"/>
        </w:rPr>
        <w:t>)</w:t>
      </w:r>
      <w:r w:rsidR="006925DB">
        <w:rPr>
          <w:highlight w:val="white"/>
        </w:rPr>
        <w:fldChar w:fldCharType="end"/>
      </w:r>
      <w:r w:rsidR="001D7820">
        <w:rPr>
          <w:highlight w:val="white"/>
        </w:rPr>
        <w:t>.</w:t>
      </w:r>
      <w:r w:rsidR="00122845">
        <w:rPr>
          <w:highlight w:val="white"/>
        </w:rPr>
        <w:t xml:space="preserve"> </w:t>
      </w:r>
      <w:commentRangeStart w:id="39"/>
      <w:r w:rsidRPr="008A67A6">
        <w:rPr>
          <w:highlight w:val="white"/>
        </w:rPr>
        <w:t xml:space="preserve">This camera is </w:t>
      </w:r>
      <w:r w:rsidR="001D7820">
        <w:rPr>
          <w:highlight w:val="white"/>
        </w:rPr>
        <w:t xml:space="preserve">located less than 50 </w:t>
      </w:r>
      <w:r w:rsidR="001D7820">
        <w:rPr>
          <w:highlight w:val="white"/>
        </w:rPr>
        <w:t>meters</w:t>
      </w:r>
      <w:r w:rsidR="001D7820">
        <w:rPr>
          <w:highlight w:val="white"/>
        </w:rPr>
        <w:t xml:space="preserve"> from the Reunion BSRN station</w:t>
      </w:r>
      <w:r w:rsidR="001D7820" w:rsidRPr="008A67A6">
        <w:rPr>
          <w:highlight w:val="white"/>
        </w:rPr>
        <w:t>.</w:t>
      </w:r>
      <w:commentRangeEnd w:id="39"/>
      <w:r w:rsidR="001D7820">
        <w:rPr>
          <w:rStyle w:val="CommentReference"/>
        </w:rPr>
        <w:commentReference w:id="39"/>
      </w:r>
      <w:r w:rsidR="001D7820">
        <w:rPr>
          <w:highlight w:val="white"/>
        </w:rPr>
        <w:t xml:space="preserve"> It </w:t>
      </w:r>
      <w:r w:rsidRPr="008A67A6">
        <w:rPr>
          <w:highlight w:val="white"/>
        </w:rPr>
        <w:t xml:space="preserve">equipped with a fisheye-lens CMOS Sensor of 1600 x 1200 pixels </w:t>
      </w:r>
      <w:r w:rsidR="00816F0C" w:rsidRPr="008A67A6">
        <w:rPr>
          <w:highlight w:val="white"/>
        </w:rPr>
        <w:t>resolution and</w:t>
      </w:r>
      <w:r w:rsidRPr="008A67A6">
        <w:rPr>
          <w:highlight w:val="white"/>
        </w:rPr>
        <w:t xml:space="preserve"> acquires 1-minute hemispherical images in the visible range (380-440 nm). From images, pixels are classified into clear sky; sun; thick cloud; or thin cloud with cloud segmentation algorithm. CF is computed from pixels with clear and cloudy sky, geometrically calibrated image </w:t>
      </w:r>
      <w:r w:rsidR="009C6648" w:rsidRPr="00DC6702">
        <w:rPr>
          <w:highlight w:val="white"/>
        </w:rPr>
        <w:fldChar w:fldCharType="begin"/>
      </w:r>
      <w:r w:rsidR="001E195C">
        <w:rPr>
          <w:highlight w:val="white"/>
        </w:rPr>
        <w:instrText xml:space="preserve"> ADDIN EN.CITE &lt;EndNote&gt;&lt;Cite&gt;&lt;Author&gt;Cadet&lt;/Author&gt;&lt;Year&gt;2020&lt;/Year&gt;&lt;RecNum&gt;307&lt;/RecNum&gt;&lt;DisplayText&gt;(Cadet et al., 2020)&lt;/DisplayText&gt;&lt;record&gt;&lt;rec-number&gt;307&lt;/rec-number&gt;&lt;foreign-keys&gt;&lt;key app="EN" db-id="ap2s0vva2tfapsexxan50rrawfdrerr00v90" timestamp="1661953595"&gt;307&lt;/key&gt;&lt;/foreign-keys&gt;&lt;ref-type name="Journal Article"&gt;17&lt;/ref-type&gt;&lt;contributors&gt;&lt;authors&gt;&lt;author&gt;Cadet, Jean-Maurice&lt;/author&gt;&lt;author&gt;Portafaix, Thierry&lt;/author&gt;&lt;author&gt;Bencherif, Hassan&lt;/author&gt;&lt;author&gt;Lamy, Kévin&lt;/author&gt;&lt;author&gt;Brogniez, Colette&lt;/author&gt;&lt;author&gt;Auriol, Frédérique&lt;/author&gt;&lt;author&gt;Metzger, Jean-Marc&lt;/author&gt;&lt;author&gt;Boudreault, Louis-Etienne&lt;/author&gt;&lt;author&gt;Wright, Caradee Yael&lt;/author&gt;&lt;/authors&gt;&lt;/contributors&gt;&lt;titles&gt;&lt;title&gt;Inter-Comparison Campaign of Solar UVR Instruments under Clear Sky Conditions at Reunion Island (21°S, 55°E)&lt;/title&gt;&lt;secondary-title&gt;International Journal of Environmental Research and Public Health&lt;/secondary-title&gt;&lt;/titles&gt;&lt;periodical&gt;&lt;full-title&gt;International Journal of Environmental Research and Public Health&lt;/full-title&gt;&lt;/periodical&gt;&lt;pages&gt;2867&lt;/pages&gt;&lt;volume&gt;17&lt;/volume&gt;&lt;number&gt;8&lt;/number&gt;&lt;dates&gt;&lt;year&gt;2020&lt;/year&gt;&lt;/dates&gt;&lt;isbn&gt;1660-4601&lt;/isbn&gt;&lt;accession-num&gt;doi:10.3390/ijerph17082867&lt;/accession-num&gt;&lt;urls&gt;&lt;related-urls&gt;&lt;url&gt;https://www.mdpi.com/1660-4601/17/8/2867&lt;/url&gt;&lt;/related-urls&gt;&lt;/urls&gt;&lt;/record&gt;&lt;/Cite&gt;&lt;/EndNote&gt;</w:instrText>
      </w:r>
      <w:r w:rsidR="009C6648" w:rsidRPr="00DC6702">
        <w:rPr>
          <w:highlight w:val="white"/>
        </w:rPr>
        <w:fldChar w:fldCharType="separate"/>
      </w:r>
      <w:r w:rsidR="001E195C">
        <w:rPr>
          <w:noProof/>
          <w:highlight w:val="white"/>
        </w:rPr>
        <w:t>(</w:t>
      </w:r>
      <w:hyperlink w:anchor="_ENREF_3" w:tooltip="Cadet, 2020 #307" w:history="1">
        <w:r w:rsidR="006925DB" w:rsidRPr="006925DB">
          <w:rPr>
            <w:rStyle w:val="Hyperlink"/>
            <w:highlight w:val="white"/>
          </w:rPr>
          <w:t>Cadet et al., 2020</w:t>
        </w:r>
      </w:hyperlink>
      <w:r w:rsidR="001E195C">
        <w:rPr>
          <w:noProof/>
          <w:highlight w:val="white"/>
        </w:rPr>
        <w:t>)</w:t>
      </w:r>
      <w:r w:rsidR="009C6648" w:rsidRPr="00DC6702">
        <w:rPr>
          <w:highlight w:val="white"/>
        </w:rPr>
        <w:fldChar w:fldCharType="end"/>
      </w:r>
      <w:r w:rsidRPr="008A67A6">
        <w:rPr>
          <w:highlight w:val="white"/>
        </w:rPr>
        <w:t xml:space="preserve">. As the camera is not mounted with infrared sensors, the station does not record night-time CF. In this study, daytime CF observations were used </w:t>
      </w:r>
      <w:r w:rsidR="00CA2631">
        <w:rPr>
          <w:highlight w:val="white"/>
        </w:rPr>
        <w:t xml:space="preserve">in the period of </w:t>
      </w:r>
      <w:r w:rsidRPr="008D3326">
        <w:rPr>
          <w:b/>
          <w:bCs/>
          <w:highlight w:val="white"/>
        </w:rPr>
        <w:t>2019-09-13 to 2021-02-01</w:t>
      </w:r>
      <w:r w:rsidR="006925DB">
        <w:rPr>
          <w:highlight w:val="white"/>
        </w:rPr>
        <w:t>.</w:t>
      </w:r>
    </w:p>
    <w:p w14:paraId="561675A7" w14:textId="77777777" w:rsidR="00F519A5" w:rsidRDefault="00F519A5" w:rsidP="006A597C">
      <w:pPr>
        <w:rPr>
          <w:highlight w:val="white"/>
        </w:rPr>
      </w:pPr>
    </w:p>
    <w:p w14:paraId="492A18AD" w14:textId="43D808D9" w:rsidR="00F519A5" w:rsidRPr="006F5CD9" w:rsidRDefault="00952B74" w:rsidP="006A597C">
      <w:pPr>
        <w:rPr>
          <w:color w:val="FF0000"/>
          <w:highlight w:val="white"/>
        </w:rPr>
      </w:pPr>
      <w:r w:rsidRPr="006F5CD9">
        <w:rPr>
          <w:rFonts w:hint="eastAsia"/>
          <w:color w:val="FF0000"/>
          <w:highlight w:val="white"/>
        </w:rPr>
        <w:t>C</w:t>
      </w:r>
      <w:r w:rsidRPr="006F5CD9">
        <w:rPr>
          <w:color w:val="FF0000"/>
          <w:highlight w:val="white"/>
        </w:rPr>
        <w:t xml:space="preserve">F from 2016-12 to present </w:t>
      </w:r>
      <w:r w:rsidR="00AE6885">
        <w:rPr>
          <w:color w:val="FF0000"/>
          <w:highlight w:val="white"/>
        </w:rPr>
        <w:t>(</w:t>
      </w:r>
      <w:r w:rsidRPr="006F5CD9">
        <w:rPr>
          <w:color w:val="FF0000"/>
          <w:highlight w:val="white"/>
        </w:rPr>
        <w:t>2021-02</w:t>
      </w:r>
      <w:r w:rsidR="00AE6885">
        <w:rPr>
          <w:color w:val="FF0000"/>
          <w:highlight w:val="white"/>
        </w:rPr>
        <w:t>)</w:t>
      </w:r>
    </w:p>
    <w:p w14:paraId="33ECAD92" w14:textId="1FE35D4C" w:rsidR="00952B74" w:rsidRPr="006F5CD9" w:rsidRDefault="00952B74" w:rsidP="006A597C">
      <w:pPr>
        <w:rPr>
          <w:rFonts w:hint="eastAsia"/>
          <w:color w:val="FF0000"/>
          <w:highlight w:val="white"/>
        </w:rPr>
      </w:pPr>
      <w:r w:rsidRPr="006F5CD9">
        <w:rPr>
          <w:rFonts w:hint="eastAsia"/>
          <w:color w:val="FF0000"/>
          <w:highlight w:val="white"/>
        </w:rPr>
        <w:t>L</w:t>
      </w:r>
      <w:r w:rsidRPr="006F5CD9">
        <w:rPr>
          <w:color w:val="FF0000"/>
          <w:highlight w:val="white"/>
        </w:rPr>
        <w:t xml:space="preserve">W from 2019-06 to present </w:t>
      </w:r>
    </w:p>
    <w:p w14:paraId="224CF313" w14:textId="77777777" w:rsidR="00CA2631" w:rsidRDefault="00CA2631" w:rsidP="006A597C">
      <w:pPr>
        <w:rPr>
          <w:highlight w:val="white"/>
        </w:rPr>
      </w:pPr>
    </w:p>
    <w:p w14:paraId="7FF240A1" w14:textId="77777777" w:rsidR="008E41CB" w:rsidRPr="008A67A6" w:rsidRDefault="00000000" w:rsidP="006A597C">
      <w:pPr>
        <w:rPr>
          <w:highlight w:val="white"/>
        </w:rPr>
      </w:pPr>
      <w:r w:rsidRPr="008A67A6">
        <w:rPr>
          <w:noProof/>
          <w:highlight w:val="white"/>
        </w:rPr>
        <w:lastRenderedPageBreak/>
        <w:drawing>
          <wp:inline distT="114300" distB="114300" distL="114300" distR="114300" wp14:anchorId="7FF24290" wp14:editId="7FF24291">
            <wp:extent cx="6657866" cy="37063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657866" cy="3706341"/>
                    </a:xfrm>
                    <a:prstGeom prst="rect">
                      <a:avLst/>
                    </a:prstGeom>
                    <a:ln/>
                  </pic:spPr>
                </pic:pic>
              </a:graphicData>
            </a:graphic>
          </wp:inline>
        </w:drawing>
      </w:r>
    </w:p>
    <w:p w14:paraId="7FF240A2" w14:textId="77777777" w:rsidR="008E41CB" w:rsidRPr="008A67A6" w:rsidRDefault="008E41CB" w:rsidP="006A597C">
      <w:pPr>
        <w:rPr>
          <w:highlight w:val="white"/>
        </w:rPr>
      </w:pPr>
    </w:p>
    <w:p w14:paraId="7FF240A3" w14:textId="77777777" w:rsidR="008E41CB" w:rsidRPr="006A597C" w:rsidRDefault="00000000" w:rsidP="006A597C">
      <w:pPr>
        <w:pStyle w:val="Heading2"/>
        <w:rPr>
          <w:highlight w:val="white"/>
        </w:rPr>
      </w:pPr>
      <w:r w:rsidRPr="006A597C">
        <w:rPr>
          <w:highlight w:val="white"/>
        </w:rPr>
        <w:t>Automatic Partial Cloud Amount Detection Algorithm (APCADA)</w:t>
      </w:r>
    </w:p>
    <w:p w14:paraId="7FF240A4" w14:textId="77777777" w:rsidR="008E41CB" w:rsidRPr="008A67A6" w:rsidRDefault="008E41CB" w:rsidP="006A597C">
      <w:pPr>
        <w:rPr>
          <w:highlight w:val="white"/>
        </w:rPr>
      </w:pPr>
    </w:p>
    <w:p w14:paraId="7FF240A5" w14:textId="286315B2" w:rsidR="008E41CB" w:rsidRDefault="00000000" w:rsidP="008C4204">
      <w:pPr>
        <w:rPr>
          <w:highlight w:val="white"/>
        </w:rPr>
      </w:pPr>
      <w:r w:rsidRPr="008A67A6">
        <w:rPr>
          <w:highlight w:val="white"/>
        </w:rPr>
        <w:t xml:space="preserve">Influence of broken clouds on LWD has been explained by the observed relationship between LWD variability and partial cloud amount (PCA) </w:t>
      </w:r>
      <w:r w:rsidR="00DC6702">
        <w:rPr>
          <w:highlight w:val="white"/>
        </w:rPr>
        <w:fldChar w:fldCharType="begin"/>
      </w:r>
      <w:r w:rsidR="001E195C">
        <w:rPr>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DC6702">
        <w:rPr>
          <w:highlight w:val="white"/>
        </w:rPr>
        <w:fldChar w:fldCharType="separate"/>
      </w:r>
      <w:r w:rsidR="001E195C">
        <w:rPr>
          <w:noProof/>
          <w:highlight w:val="white"/>
        </w:rPr>
        <w:t>(</w:t>
      </w:r>
      <w:hyperlink w:anchor="_ENREF_9" w:tooltip="Dürr, 2004 #305" w:history="1">
        <w:r w:rsidR="006925DB" w:rsidRPr="006925DB">
          <w:rPr>
            <w:rStyle w:val="Hyperlink"/>
            <w:highlight w:val="white"/>
          </w:rPr>
          <w:t>Dürr and Philipona, 2004</w:t>
        </w:r>
      </w:hyperlink>
      <w:r w:rsidR="001E195C">
        <w:rPr>
          <w:noProof/>
          <w:highlight w:val="white"/>
        </w:rPr>
        <w:t>)</w:t>
      </w:r>
      <w:r w:rsidR="00DC6702">
        <w:rPr>
          <w:highlight w:val="white"/>
        </w:rPr>
        <w:fldChar w:fldCharType="end"/>
      </w:r>
      <w:r w:rsidRPr="008A67A6">
        <w:rPr>
          <w:highlight w:val="white"/>
        </w:rPr>
        <w:t>). In addition to the standard deviation of LWD (</w:t>
      </w:r>
      <w:proofErr w:type="spellStart"/>
      <w:r w:rsidRPr="008A67A6">
        <w:rPr>
          <w:highlight w:val="white"/>
        </w:rPr>
        <w:t>Stdev</w:t>
      </w:r>
      <w:proofErr w:type="spellEnd"/>
      <w:r w:rsidRPr="008A67A6">
        <w:rPr>
          <w:highlight w:val="white"/>
        </w:rPr>
        <w:t xml:space="preserve"> LWD), PCA estimation uses cloud free index (CFI). CFI is a ratio of apparent emittance of the sky to the empirical apparent cloud free </w:t>
      </w:r>
      <w:r w:rsidR="00C2785A" w:rsidRPr="008A67A6">
        <w:rPr>
          <w:highlight w:val="white"/>
        </w:rPr>
        <w:t>emittance.</w:t>
      </w:r>
      <w:r w:rsidR="00C2785A">
        <w:rPr>
          <w:highlight w:val="white"/>
        </w:rPr>
        <w:t xml:space="preserve"> </w:t>
      </w:r>
    </w:p>
    <w:p w14:paraId="3E6C949E" w14:textId="7622A859" w:rsidR="00C2785A" w:rsidRPr="008A67A6" w:rsidRDefault="00C2785A" w:rsidP="008C4204">
      <w:pPr>
        <w:rPr>
          <w:highlight w:val="white"/>
        </w:rPr>
      </w:pPr>
      <w:r>
        <w:rPr>
          <w:highlight w:val="white"/>
        </w:rPr>
        <w:t xml:space="preserve">See </w:t>
      </w:r>
      <w:r w:rsidR="00A66183">
        <w:rPr>
          <w:highlight w:val="white"/>
        </w:rPr>
        <w:fldChar w:fldCharType="begin"/>
      </w:r>
      <w:r w:rsidR="001E195C">
        <w:rPr>
          <w:highlight w:val="white"/>
        </w:rPr>
        <w:instrText xml:space="preserve"> ADDIN EN.CITE &lt;EndNote&gt;&lt;Cite&gt;&lt;Author&gt;Utrillas&lt;/Author&gt;&lt;Year&gt;2022&lt;/Year&gt;&lt;RecNum&gt;267&lt;/RecNum&gt;&lt;DisplayText&gt;(Utrillas et al., 2022)&lt;/DisplayText&gt;&lt;record&gt;&lt;rec-number&gt;267&lt;/rec-number&gt;&lt;foreign-keys&gt;&lt;key app="EN" db-id="ap2s0vva2tfapsexxan50rrawfdrerr00v90" timestamp="1655798215"&gt;267&lt;/key&gt;&lt;/foreign-keys&gt;&lt;ref-type name="Journal Article"&gt;17&lt;/ref-type&gt;&lt;contributors&gt;&lt;authors&gt;&lt;author&gt;Utrillas, María Pilar&lt;/author&gt;&lt;author&gt;Marín, María José&lt;/author&gt;&lt;author&gt;Estellés, Víctor&lt;/author&gt;&lt;author&gt;Marcos, Carlos&lt;/author&gt;&lt;author&gt;Freile, María Dolores&lt;/author&gt;&lt;author&gt;Gómez-Amo, José Luis&lt;/author&gt;&lt;author&gt;Martínez-Lozano, José Antonio&lt;/author&gt;&lt;/authors&gt;&lt;/contributors&gt;&lt;titles&gt;&lt;title&gt;Comparison of Cloud Amounts Retrieved with Three Automatic Methods and Visual Observations&lt;/title&gt;&lt;secondary-title&gt;Atmosphere&lt;/secondary-title&gt;&lt;/titles&gt;&lt;periodical&gt;&lt;full-title&gt;Atmosphere&lt;/full-title&gt;&lt;/periodical&gt;&lt;pages&gt;937&lt;/pages&gt;&lt;volume&gt;13&lt;/volume&gt;&lt;number&gt;6&lt;/number&gt;&lt;dates&gt;&lt;year&gt;2022&lt;/year&gt;&lt;/dates&gt;&lt;isbn&gt;2073-4433&lt;/isbn&gt;&lt;accession-num&gt;doi:10.3390/atmos13060937&lt;/accession-num&gt;&lt;urls&gt;&lt;related-urls&gt;&lt;url&gt;https://www.mdpi.com/2073-4433/13/6/937&lt;/url&gt;&lt;/related-urls&gt;&lt;/urls&gt;&lt;/record&gt;&lt;/Cite&gt;&lt;/EndNote&gt;</w:instrText>
      </w:r>
      <w:r w:rsidR="00A66183">
        <w:rPr>
          <w:highlight w:val="white"/>
        </w:rPr>
        <w:fldChar w:fldCharType="separate"/>
      </w:r>
      <w:r w:rsidR="001E195C">
        <w:rPr>
          <w:noProof/>
          <w:highlight w:val="white"/>
        </w:rPr>
        <w:t>(</w:t>
      </w:r>
      <w:hyperlink w:anchor="_ENREF_26" w:tooltip="Utrillas, 2022 #267" w:history="1">
        <w:r w:rsidR="006925DB" w:rsidRPr="006925DB">
          <w:rPr>
            <w:rStyle w:val="Hyperlink"/>
            <w:highlight w:val="white"/>
          </w:rPr>
          <w:t>Utrillas et al., 2022</w:t>
        </w:r>
      </w:hyperlink>
      <w:r w:rsidR="001E195C">
        <w:rPr>
          <w:noProof/>
          <w:highlight w:val="white"/>
        </w:rPr>
        <w:t>)</w:t>
      </w:r>
      <w:r w:rsidR="00A66183">
        <w:rPr>
          <w:highlight w:val="white"/>
        </w:rPr>
        <w:fldChar w:fldCharType="end"/>
      </w:r>
      <w:r w:rsidR="006D6A43">
        <w:rPr>
          <w:highlight w:val="white"/>
        </w:rPr>
        <w:t xml:space="preserve"> for the description of APCADA</w:t>
      </w:r>
    </w:p>
    <w:p w14:paraId="7FF240A6" w14:textId="77777777" w:rsidR="008E41CB" w:rsidRPr="008A67A6" w:rsidRDefault="008E41CB" w:rsidP="008C4204">
      <w:pPr>
        <w:rPr>
          <w:highlight w:val="white"/>
        </w:rPr>
      </w:pPr>
    </w:p>
    <w:p w14:paraId="7FF240A7" w14:textId="274D899B" w:rsidR="008E41CB" w:rsidRPr="008A67A6" w:rsidRDefault="008A67A6" w:rsidP="008C4204">
      <m:oMath>
        <m:r>
          <w:rPr>
            <w:rFonts w:ascii="Cambria Math" w:hAnsi="Cambria Math"/>
          </w:rPr>
          <m:t>CFI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A</m:t>
                </m:r>
              </m:sub>
            </m:sSub>
          </m:num>
          <m:den>
            <m:sSub>
              <m:sSubPr>
                <m:ctrlPr>
                  <w:rPr>
                    <w:rFonts w:ascii="Cambria Math" w:hAnsi="Cambria Math"/>
                  </w:rPr>
                </m:ctrlPr>
              </m:sSubPr>
              <m:e>
                <m:r>
                  <w:rPr>
                    <w:rFonts w:ascii="Cambria Math" w:hAnsi="Cambria Math"/>
                  </w:rPr>
                  <m:t>ε</m:t>
                </m:r>
              </m:e>
              <m:sub>
                <m:r>
                  <w:rPr>
                    <w:rFonts w:ascii="Cambria Math" w:hAnsi="Cambria Math"/>
                  </w:rPr>
                  <m:t>AC</m:t>
                </m:r>
              </m:sub>
            </m:sSub>
          </m:den>
        </m:f>
      </m:oMath>
      <w:r w:rsidRPr="008A67A6">
        <w:t xml:space="preserve"> , with </w:t>
      </w:r>
      <m:oMath>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LWD</m:t>
            </m:r>
          </m:num>
          <m:den>
            <m:sSub>
              <m:sSubPr>
                <m:ctrlPr>
                  <w:rPr>
                    <w:rFonts w:ascii="Cambria Math" w:hAnsi="Cambria Math"/>
                  </w:rPr>
                </m:ctrlPr>
              </m:sSubPr>
              <m:e>
                <m:r>
                  <w:rPr>
                    <w:rFonts w:ascii="Cambria Math" w:hAnsi="Cambria Math"/>
                  </w:rPr>
                  <m:t>σ</m:t>
                </m:r>
              </m:e>
              <m:sub>
                <m:r>
                  <w:rPr>
                    <w:rFonts w:ascii="Cambria Math" w:hAnsi="Cambria Math"/>
                  </w:rPr>
                  <m:t>B</m:t>
                </m:r>
              </m:sub>
            </m:sSub>
            <m:sSup>
              <m:sSupPr>
                <m:ctrlPr>
                  <w:rPr>
                    <w:rFonts w:ascii="Cambria Math" w:hAnsi="Cambria Math"/>
                  </w:rPr>
                </m:ctrlPr>
              </m:sSupPr>
              <m:e>
                <m:sSub>
                  <m:sSubPr>
                    <m:ctrlPr>
                      <w:rPr>
                        <w:rFonts w:ascii="Cambria Math" w:hAnsi="Cambria Math"/>
                      </w:rPr>
                    </m:ctrlPr>
                  </m:sSubPr>
                  <m:e>
                    <m:r>
                      <w:rPr>
                        <w:rFonts w:ascii="Cambria Math" w:hAnsi="Cambria Math"/>
                      </w:rPr>
                      <m:t>T</m:t>
                    </m:r>
                  </m:e>
                  <m:sub>
                    <m:r>
                      <w:rPr>
                        <w:rFonts w:ascii="Cambria Math" w:hAnsi="Cambria Math"/>
                      </w:rPr>
                      <m:t>a</m:t>
                    </m:r>
                  </m:sub>
                </m:sSub>
              </m:e>
              <m:sup>
                <m:r>
                  <m:rPr>
                    <m:sty m:val="p"/>
                  </m:rPr>
                  <w:rPr>
                    <w:rFonts w:ascii="Cambria Math" w:hAnsi="Cambria Math"/>
                  </w:rPr>
                  <m:t>4</m:t>
                </m:r>
              </m:sup>
            </m:sSup>
          </m:den>
        </m:f>
      </m:oMath>
      <w:r w:rsidRPr="008A67A6">
        <w:t xml:space="preserve"> , and </w:t>
      </w:r>
      <m:oMath>
        <m:sSub>
          <m:sSubPr>
            <m:ctrlPr>
              <w:rPr>
                <w:rFonts w:ascii="Cambria Math" w:hAnsi="Cambria Math"/>
              </w:rPr>
            </m:ctrlPr>
          </m:sSubPr>
          <m:e>
            <m:sSub>
              <m:sSubPr>
                <m:ctrlPr>
                  <w:rPr>
                    <w:rFonts w:ascii="Cambria Math" w:hAnsi="Cambria Math"/>
                  </w:rPr>
                </m:ctrlPr>
              </m:sSubPr>
              <m:e>
                <m:r>
                  <w:rPr>
                    <w:rFonts w:ascii="Cambria Math" w:hAnsi="Cambria Math"/>
                  </w:rPr>
                  <m:t>ε</m:t>
                </m:r>
              </m:e>
              <m:sub>
                <m:r>
                  <w:rPr>
                    <w:rFonts w:ascii="Cambria Math" w:hAnsi="Cambria Math"/>
                  </w:rPr>
                  <m:t>AC</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AD</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Δk</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e</m:t>
                        </m:r>
                      </m:num>
                      <m:den>
                        <m:r>
                          <w:rPr>
                            <w:rFonts w:ascii="Cambria Math" w:hAnsi="Cambria Math"/>
                          </w:rPr>
                          <m:t>T</m:t>
                        </m:r>
                      </m:den>
                    </m:f>
                  </m:e>
                </m:d>
              </m:e>
              <m:sup>
                <m:r>
                  <m:rPr>
                    <m:sty m:val="p"/>
                  </m:rPr>
                  <w:rPr>
                    <w:rFonts w:ascii="Cambria Math" w:hAnsi="Cambria Math"/>
                  </w:rPr>
                  <m:t>1/7</m:t>
                </m:r>
              </m:sup>
            </m:sSup>
            <m:r>
              <m:rPr>
                <m:sty m:val="p"/>
              </m:rPr>
              <w:rPr>
                <w:rFonts w:ascii="Cambria Math" w:hAnsi="Cambria Math"/>
              </w:rPr>
              <m:t xml:space="preserve">  </m:t>
            </m:r>
          </m:e>
          <m:sub/>
        </m:sSub>
      </m:oMath>
      <w:r w:rsidRPr="008A67A6">
        <w:t>eq.1</w:t>
      </w:r>
    </w:p>
    <w:p w14:paraId="7FF240A8" w14:textId="5AE5F3D3" w:rsidR="008E41CB" w:rsidRPr="008A67A6" w:rsidRDefault="00000000" w:rsidP="008C4204">
      <w:r w:rsidRPr="008A67A6">
        <w:t xml:space="preserve">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8A67A6">
        <w:t xml:space="preserve"> is the Stephan-Boltzmann constant, T is air temperature (K), e is water vapor pressure (Pa), Ta is </w:t>
      </w:r>
      <m:oMath>
        <m:sSub>
          <m:sSubPr>
            <m:ctrlPr>
              <w:rPr>
                <w:rFonts w:ascii="Cambria Math" w:hAnsi="Cambria Math"/>
              </w:rPr>
            </m:ctrlPr>
          </m:sSubPr>
          <m:e>
            <m:r>
              <w:rPr>
                <w:rFonts w:ascii="Cambria Math" w:hAnsi="Cambria Math"/>
              </w:rPr>
              <m:t>ε</m:t>
            </m:r>
          </m:e>
          <m:sub>
            <m:r>
              <w:rPr>
                <w:rFonts w:ascii="Cambria Math" w:hAnsi="Cambria Math"/>
              </w:rPr>
              <m:t>AD</m:t>
            </m:r>
          </m:sub>
        </m:sSub>
      </m:oMath>
      <w:r w:rsidRPr="008A67A6">
        <w:t xml:space="preserve"> is altitude-dependent emittance of dry atmosphere, and k is a location-d</w:t>
      </w:r>
      <w:proofErr w:type="spellStart"/>
      <w:r w:rsidRPr="008A67A6">
        <w:t>ependent</w:t>
      </w:r>
      <w:proofErr w:type="spellEnd"/>
      <w:r w:rsidRPr="008A67A6">
        <w:t xml:space="preserve"> coefficient. </w:t>
      </w:r>
    </w:p>
    <w:p w14:paraId="7FF240A9" w14:textId="77777777" w:rsidR="008E41CB" w:rsidRPr="008A67A6" w:rsidRDefault="008E41CB" w:rsidP="008C4204"/>
    <w:p w14:paraId="7FF240AA" w14:textId="2070965B" w:rsidR="008E41CB" w:rsidRPr="008A67A6" w:rsidRDefault="00000000" w:rsidP="008C4204">
      <w:r w:rsidRPr="008A67A6">
        <w:t>Parameter estimation is based on the Cloud-free day detection, recently using global and diffuse solar radiation(</w:t>
      </w:r>
      <w:r w:rsidR="009C6648" w:rsidRPr="00DC6702">
        <w:rPr>
          <w:highlight w:val="white"/>
        </w:rPr>
        <w:fldChar w:fldCharType="begin"/>
      </w:r>
      <w:r w:rsidR="001E195C">
        <w:rPr>
          <w:highlight w:val="white"/>
        </w:rPr>
        <w:instrText xml:space="preserve"> ADDIN EN.CITE &lt;EndNote&gt;&lt;Cite&gt;&lt;Author&gt;García&lt;/Author&gt;&lt;Year&gt;2018&lt;/Year&gt;&lt;RecNum&gt;304&lt;/RecNum&gt;&lt;DisplayText&gt;(García et al., 2018)&lt;/DisplayText&gt;&lt;record&gt;&lt;rec-number&gt;304&lt;/rec-number&gt;&lt;foreign-keys&gt;&lt;key app="EN" db-id="ap2s0vva2tfapsexxan50rrawfdrerr00v90" timestamp="1661952964"&gt;304&lt;/key&gt;&lt;/foreign-keys&gt;&lt;ref-type name="Journal Article"&gt;17&lt;/ref-type&gt;&lt;contributors&gt;&lt;authors&gt;&lt;author&gt;García, R. D.&lt;/author&gt;&lt;author&gt;Barreto, A.&lt;/author&gt;&lt;author&gt;Cuevas, E.&lt;/author&gt;&lt;author&gt;Gröbner, J.&lt;/author&gt;&lt;author&gt;García, O. E.&lt;/author&gt;&lt;author&gt;Gómez-Peláez, A.&lt;/author&gt;&lt;author&gt;Romero-Campos, P. M.&lt;/author&gt;&lt;author&gt;Redondas, A.&lt;/author&gt;&lt;author&gt;Cachorro, V. E.&lt;/author&gt;&lt;author&gt;Ramos, R.&lt;/author&gt;&lt;/authors&gt;&lt;/contributors&gt;&lt;titles&gt;&lt;title&gt;Comparison of observed and modeled cloud-free longwave downward radiation (2010–2016) at the high mountain BSRN Izaña station&lt;/title&gt;&lt;secondary-title&gt;Geosci. Model Dev.&lt;/secondary-title&gt;&lt;/titles&gt;&lt;periodical&gt;&lt;full-title&gt;Geosci. Model Dev.&lt;/full-title&gt;&lt;/periodical&gt;&lt;pages&gt;2139-2152&lt;/pages&gt;&lt;volume&gt;11&lt;/volume&gt;&lt;number&gt;6&lt;/number&gt;&lt;dates&gt;&lt;year&gt;2018&lt;/year&gt;&lt;/dates&gt;&lt;publisher&gt;Copernicus Publications&lt;/publisher&gt;&lt;isbn&gt;1991-9603&lt;/isbn&gt;&lt;urls&gt;&lt;related-urls&gt;&lt;url&gt;https://gmd.copernicus.org/articles/11/2139/2018/&lt;/url&gt;&lt;/related-urls&gt;&lt;/urls&gt;&lt;electronic-resource-num&gt;10.5194/gmd-11-2139-2018&lt;/electronic-resource-num&gt;&lt;/record&gt;&lt;/Cite&gt;&lt;/EndNote&gt;</w:instrText>
      </w:r>
      <w:r w:rsidR="009C6648" w:rsidRPr="00DC6702">
        <w:rPr>
          <w:highlight w:val="white"/>
        </w:rPr>
        <w:fldChar w:fldCharType="separate"/>
      </w:r>
      <w:r w:rsidR="001E195C">
        <w:rPr>
          <w:noProof/>
          <w:highlight w:val="white"/>
        </w:rPr>
        <w:t>(</w:t>
      </w:r>
      <w:hyperlink w:anchor="_ENREF_12" w:tooltip="García, 2018 #304" w:history="1">
        <w:r w:rsidR="006925DB" w:rsidRPr="006925DB">
          <w:rPr>
            <w:rStyle w:val="Hyperlink"/>
            <w:highlight w:val="white"/>
          </w:rPr>
          <w:t>García et al., 2018</w:t>
        </w:r>
      </w:hyperlink>
      <w:r w:rsidR="001E195C">
        <w:rPr>
          <w:noProof/>
          <w:highlight w:val="white"/>
        </w:rPr>
        <w:t>)</w:t>
      </w:r>
      <w:r w:rsidR="009C6648" w:rsidRPr="00DC6702">
        <w:rPr>
          <w:highlight w:val="white"/>
        </w:rPr>
        <w:fldChar w:fldCharType="end"/>
      </w:r>
      <w:r w:rsidRPr="008A67A6">
        <w:t xml:space="preserve">). In this study, we used Long </w:t>
      </w:r>
      <w:r w:rsidR="008C4204" w:rsidRPr="008A67A6">
        <w:t>and methods</w:t>
      </w:r>
      <w:r w:rsidRPr="008A67A6">
        <w:t xml:space="preserve"> (</w:t>
      </w:r>
      <w:r w:rsidR="009C6648" w:rsidRPr="00DC6702">
        <w:fldChar w:fldCharType="begin"/>
      </w:r>
      <w:r w:rsidR="001E195C">
        <w:instrText xml:space="preserve"> ADDIN EN.CITE &lt;EndNote&gt;&lt;Cite&gt;&lt;Author&gt;Long&lt;/Author&gt;&lt;Year&gt;2000&lt;/Year&gt;&lt;RecNum&gt;303&lt;/RecNum&gt;&lt;DisplayText&gt;(Long and Ackerman, 2000)&lt;/DisplayText&gt;&lt;record&gt;&lt;rec-number&gt;303&lt;/rec-number&gt;&lt;foreign-keys&gt;&lt;key app="EN" db-id="ap2s0vva2tfapsexxan50rrawfdrerr00v90" timestamp="1661952819"&gt;303&lt;/key&gt;&lt;/foreign-keys&gt;&lt;ref-type name="Journal Article"&gt;17&lt;/ref-type&gt;&lt;contributors&gt;&lt;authors&gt;&lt;author&gt;Long, Charles N.&lt;/author&gt;&lt;author&gt;Ackerman, Thomas P.&lt;/author&gt;&lt;/authors&gt;&lt;/contributors&gt;&lt;titles&gt;&lt;title&gt;Identification of clear skies from broadband pyranometer measurements and calculation of downwelling shortwave cloud effects&lt;/title&gt;&lt;secondary-title&gt;Journal of Geophysical Research: Atmospheres&lt;/secondary-title&gt;&lt;/titles&gt;&lt;periodical&gt;&lt;full-title&gt;Journal of Geophysical Research: Atmospheres&lt;/full-title&gt;&lt;/periodical&gt;&lt;pages&gt;15609-15626&lt;/pages&gt;&lt;volume&gt;105&lt;/volume&gt;&lt;number&gt;D12&lt;/number&gt;&lt;dates&gt;&lt;year&gt;2000&lt;/year&gt;&lt;/dates&gt;&lt;isbn&gt;0148-0227&lt;/isbn&gt;&lt;urls&gt;&lt;related-urls&gt;&lt;url&gt;https://agupubs.onlinelibrary.wiley.com/doi/abs/10.1029/2000JD900077&lt;/url&gt;&lt;/related-urls&gt;&lt;/urls&gt;&lt;electronic-resource-num&gt;https://doi.org/10.1029/2000JD900077&lt;/electronic-resource-num&gt;&lt;/record&gt;&lt;/Cite&gt;&lt;/EndNote&gt;</w:instrText>
      </w:r>
      <w:r w:rsidR="009C6648" w:rsidRPr="00DC6702">
        <w:fldChar w:fldCharType="separate"/>
      </w:r>
      <w:r w:rsidR="001E195C">
        <w:rPr>
          <w:noProof/>
        </w:rPr>
        <w:t>(</w:t>
      </w:r>
      <w:hyperlink w:anchor="_ENREF_15" w:tooltip="Long, 2000 #303" w:history="1">
        <w:r w:rsidR="006925DB" w:rsidRPr="006925DB">
          <w:rPr>
            <w:rStyle w:val="Hyperlink"/>
          </w:rPr>
          <w:t>Long and Ackerman, 2000</w:t>
        </w:r>
      </w:hyperlink>
      <w:r w:rsidR="001E195C">
        <w:rPr>
          <w:noProof/>
        </w:rPr>
        <w:t>)</w:t>
      </w:r>
      <w:r w:rsidR="009C6648" w:rsidRPr="00DC6702">
        <w:fldChar w:fldCharType="end"/>
      </w:r>
      <w:r w:rsidRPr="008A67A6">
        <w:t xml:space="preserve">). </w:t>
      </w:r>
    </w:p>
    <w:p w14:paraId="7FF240AB" w14:textId="77777777" w:rsidR="008E41CB" w:rsidRPr="008A67A6" w:rsidRDefault="008E41CB" w:rsidP="006A597C"/>
    <w:p w14:paraId="7FF240AC" w14:textId="77777777" w:rsidR="008E41CB" w:rsidRPr="008A67A6" w:rsidRDefault="008E41CB" w:rsidP="006A597C"/>
    <w:p w14:paraId="7FF240AD" w14:textId="77777777" w:rsidR="008E41CB" w:rsidRPr="008A67A6" w:rsidRDefault="00000000" w:rsidP="006A597C">
      <w:r w:rsidRPr="008A67A6">
        <w:rPr>
          <w:noProof/>
        </w:rPr>
        <w:lastRenderedPageBreak/>
        <w:drawing>
          <wp:inline distT="114300" distB="114300" distL="114300" distR="114300" wp14:anchorId="7FF24292" wp14:editId="7FF24293">
            <wp:extent cx="3319088" cy="2316234"/>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319088" cy="2316234"/>
                    </a:xfrm>
                    <a:prstGeom prst="rect">
                      <a:avLst/>
                    </a:prstGeom>
                    <a:ln/>
                  </pic:spPr>
                </pic:pic>
              </a:graphicData>
            </a:graphic>
          </wp:inline>
        </w:drawing>
      </w:r>
      <w:commentRangeStart w:id="40"/>
      <w:commentRangeStart w:id="41"/>
      <w:r w:rsidRPr="008A67A6">
        <w:rPr>
          <w:noProof/>
        </w:rPr>
        <w:drawing>
          <wp:inline distT="114300" distB="114300" distL="114300" distR="114300" wp14:anchorId="7FF24294" wp14:editId="7FF24295">
            <wp:extent cx="2595843" cy="175736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595843" cy="1757363"/>
                    </a:xfrm>
                    <a:prstGeom prst="rect">
                      <a:avLst/>
                    </a:prstGeom>
                    <a:ln/>
                  </pic:spPr>
                </pic:pic>
              </a:graphicData>
            </a:graphic>
          </wp:inline>
        </w:drawing>
      </w:r>
      <w:commentRangeEnd w:id="40"/>
      <w:r w:rsidRPr="008A67A6">
        <w:commentReference w:id="40"/>
      </w:r>
      <w:commentRangeEnd w:id="41"/>
      <w:r w:rsidRPr="008A67A6">
        <w:commentReference w:id="41"/>
      </w:r>
    </w:p>
    <w:p w14:paraId="7FF240AE" w14:textId="31BCB696" w:rsidR="008E41CB" w:rsidRPr="008A67A6" w:rsidRDefault="00000000" w:rsidP="006A597C">
      <w:r w:rsidRPr="008A67A6">
        <w:t>Fig 2: Apparent emittance vs ratio of water vapor pressure and temperature at Reunion for September 2019 - February 2021 period. (</w:t>
      </w:r>
      <w:commentRangeStart w:id="42"/>
      <w:r w:rsidR="008C4204" w:rsidRPr="008A67A6">
        <w:t>Equation</w:t>
      </w:r>
      <w:r w:rsidRPr="008A67A6">
        <w:t xml:space="preserve"> inside the figure?</w:t>
      </w:r>
      <w:commentRangeEnd w:id="42"/>
      <w:r w:rsidRPr="008A67A6">
        <w:commentReference w:id="42"/>
      </w:r>
      <w:r w:rsidRPr="008A67A6">
        <w:t>)</w:t>
      </w:r>
    </w:p>
    <w:p w14:paraId="7FF240AF" w14:textId="77777777" w:rsidR="008E41CB" w:rsidRPr="008A67A6" w:rsidRDefault="008E41CB" w:rsidP="006A597C"/>
    <w:p w14:paraId="7FF240B0" w14:textId="77777777" w:rsidR="008E41CB" w:rsidRPr="008A67A6" w:rsidRDefault="00000000" w:rsidP="006A597C">
      <w:commentRangeStart w:id="43"/>
      <w:commentRangeStart w:id="44"/>
      <w:proofErr w:type="spellStart"/>
      <w:r w:rsidRPr="008A67A6">
        <w:t>E_ad</w:t>
      </w:r>
      <w:proofErr w:type="spellEnd"/>
      <w:r w:rsidRPr="008A67A6">
        <w:t xml:space="preserve"> = 0.23 and k = 0.432</w:t>
      </w:r>
      <w:commentRangeEnd w:id="43"/>
      <w:r w:rsidRPr="008A67A6">
        <w:commentReference w:id="43"/>
      </w:r>
      <w:commentRangeEnd w:id="44"/>
      <w:r w:rsidRPr="008A67A6">
        <w:commentReference w:id="44"/>
      </w:r>
    </w:p>
    <w:p w14:paraId="7FF240B1" w14:textId="77777777" w:rsidR="008E41CB" w:rsidRPr="008A67A6" w:rsidRDefault="008E41CB" w:rsidP="006A597C"/>
    <w:p w14:paraId="7FF240B2" w14:textId="6664B930" w:rsidR="008E41CB" w:rsidRPr="008A67A6" w:rsidRDefault="00000000" w:rsidP="006A597C">
      <w:pPr>
        <w:rPr>
          <w:highlight w:val="white"/>
        </w:rPr>
      </w:pPr>
      <w:r w:rsidRPr="008A67A6">
        <w:t xml:space="preserve">And lastly, the Automatic PCA algorithm (APCADA) of </w:t>
      </w:r>
      <w:proofErr w:type="spellStart"/>
      <w:r w:rsidRPr="008A67A6">
        <w:t>Durr</w:t>
      </w:r>
      <w:proofErr w:type="spellEnd"/>
      <w:r w:rsidRPr="008A67A6">
        <w:t xml:space="preserve"> and </w:t>
      </w:r>
      <w:proofErr w:type="spellStart"/>
      <w:r w:rsidRPr="008A67A6">
        <w:t>Philipona</w:t>
      </w:r>
      <w:proofErr w:type="spellEnd"/>
      <w:r w:rsidRPr="008A67A6">
        <w:t xml:space="preserve"> (</w:t>
      </w:r>
      <w:r w:rsidR="009C6648" w:rsidRPr="00DC6702">
        <w:rPr>
          <w:highlight w:val="white"/>
        </w:rPr>
        <w:fldChar w:fldCharType="begin"/>
      </w:r>
      <w:r w:rsidR="001E195C">
        <w:rPr>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9C6648" w:rsidRPr="00DC6702">
        <w:rPr>
          <w:highlight w:val="white"/>
        </w:rPr>
        <w:fldChar w:fldCharType="separate"/>
      </w:r>
      <w:r w:rsidR="001E195C">
        <w:rPr>
          <w:noProof/>
          <w:highlight w:val="white"/>
        </w:rPr>
        <w:t>(</w:t>
      </w:r>
      <w:hyperlink w:anchor="_ENREF_9" w:tooltip="Dürr, 2004 #305" w:history="1">
        <w:r w:rsidR="006925DB" w:rsidRPr="006925DB">
          <w:rPr>
            <w:rStyle w:val="Hyperlink"/>
            <w:highlight w:val="white"/>
          </w:rPr>
          <w:t>Dürr and Philipona, 2004</w:t>
        </w:r>
      </w:hyperlink>
      <w:r w:rsidR="001E195C">
        <w:rPr>
          <w:noProof/>
          <w:highlight w:val="white"/>
        </w:rPr>
        <w:t>)</w:t>
      </w:r>
      <w:r w:rsidR="009C6648" w:rsidRPr="00DC6702">
        <w:rPr>
          <w:highlight w:val="white"/>
        </w:rPr>
        <w:fldChar w:fldCharType="end"/>
      </w:r>
      <w:r w:rsidRPr="008A67A6">
        <w:t xml:space="preserve">) which uses </w:t>
      </w:r>
      <w:proofErr w:type="spellStart"/>
      <w:r w:rsidRPr="008A67A6">
        <w:t>Stdev</w:t>
      </w:r>
      <w:proofErr w:type="spellEnd"/>
      <w:r w:rsidRPr="008A67A6">
        <w:t xml:space="preserve"> LWD, and CFI with heuristic rules of optimized thresholds was used to estimate the PCA in octas. </w:t>
      </w:r>
      <w:r w:rsidRPr="008A67A6">
        <w:rPr>
          <w:highlight w:val="white"/>
        </w:rPr>
        <w:t>In this study, a 5</w:t>
      </w:r>
      <w:commentRangeStart w:id="45"/>
      <w:commentRangeStart w:id="46"/>
      <w:commentRangeStart w:id="47"/>
      <w:r w:rsidRPr="008A67A6">
        <w:rPr>
          <w:highlight w:val="white"/>
        </w:rPr>
        <w:t>-min</w:t>
      </w:r>
      <w:commentRangeEnd w:id="45"/>
      <w:r w:rsidRPr="008A67A6">
        <w:commentReference w:id="45"/>
      </w:r>
      <w:commentRangeEnd w:id="46"/>
      <w:r w:rsidRPr="008A67A6">
        <w:commentReference w:id="46"/>
      </w:r>
      <w:commentRangeEnd w:id="47"/>
      <w:r w:rsidRPr="008A67A6">
        <w:commentReference w:id="47"/>
      </w:r>
      <w:r w:rsidRPr="008A67A6">
        <w:rPr>
          <w:highlight w:val="white"/>
        </w:rPr>
        <w:t xml:space="preserve"> interval for the </w:t>
      </w:r>
      <w:commentRangeStart w:id="48"/>
      <w:commentRangeStart w:id="49"/>
      <w:commentRangeStart w:id="50"/>
      <w:commentRangeStart w:id="51"/>
      <w:commentRangeStart w:id="52"/>
      <w:r w:rsidRPr="008A67A6">
        <w:rPr>
          <w:highlight w:val="white"/>
        </w:rPr>
        <w:t xml:space="preserve">September 2019 - February 2021 </w:t>
      </w:r>
      <w:commentRangeEnd w:id="48"/>
      <w:r w:rsidRPr="008A67A6">
        <w:commentReference w:id="48"/>
      </w:r>
      <w:commentRangeEnd w:id="49"/>
      <w:r w:rsidRPr="008A67A6">
        <w:commentReference w:id="49"/>
      </w:r>
      <w:commentRangeEnd w:id="50"/>
      <w:r w:rsidRPr="008A67A6">
        <w:commentReference w:id="50"/>
      </w:r>
      <w:commentRangeEnd w:id="51"/>
      <w:r w:rsidRPr="008A67A6">
        <w:commentReference w:id="51"/>
      </w:r>
      <w:commentRangeEnd w:id="52"/>
      <w:r w:rsidRPr="008A67A6">
        <w:commentReference w:id="52"/>
      </w:r>
      <w:r w:rsidRPr="008A67A6">
        <w:rPr>
          <w:highlight w:val="white"/>
        </w:rPr>
        <w:t>period, based on CF availability.</w:t>
      </w:r>
    </w:p>
    <w:p w14:paraId="7FF240B3" w14:textId="77777777" w:rsidR="008E41CB" w:rsidRPr="008A67A6" w:rsidRDefault="008E41CB" w:rsidP="006A597C"/>
    <w:p w14:paraId="7FF240B4" w14:textId="77777777" w:rsidR="008E41CB" w:rsidRPr="008A67A6" w:rsidRDefault="008E41CB" w:rsidP="006A597C">
      <w:pPr>
        <w:rPr>
          <w:highlight w:val="white"/>
        </w:rPr>
      </w:pPr>
    </w:p>
    <w:p w14:paraId="7FF240B5" w14:textId="77777777" w:rsidR="008E41CB" w:rsidRPr="006A597C" w:rsidRDefault="00000000" w:rsidP="00425993">
      <w:pPr>
        <w:pStyle w:val="Heading2"/>
        <w:rPr>
          <w:highlight w:val="white"/>
        </w:rPr>
      </w:pPr>
      <w:r w:rsidRPr="006A597C">
        <w:rPr>
          <w:highlight w:val="white"/>
        </w:rPr>
        <w:t>XGBoost model</w:t>
      </w:r>
    </w:p>
    <w:p w14:paraId="7FF240B6" w14:textId="77777777" w:rsidR="008E41CB" w:rsidRPr="008A67A6" w:rsidRDefault="008E41CB" w:rsidP="006A597C">
      <w:pPr>
        <w:rPr>
          <w:highlight w:val="white"/>
        </w:rPr>
      </w:pPr>
    </w:p>
    <w:p w14:paraId="7FF240B7" w14:textId="57E7DCAF" w:rsidR="008E41CB" w:rsidRPr="008A67A6" w:rsidRDefault="00000000" w:rsidP="006A597C">
      <w:pPr>
        <w:rPr>
          <w:highlight w:val="white"/>
        </w:rPr>
      </w:pPr>
      <w:r w:rsidRPr="008A67A6">
        <w:rPr>
          <w:highlight w:val="white"/>
        </w:rPr>
        <w:t>The XGBoost algorithm belongs to the Gradient Boosting Decision Tree (GBDT) algorithm, an iterative decision tree algorithm consisting of multiple decision trees (</w:t>
      </w:r>
      <w:r w:rsidR="009C6648" w:rsidRPr="00DC6702">
        <w:rPr>
          <w:highlight w:val="white"/>
        </w:rPr>
        <w:fldChar w:fldCharType="begin"/>
      </w:r>
      <w:r w:rsidR="001E195C">
        <w:rPr>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9C6648" w:rsidRPr="00DC6702">
        <w:rPr>
          <w:highlight w:val="white"/>
        </w:rPr>
        <w:fldChar w:fldCharType="separate"/>
      </w:r>
      <w:r w:rsidR="001E195C">
        <w:rPr>
          <w:noProof/>
          <w:highlight w:val="white"/>
        </w:rPr>
        <w:t>(</w:t>
      </w:r>
      <w:hyperlink w:anchor="_ENREF_4" w:tooltip="Chen, 2019 #306" w:history="1">
        <w:r w:rsidR="006925DB" w:rsidRPr="006925DB">
          <w:rPr>
            <w:rStyle w:val="Hyperlink"/>
            <w:highlight w:val="white"/>
          </w:rPr>
          <w:t>Chen et al., 2019</w:t>
        </w:r>
      </w:hyperlink>
      <w:r w:rsidR="001E195C">
        <w:rPr>
          <w:noProof/>
          <w:highlight w:val="white"/>
        </w:rPr>
        <w:t>)</w:t>
      </w:r>
      <w:r w:rsidR="009C6648" w:rsidRPr="00DC6702">
        <w:rPr>
          <w:highlight w:val="white"/>
        </w:rPr>
        <w:fldChar w:fldCharType="end"/>
      </w:r>
      <w:r w:rsidRPr="008A67A6">
        <w:rPr>
          <w:highlight w:val="white"/>
        </w:rPr>
        <w:t xml:space="preserve">).  This scalable end-to-end tree boosting system is based on the idea of building a strong and </w:t>
      </w:r>
      <w:r w:rsidR="00BB2A9B" w:rsidRPr="008A67A6">
        <w:rPr>
          <w:highlight w:val="white"/>
        </w:rPr>
        <w:t>high-performance</w:t>
      </w:r>
      <w:r w:rsidRPr="008A67A6">
        <w:rPr>
          <w:highlight w:val="white"/>
        </w:rPr>
        <w:t xml:space="preserve"> classifier from a series of weak and low accurate classifiers. Starting with one weak learner, it iteratively adds new weak learners to approximate functional gradients (</w:t>
      </w:r>
      <w:r w:rsidR="009C6648" w:rsidRPr="00DC6702">
        <w:rPr>
          <w:highlight w:val="white"/>
        </w:rPr>
        <w:fldChar w:fldCharType="begin"/>
      </w:r>
      <w:r w:rsidR="001E195C">
        <w:rPr>
          <w:highlight w:val="white"/>
        </w:rPr>
        <w:instrText xml:space="preserve"> ADDIN EN.CITE &lt;EndNote&gt;&lt;Cite&gt;&lt;Author&gt;Chen&lt;/Author&gt;&lt;Year&gt;2019&lt;/Year&gt;&lt;RecNum&gt;306&lt;/RecNum&gt;&lt;DisplayText&gt;(Chen et al., 2019)&lt;/DisplayText&gt;&lt;record&gt;&lt;rec-number&gt;306&lt;/rec-number&gt;&lt;foreign-keys&gt;&lt;key app="EN" db-id="ap2s0vva2tfapsexxan50rrawfdrerr00v90" timestamp="1661953331"&gt;306&lt;/key&gt;&lt;/foreign-keys&gt;&lt;ref-type name="Journal Article"&gt;17&lt;/ref-type&gt;&lt;contributors&gt;&lt;authors&gt;&lt;author&gt;M. Chen&lt;/author&gt;&lt;author&gt;Q. Liu&lt;/author&gt;&lt;author&gt;S. Chen&lt;/author&gt;&lt;author&gt;Y. Liu&lt;/author&gt;&lt;author&gt;C. H. Zhang&lt;/author&gt;&lt;author&gt;R. Liu&lt;/author&gt;&lt;/authors&gt;&lt;/contributors&gt;&lt;titles&gt;&lt;title&gt;XGBoost-Based Algorithm Interpretation and Application on Post-Fault Transient Stability Status Prediction of Power System&lt;/title&gt;&lt;secondary-title&gt;IEEE Access&lt;/secondary-title&gt;&lt;/titles&gt;&lt;periodical&gt;&lt;full-title&gt;IEEE Access&lt;/full-title&gt;&lt;/periodical&gt;&lt;pages&gt;13149-13158&lt;/pages&gt;&lt;volume&gt;7&lt;/volume&gt;&lt;dates&gt;&lt;year&gt;2019&lt;/year&gt;&lt;/dates&gt;&lt;isbn&gt;2169-3536&lt;/isbn&gt;&lt;urls&gt;&lt;/urls&gt;&lt;electronic-resource-num&gt;10.1109/ACCESS.2019.2893448&lt;/electronic-resource-num&gt;&lt;/record&gt;&lt;/Cite&gt;&lt;/EndNote&gt;</w:instrText>
      </w:r>
      <w:r w:rsidR="009C6648" w:rsidRPr="00DC6702">
        <w:rPr>
          <w:highlight w:val="white"/>
        </w:rPr>
        <w:fldChar w:fldCharType="separate"/>
      </w:r>
      <w:r w:rsidR="001E195C">
        <w:rPr>
          <w:noProof/>
          <w:highlight w:val="white"/>
        </w:rPr>
        <w:t>(</w:t>
      </w:r>
      <w:hyperlink w:anchor="_ENREF_4" w:tooltip="Chen, 2019 #306" w:history="1">
        <w:r w:rsidR="006925DB" w:rsidRPr="006925DB">
          <w:rPr>
            <w:rStyle w:val="Hyperlink"/>
            <w:highlight w:val="white"/>
          </w:rPr>
          <w:t>Chen et al., 2019</w:t>
        </w:r>
      </w:hyperlink>
      <w:r w:rsidR="001E195C">
        <w:rPr>
          <w:noProof/>
          <w:highlight w:val="white"/>
        </w:rPr>
        <w:t>)</w:t>
      </w:r>
      <w:r w:rsidR="009C6648" w:rsidRPr="00DC6702">
        <w:rPr>
          <w:highlight w:val="white"/>
        </w:rPr>
        <w:fldChar w:fldCharType="end"/>
      </w:r>
      <w:r w:rsidRPr="008A67A6">
        <w:rPr>
          <w:highlight w:val="white"/>
        </w:rPr>
        <w:t xml:space="preserve">). With the use of parallel tree boosting, accuracy, and ability to handle various data, XGBoost has become one of the most popular ML algorithms. </w:t>
      </w:r>
    </w:p>
    <w:p w14:paraId="7FF240B8" w14:textId="77777777" w:rsidR="008E41CB" w:rsidRPr="008A67A6" w:rsidRDefault="008E41CB" w:rsidP="006A597C">
      <w:pPr>
        <w:rPr>
          <w:highlight w:val="white"/>
        </w:rPr>
      </w:pPr>
    </w:p>
    <w:p w14:paraId="7FF240B9" w14:textId="77777777" w:rsidR="008E41CB" w:rsidRPr="008A67A6" w:rsidRDefault="00000000" w:rsidP="006A597C">
      <w:r w:rsidRPr="008A67A6">
        <w:rPr>
          <w:highlight w:val="white"/>
        </w:rPr>
        <w:t xml:space="preserve">In this study, we used the XGBoost library available on </w:t>
      </w:r>
      <w:proofErr w:type="spellStart"/>
      <w:r w:rsidRPr="008A67A6">
        <w:rPr>
          <w:highlight w:val="white"/>
        </w:rPr>
        <w:t>Github</w:t>
      </w:r>
      <w:proofErr w:type="spellEnd"/>
      <w:r w:rsidRPr="008A67A6">
        <w:rPr>
          <w:highlight w:val="white"/>
        </w:rPr>
        <w:t xml:space="preserve"> (</w:t>
      </w:r>
      <w:hyperlink r:id="rId17">
        <w:r w:rsidRPr="008A67A6">
          <w:rPr>
            <w:color w:val="1155CC"/>
            <w:highlight w:val="white"/>
          </w:rPr>
          <w:t>https://github.com/dmlc/xgboost</w:t>
        </w:r>
      </w:hyperlink>
      <w:r w:rsidRPr="008A67A6">
        <w:rPr>
          <w:highlight w:val="white"/>
        </w:rPr>
        <w:t>)</w:t>
      </w:r>
      <w:r w:rsidRPr="008A67A6">
        <w:rPr>
          <w:color w:val="980000"/>
          <w:highlight w:val="white"/>
        </w:rPr>
        <w:t xml:space="preserve"> </w:t>
      </w:r>
      <w:commentRangeStart w:id="53"/>
      <w:commentRangeStart w:id="54"/>
      <w:commentRangeStart w:id="55"/>
      <w:commentRangeStart w:id="56"/>
      <w:commentRangeStart w:id="57"/>
      <w:commentRangeStart w:id="58"/>
      <w:commentRangeStart w:id="59"/>
      <w:commentRangeStart w:id="60"/>
      <w:commentRangeStart w:id="61"/>
      <w:r w:rsidRPr="008A67A6">
        <w:rPr>
          <w:color w:val="980000"/>
          <w:highlight w:val="white"/>
        </w:rPr>
        <w:t>about the used codes?</w:t>
      </w:r>
      <w:commentRangeEnd w:id="53"/>
      <w:r w:rsidRPr="008A67A6">
        <w:commentReference w:id="53"/>
      </w:r>
      <w:commentRangeEnd w:id="54"/>
      <w:r w:rsidRPr="008A67A6">
        <w:commentReference w:id="54"/>
      </w:r>
      <w:commentRangeEnd w:id="55"/>
      <w:r w:rsidRPr="008A67A6">
        <w:commentReference w:id="55"/>
      </w:r>
      <w:commentRangeEnd w:id="56"/>
      <w:r w:rsidRPr="008A67A6">
        <w:commentReference w:id="56"/>
      </w:r>
      <w:commentRangeEnd w:id="57"/>
      <w:r w:rsidRPr="008A67A6">
        <w:commentReference w:id="57"/>
      </w:r>
      <w:commentRangeEnd w:id="58"/>
      <w:r w:rsidRPr="008A67A6">
        <w:commentReference w:id="58"/>
      </w:r>
      <w:commentRangeEnd w:id="59"/>
      <w:r w:rsidRPr="008A67A6">
        <w:commentReference w:id="59"/>
      </w:r>
      <w:commentRangeEnd w:id="60"/>
      <w:r w:rsidRPr="008A67A6">
        <w:commentReference w:id="60"/>
      </w:r>
      <w:commentRangeEnd w:id="61"/>
      <w:r w:rsidRPr="008A67A6">
        <w:commentReference w:id="61"/>
      </w:r>
      <w:r w:rsidRPr="008A67A6">
        <w:rPr>
          <w:color w:val="980000"/>
          <w:highlight w:val="white"/>
        </w:rPr>
        <w:t xml:space="preserve"> </w:t>
      </w:r>
      <w:r w:rsidRPr="008A67A6">
        <w:t xml:space="preserve">A 2-year dataset (September 2019-February 2022) with a 5-min time step is used for this study, with 90% of it used for training and 10% for validation and test. The predictors in the model are then the LWD and </w:t>
      </w:r>
      <w:commentRangeStart w:id="62"/>
      <w:commentRangeStart w:id="63"/>
      <w:commentRangeStart w:id="64"/>
      <w:r w:rsidRPr="008A67A6">
        <w:t>SWD</w:t>
      </w:r>
      <w:commentRangeEnd w:id="62"/>
      <w:r w:rsidRPr="008A67A6">
        <w:commentReference w:id="62"/>
      </w:r>
      <w:commentRangeEnd w:id="63"/>
      <w:r w:rsidRPr="008A67A6">
        <w:commentReference w:id="63"/>
      </w:r>
      <w:commentRangeEnd w:id="64"/>
      <w:r w:rsidRPr="008A67A6">
        <w:commentReference w:id="64"/>
      </w:r>
      <w:r w:rsidRPr="008A67A6">
        <w:t xml:space="preserve"> fluxes and the additional meteorological parameters measured at the BSRN station (Table 1), and the predictand is the CF measurements from the </w:t>
      </w:r>
      <w:commentRangeStart w:id="65"/>
      <w:commentRangeStart w:id="66"/>
      <w:commentRangeStart w:id="67"/>
      <w:r w:rsidRPr="008A67A6">
        <w:t>UV-Indien network</w:t>
      </w:r>
      <w:commentRangeEnd w:id="65"/>
      <w:r w:rsidRPr="008A67A6">
        <w:commentReference w:id="65"/>
      </w:r>
      <w:commentRangeEnd w:id="66"/>
      <w:r w:rsidRPr="008A67A6">
        <w:commentReference w:id="66"/>
      </w:r>
      <w:commentRangeEnd w:id="67"/>
      <w:r w:rsidRPr="008A67A6">
        <w:commentReference w:id="67"/>
      </w:r>
      <w:r w:rsidRPr="008A67A6">
        <w:t xml:space="preserve">. Cross validation is performed for training. Learning curves </w:t>
      </w:r>
      <w:commentRangeStart w:id="68"/>
      <w:commentRangeStart w:id="69"/>
      <w:r w:rsidRPr="008A67A6">
        <w:t>based on RMSE</w:t>
      </w:r>
      <w:commentRangeEnd w:id="68"/>
      <w:r w:rsidRPr="008A67A6">
        <w:commentReference w:id="68"/>
      </w:r>
      <w:commentRangeEnd w:id="69"/>
      <w:r w:rsidRPr="008A67A6">
        <w:commentReference w:id="69"/>
      </w:r>
      <w:r w:rsidRPr="008A67A6">
        <w:t xml:space="preserve"> are used to evaluate the model during the training and the validation.</w:t>
      </w:r>
    </w:p>
    <w:p w14:paraId="7FF240BA" w14:textId="77777777" w:rsidR="008E41CB" w:rsidRPr="008A67A6" w:rsidRDefault="008E41CB" w:rsidP="006A597C"/>
    <w:p w14:paraId="7FF240BB" w14:textId="77777777" w:rsidR="008E41CB" w:rsidRPr="008A67A6" w:rsidRDefault="008E41CB" w:rsidP="006A597C"/>
    <w:p w14:paraId="7FF240BC" w14:textId="77777777" w:rsidR="008E41CB" w:rsidRPr="008A67A6" w:rsidRDefault="008E41CB" w:rsidP="006A597C">
      <w:pPr>
        <w:rPr>
          <w:highlight w:val="white"/>
        </w:rPr>
      </w:pPr>
    </w:p>
    <w:p w14:paraId="7FF240BD" w14:textId="77777777" w:rsidR="008E41CB" w:rsidRPr="006A597C" w:rsidRDefault="00000000" w:rsidP="00425993">
      <w:pPr>
        <w:pStyle w:val="Heading2"/>
        <w:rPr>
          <w:highlight w:val="white"/>
        </w:rPr>
      </w:pPr>
      <w:r w:rsidRPr="006A597C">
        <w:rPr>
          <w:highlight w:val="white"/>
        </w:rPr>
        <w:t>Error metrics</w:t>
      </w:r>
    </w:p>
    <w:p w14:paraId="7FF240BE" w14:textId="77777777" w:rsidR="008E41CB" w:rsidRPr="008A67A6" w:rsidRDefault="008E41CB" w:rsidP="006A597C">
      <w:pPr>
        <w:rPr>
          <w:highlight w:val="white"/>
        </w:rPr>
      </w:pPr>
    </w:p>
    <w:p w14:paraId="7FF240BF" w14:textId="77777777" w:rsidR="008E41CB" w:rsidRPr="008A67A6" w:rsidRDefault="00000000" w:rsidP="006A597C">
      <w:pPr>
        <w:rPr>
          <w:highlight w:val="white"/>
        </w:rPr>
      </w:pPr>
      <w:r w:rsidRPr="008A67A6">
        <w:rPr>
          <w:highlight w:val="white"/>
        </w:rPr>
        <w:lastRenderedPageBreak/>
        <w:t>To evaluate the performance of the XGBoost models, APCADA, and the corresponding results comparison, root mean square error (RMSE); mean absolute error (MAE); and correlation coefficient (r) were calculated.</w:t>
      </w:r>
    </w:p>
    <w:p w14:paraId="7FF240C0" w14:textId="77777777" w:rsidR="008E41CB" w:rsidRPr="008A67A6" w:rsidRDefault="008E41CB" w:rsidP="006A597C">
      <w:pPr>
        <w:rPr>
          <w:highlight w:val="white"/>
        </w:rPr>
      </w:pPr>
    </w:p>
    <w:p w14:paraId="7FF240C1" w14:textId="667CC889" w:rsidR="008E41CB" w:rsidRPr="008A67A6" w:rsidRDefault="008A67A6" w:rsidP="006A597C">
      <w:pPr>
        <w:rPr>
          <w:highlight w:val="white"/>
        </w:rPr>
      </w:pPr>
      <m:oMath>
        <m:r>
          <w:rPr>
            <w:rFonts w:ascii="Cambria Math" w:hAnsi="Cambria Math"/>
            <w:highlight w:val="white"/>
          </w:rPr>
          <m:t>MAE</m:t>
        </m:r>
        <m:r>
          <m:rPr>
            <m:sty m:val="p"/>
          </m:rPr>
          <w:rPr>
            <w:rFonts w:ascii="Cambria Math" w:hAnsi="Cambria Math"/>
            <w:highlight w:val="white"/>
          </w:rPr>
          <m:t>=</m:t>
        </m:r>
        <m:f>
          <m:fPr>
            <m:ctrlPr>
              <w:rPr>
                <w:rFonts w:ascii="Cambria Math" w:hAnsi="Cambria Math"/>
                <w:highlight w:val="white"/>
              </w:rPr>
            </m:ctrlPr>
          </m:fPr>
          <m:num>
            <m:r>
              <m:rPr>
                <m:sty m:val="p"/>
              </m:rPr>
              <w:rPr>
                <w:rFonts w:ascii="Cambria Math" w:hAnsi="Cambria Math"/>
                <w:highlight w:val="white"/>
              </w:rPr>
              <m:t>1</m:t>
            </m:r>
          </m:num>
          <m:den>
            <m:r>
              <w:rPr>
                <w:rFonts w:ascii="Cambria Math" w:hAnsi="Cambria Math"/>
                <w:highlight w:val="white"/>
              </w:rPr>
              <m:t>N</m:t>
            </m:r>
          </m:den>
        </m:f>
        <m:sSup>
          <m:sSupPr>
            <m:ctrlPr>
              <w:rPr>
                <w:rFonts w:ascii="Cambria Math" w:hAnsi="Cambria Math"/>
                <w:highlight w:val="white"/>
              </w:rPr>
            </m:ctrlPr>
          </m:sSupPr>
          <m:e>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d>
              <m:dPr>
                <m:begChr m:val="|"/>
                <m:endChr m:val="|"/>
                <m:ctrlPr>
                  <w:rPr>
                    <w:rFonts w:ascii="Cambria Math" w:hAnsi="Cambria Math"/>
                    <w:highlight w:val="white"/>
                  </w:rPr>
                </m:ctrlPr>
              </m:dPr>
              <m:e>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e>
            </m:d>
          </m:e>
          <m:sup/>
        </m:sSup>
      </m:oMath>
      <w:commentRangeStart w:id="70"/>
      <w:commentRangeStart w:id="71"/>
      <w:commentRangeEnd w:id="70"/>
      <w:r w:rsidRPr="008A67A6">
        <w:commentReference w:id="70"/>
      </w:r>
      <w:commentRangeEnd w:id="71"/>
      <w:r w:rsidRPr="008A67A6">
        <w:commentReference w:id="71"/>
      </w:r>
      <w:r w:rsidRPr="008A67A6">
        <w:rPr>
          <w:highlight w:val="white"/>
        </w:rPr>
        <w:t xml:space="preserve"> eq. 2</w:t>
      </w:r>
    </w:p>
    <w:p w14:paraId="7FF240C2" w14:textId="77777777" w:rsidR="008E41CB" w:rsidRPr="008A67A6" w:rsidRDefault="008E41CB" w:rsidP="006A597C">
      <w:pPr>
        <w:rPr>
          <w:highlight w:val="white"/>
        </w:rPr>
      </w:pPr>
    </w:p>
    <w:p w14:paraId="7FF240C3" w14:textId="197C1947" w:rsidR="008E41CB" w:rsidRPr="008A67A6" w:rsidRDefault="008A67A6" w:rsidP="006A597C">
      <w:pPr>
        <w:rPr>
          <w:highlight w:val="white"/>
        </w:rPr>
      </w:pPr>
      <m:oMath>
        <m:r>
          <w:rPr>
            <w:rFonts w:ascii="Cambria Math" w:hAnsi="Cambria Math"/>
            <w:highlight w:val="white"/>
          </w:rPr>
          <m:t>RMSE</m:t>
        </m:r>
        <m:r>
          <m:rPr>
            <m:sty m:val="p"/>
          </m:rPr>
          <w:rPr>
            <w:rFonts w:ascii="Cambria Math" w:hAnsi="Cambria Math"/>
            <w:highlight w:val="white"/>
          </w:rPr>
          <m:t xml:space="preserve">= </m:t>
        </m:r>
        <m:rad>
          <m:radPr>
            <m:degHide m:val="1"/>
            <m:ctrlPr>
              <w:rPr>
                <w:rFonts w:ascii="Cambria Math" w:hAnsi="Cambria Math"/>
                <w:highlight w:val="white"/>
              </w:rPr>
            </m:ctrlPr>
          </m:radPr>
          <m:deg/>
          <m:e>
            <m:f>
              <m:fPr>
                <m:ctrlPr>
                  <w:rPr>
                    <w:rFonts w:ascii="Cambria Math" w:hAnsi="Cambria Math"/>
                    <w:highlight w:val="white"/>
                  </w:rPr>
                </m:ctrlPr>
              </m:fPr>
              <m:num>
                <m:r>
                  <m:rPr>
                    <m:sty m:val="p"/>
                  </m:rPr>
                  <w:rPr>
                    <w:rFonts w:ascii="Cambria Math" w:hAnsi="Cambria Math"/>
                    <w:highlight w:val="white"/>
                  </w:rPr>
                  <m:t>1</m:t>
                </m:r>
              </m:num>
              <m:den>
                <m:r>
                  <w:rPr>
                    <w:rFonts w:ascii="Cambria Math" w:hAnsi="Cambria Math"/>
                    <w:highlight w:val="white"/>
                  </w:rPr>
                  <m:t>N</m:t>
                </m:r>
              </m:den>
            </m:f>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r>
              <m:rPr>
                <m:sty m:val="p"/>
              </m:rPr>
              <w:rPr>
                <w:rFonts w:ascii="Cambria Math" w:hAnsi="Cambria Math"/>
                <w:highlight w:val="white"/>
              </w:rPr>
              <m:t>)</m:t>
            </m:r>
          </m:e>
        </m:rad>
      </m:oMath>
      <w:r w:rsidRPr="008A67A6">
        <w:rPr>
          <w:highlight w:val="white"/>
        </w:rPr>
        <w:t xml:space="preserve">   eq. 3</w:t>
      </w:r>
    </w:p>
    <w:p w14:paraId="7FF240C4" w14:textId="77777777" w:rsidR="008E41CB" w:rsidRPr="008A67A6" w:rsidRDefault="008E41CB" w:rsidP="006A597C">
      <w:pPr>
        <w:rPr>
          <w:highlight w:val="white"/>
        </w:rPr>
      </w:pPr>
    </w:p>
    <w:p w14:paraId="7FF240C5" w14:textId="15A4CE70" w:rsidR="008E41CB" w:rsidRPr="008A67A6" w:rsidRDefault="008A67A6" w:rsidP="006A597C">
      <w:pPr>
        <w:rPr>
          <w:highlight w:val="white"/>
        </w:rPr>
      </w:pPr>
      <m:oMath>
        <m:r>
          <w:rPr>
            <w:rFonts w:ascii="Cambria Math" w:hAnsi="Cambria Math"/>
            <w:highlight w:val="white"/>
          </w:rPr>
          <m:t>r</m:t>
        </m:r>
        <m:r>
          <m:rPr>
            <m:sty m:val="p"/>
          </m:rPr>
          <w:rPr>
            <w:rFonts w:ascii="Cambria Math" w:hAnsi="Cambria Math"/>
            <w:highlight w:val="white"/>
          </w:rPr>
          <m:t>=</m:t>
        </m:r>
        <m:f>
          <m:fPr>
            <m:ctrlPr>
              <w:rPr>
                <w:rFonts w:ascii="Cambria Math" w:hAnsi="Cambria Math"/>
                <w:highlight w:val="white"/>
              </w:rPr>
            </m:ctrlPr>
          </m:fPr>
          <m:num>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y</m:t>
                </m:r>
              </m:e>
            </m:bar>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o</m:t>
                </m:r>
              </m:e>
            </m:bar>
            <m:r>
              <m:rPr>
                <m:sty m:val="p"/>
              </m:rPr>
              <w:rPr>
                <w:rFonts w:ascii="Cambria Math" w:hAnsi="Cambria Math"/>
                <w:highlight w:val="white"/>
              </w:rPr>
              <m:t>)</m:t>
            </m:r>
          </m:num>
          <m:den>
            <m:sSub>
              <m:sSubPr>
                <m:ctrlPr>
                  <w:rPr>
                    <w:rFonts w:ascii="Cambria Math" w:hAnsi="Cambria Math"/>
                    <w:highlight w:val="white"/>
                  </w:rPr>
                </m:ctrlPr>
              </m:sSubPr>
              <m:e>
                <m:sSup>
                  <m:sSupPr>
                    <m:ctrlPr>
                      <w:rPr>
                        <w:rFonts w:ascii="Cambria Math" w:hAnsi="Cambria Math"/>
                        <w:highlight w:val="white"/>
                      </w:rPr>
                    </m:ctrlPr>
                  </m:sSupPr>
                  <m:e>
                    <m:r>
                      <w:rPr>
                        <w:rFonts w:ascii="Cambria Math" w:hAnsi="Cambria Math"/>
                        <w:highlight w:val="white"/>
                      </w:rPr>
                      <m:t>Σ</m:t>
                    </m:r>
                  </m:e>
                  <m:sup>
                    <m:r>
                      <w:rPr>
                        <w:rFonts w:ascii="Cambria Math" w:hAnsi="Cambria Math"/>
                        <w:highlight w:val="white"/>
                      </w:rPr>
                      <m:t>n</m:t>
                    </m:r>
                  </m:sup>
                </m:sSup>
              </m:e>
              <m:sub>
                <m:r>
                  <w:rPr>
                    <w:rFonts w:ascii="Cambria Math" w:hAnsi="Cambria Math"/>
                    <w:highlight w:val="white"/>
                  </w:rPr>
                  <m:t>i</m:t>
                </m:r>
                <m:r>
                  <m:rPr>
                    <m:sty m:val="p"/>
                  </m:rPr>
                  <w:rPr>
                    <w:rFonts w:ascii="Cambria Math" w:hAnsi="Cambria Math"/>
                    <w:highlight w:val="white"/>
                  </w:rPr>
                  <m:t>=1</m:t>
                </m:r>
              </m:sub>
            </m:sSub>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y</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y</m:t>
                </m:r>
              </m:e>
            </m:bar>
            <m:sSup>
              <m:sSupPr>
                <m:ctrlPr>
                  <w:rPr>
                    <w:rFonts w:ascii="Cambria Math" w:hAnsi="Cambria Math"/>
                    <w:highlight w:val="white"/>
                  </w:rPr>
                </m:ctrlPr>
              </m:sSupPr>
              <m:e>
                <m:r>
                  <m:rPr>
                    <m:sty m:val="p"/>
                  </m:rPr>
                  <w:rPr>
                    <w:rFonts w:ascii="Cambria Math" w:hAnsi="Cambria Math"/>
                    <w:highlight w:val="white"/>
                  </w:rPr>
                  <m:t>)</m:t>
                </m:r>
              </m:e>
              <m:sup>
                <m:r>
                  <m:rPr>
                    <m:sty m:val="p"/>
                  </m:rPr>
                  <w:rPr>
                    <w:rFonts w:ascii="Cambria Math" w:hAnsi="Cambria Math"/>
                    <w:highlight w:val="white"/>
                  </w:rPr>
                  <m:t>2</m:t>
                </m:r>
              </m:sup>
            </m:sSup>
            <m:r>
              <m:rPr>
                <m:sty m:val="p"/>
              </m:rPr>
              <w:rPr>
                <w:rFonts w:ascii="Cambria Math" w:hAnsi="Cambria Math"/>
                <w:highlight w:val="white"/>
              </w:rPr>
              <m:t>(</m:t>
            </m:r>
            <m:sSub>
              <m:sSubPr>
                <m:ctrlPr>
                  <w:rPr>
                    <w:rFonts w:ascii="Cambria Math" w:hAnsi="Cambria Math"/>
                    <w:highlight w:val="white"/>
                  </w:rPr>
                </m:ctrlPr>
              </m:sSubPr>
              <m:e>
                <m:r>
                  <w:rPr>
                    <w:rFonts w:ascii="Cambria Math" w:hAnsi="Cambria Math"/>
                    <w:highlight w:val="white"/>
                  </w:rPr>
                  <m:t>o</m:t>
                </m:r>
              </m:e>
              <m:sub>
                <m:r>
                  <w:rPr>
                    <w:rFonts w:ascii="Cambria Math" w:hAnsi="Cambria Math"/>
                    <w:highlight w:val="white"/>
                  </w:rPr>
                  <m:t>i</m:t>
                </m:r>
              </m:sub>
            </m:sSub>
            <m:r>
              <m:rPr>
                <m:sty m:val="p"/>
              </m:rPr>
              <w:rPr>
                <w:rFonts w:ascii="Cambria Math" w:hAnsi="Cambria Math"/>
                <w:highlight w:val="white"/>
              </w:rPr>
              <m:t>-</m:t>
            </m:r>
            <m:bar>
              <m:barPr>
                <m:ctrlPr>
                  <w:rPr>
                    <w:rFonts w:ascii="Cambria Math" w:hAnsi="Cambria Math"/>
                    <w:highlight w:val="white"/>
                  </w:rPr>
                </m:ctrlPr>
              </m:barPr>
              <m:e>
                <m:r>
                  <w:rPr>
                    <w:rFonts w:ascii="Cambria Math" w:hAnsi="Cambria Math"/>
                    <w:highlight w:val="white"/>
                  </w:rPr>
                  <m:t>o</m:t>
                </m:r>
              </m:e>
            </m:bar>
            <m:sSup>
              <m:sSupPr>
                <m:ctrlPr>
                  <w:rPr>
                    <w:rFonts w:ascii="Cambria Math" w:hAnsi="Cambria Math"/>
                    <w:highlight w:val="white"/>
                  </w:rPr>
                </m:ctrlPr>
              </m:sSupPr>
              <m:e>
                <m:r>
                  <m:rPr>
                    <m:sty m:val="p"/>
                  </m:rPr>
                  <w:rPr>
                    <w:rFonts w:ascii="Cambria Math" w:hAnsi="Cambria Math"/>
                    <w:highlight w:val="white"/>
                  </w:rPr>
                  <m:t>)</m:t>
                </m:r>
              </m:e>
              <m:sup>
                <m:r>
                  <m:rPr>
                    <m:sty m:val="p"/>
                  </m:rPr>
                  <w:rPr>
                    <w:rFonts w:ascii="Cambria Math" w:hAnsi="Cambria Math"/>
                    <w:highlight w:val="white"/>
                  </w:rPr>
                  <m:t>2</m:t>
                </m:r>
              </m:sup>
            </m:sSup>
          </m:den>
        </m:f>
      </m:oMath>
      <w:r w:rsidRPr="008A67A6">
        <w:rPr>
          <w:highlight w:val="white"/>
        </w:rPr>
        <w:t xml:space="preserve">  eq. 4</w:t>
      </w:r>
    </w:p>
    <w:p w14:paraId="7FF240C6" w14:textId="77777777" w:rsidR="008E41CB" w:rsidRPr="008A67A6" w:rsidRDefault="008E41CB" w:rsidP="006A597C">
      <w:pPr>
        <w:rPr>
          <w:highlight w:val="white"/>
        </w:rPr>
      </w:pPr>
    </w:p>
    <w:p w14:paraId="7FF240C7" w14:textId="77777777" w:rsidR="008E41CB" w:rsidRPr="008A67A6" w:rsidRDefault="00000000" w:rsidP="006A597C">
      <w:pPr>
        <w:rPr>
          <w:highlight w:val="white"/>
        </w:rPr>
      </w:pPr>
      <w:r w:rsidRPr="008A67A6">
        <w:rPr>
          <w:highlight w:val="white"/>
        </w:rPr>
        <w:t xml:space="preserve">Chao: the above table is not clear enough, what about the </w:t>
      </w:r>
      <w:proofErr w:type="gramStart"/>
      <w:r w:rsidRPr="008A67A6">
        <w:rPr>
          <w:highlight w:val="white"/>
        </w:rPr>
        <w:t>more simple</w:t>
      </w:r>
      <w:proofErr w:type="gramEnd"/>
      <w:r w:rsidRPr="008A67A6">
        <w:rPr>
          <w:highlight w:val="white"/>
        </w:rPr>
        <w:t xml:space="preserve"> one below. (</w:t>
      </w:r>
      <w:proofErr w:type="gramStart"/>
      <w:r w:rsidRPr="008A67A6">
        <w:rPr>
          <w:highlight w:val="white"/>
        </w:rPr>
        <w:t>maybe</w:t>
      </w:r>
      <w:proofErr w:type="gramEnd"/>
      <w:r w:rsidRPr="008A67A6">
        <w:rPr>
          <w:highlight w:val="white"/>
        </w:rPr>
        <w:t xml:space="preserve"> even remove the column of period if all data in the same period). </w:t>
      </w:r>
      <w:r w:rsidRPr="008A67A6">
        <w:rPr>
          <w:color w:val="980000"/>
          <w:highlight w:val="white"/>
        </w:rPr>
        <w:t>solved</w:t>
      </w:r>
    </w:p>
    <w:p w14:paraId="7FF240C8" w14:textId="77777777" w:rsidR="008E41CB" w:rsidRPr="008A67A6" w:rsidRDefault="008E41CB" w:rsidP="006A597C">
      <w:pPr>
        <w:rPr>
          <w:highlight w:val="white"/>
        </w:rPr>
      </w:pPr>
    </w:p>
    <w:p w14:paraId="7FF24109" w14:textId="77777777" w:rsidR="008E41CB" w:rsidRPr="008A67A6" w:rsidRDefault="008E41CB" w:rsidP="006A597C">
      <w:pPr>
        <w:rPr>
          <w:highlight w:val="white"/>
        </w:rPr>
      </w:pPr>
    </w:p>
    <w:p w14:paraId="7FF2410A" w14:textId="77777777" w:rsidR="008E41CB" w:rsidRPr="008A67A6" w:rsidRDefault="008E41CB" w:rsidP="006A597C">
      <w:pPr>
        <w:rPr>
          <w:highlight w:val="white"/>
        </w:rPr>
      </w:pPr>
    </w:p>
    <w:p w14:paraId="7FF2410B" w14:textId="77777777" w:rsidR="008E41CB" w:rsidRPr="008A67A6" w:rsidRDefault="00000000" w:rsidP="00425993">
      <w:pPr>
        <w:pStyle w:val="Heading1"/>
        <w:rPr>
          <w:highlight w:val="white"/>
        </w:rPr>
      </w:pPr>
      <w:r w:rsidRPr="008A67A6">
        <w:rPr>
          <w:highlight w:val="white"/>
        </w:rPr>
        <w:t>Results</w:t>
      </w:r>
    </w:p>
    <w:p w14:paraId="7FF2410C" w14:textId="77777777" w:rsidR="008E41CB" w:rsidRPr="008A67A6" w:rsidRDefault="008E41CB" w:rsidP="006A597C">
      <w:pPr>
        <w:rPr>
          <w:highlight w:val="white"/>
        </w:rPr>
      </w:pPr>
    </w:p>
    <w:p w14:paraId="7FF2410D" w14:textId="77777777" w:rsidR="008E41CB" w:rsidRPr="006A597C" w:rsidRDefault="00000000" w:rsidP="00425993">
      <w:pPr>
        <w:pStyle w:val="Heading2"/>
        <w:rPr>
          <w:highlight w:val="white"/>
        </w:rPr>
      </w:pPr>
      <w:r w:rsidRPr="006A597C">
        <w:rPr>
          <w:highlight w:val="white"/>
        </w:rPr>
        <w:t>APCADA performance</w:t>
      </w:r>
    </w:p>
    <w:p w14:paraId="7FF2410E" w14:textId="77777777" w:rsidR="008E41CB" w:rsidRPr="008A67A6" w:rsidRDefault="008E41CB" w:rsidP="006A597C">
      <w:pPr>
        <w:rPr>
          <w:highlight w:val="white"/>
        </w:rPr>
      </w:pPr>
    </w:p>
    <w:p w14:paraId="7FF2410F" w14:textId="06A1C820" w:rsidR="008E41CB" w:rsidRPr="008A67A6" w:rsidRDefault="00000000" w:rsidP="006A597C">
      <w:pPr>
        <w:rPr>
          <w:highlight w:val="white"/>
        </w:rPr>
      </w:pPr>
      <w:r w:rsidRPr="008A67A6">
        <w:rPr>
          <w:highlight w:val="white"/>
        </w:rPr>
        <w:t xml:space="preserve">APCADA-estimated PCA (in octas) was first converted to CF and then compared with observations at Reunion for </w:t>
      </w:r>
      <w:r w:rsidRPr="008A67A6">
        <w:rPr>
          <w:color w:val="0000FF"/>
          <w:highlight w:val="white"/>
        </w:rPr>
        <w:t>September 2019 - February 2021</w:t>
      </w:r>
      <w:r w:rsidRPr="008A67A6">
        <w:rPr>
          <w:highlight w:val="white"/>
        </w:rPr>
        <w:t xml:space="preserve"> period. Figure (\ref</w:t>
      </w:r>
      <w:r w:rsidR="00BB2A9B">
        <w:rPr>
          <w:highlight w:val="white"/>
        </w:rPr>
        <w:t>)</w:t>
      </w:r>
      <w:r w:rsidRPr="008A67A6">
        <w:rPr>
          <w:highlight w:val="white"/>
        </w:rPr>
        <w:t xml:space="preserve">) shows observed and estimated CF time series, APCADA was able to estimate dynamics of the observed CF. About 78.1% of CF estimations agree with observations. RMSE and MAE of 0.31, and 0.23 respectively were observed. </w:t>
      </w:r>
    </w:p>
    <w:p w14:paraId="7FF24110" w14:textId="77777777" w:rsidR="008E41CB" w:rsidRPr="008A67A6" w:rsidRDefault="008E41CB" w:rsidP="006A597C">
      <w:pPr>
        <w:rPr>
          <w:highlight w:val="white"/>
        </w:rPr>
      </w:pPr>
    </w:p>
    <w:p w14:paraId="7FF24111" w14:textId="20F81CA9" w:rsidR="008E41CB" w:rsidRPr="008A67A6" w:rsidRDefault="00000000" w:rsidP="006A597C">
      <w:pPr>
        <w:rPr>
          <w:highlight w:val="white"/>
        </w:rPr>
      </w:pPr>
      <w:commentRangeStart w:id="72"/>
      <w:r w:rsidRPr="008A67A6">
        <w:rPr>
          <w:rFonts w:eastAsia="Cardo"/>
          <w:highlight w:val="white"/>
        </w:rPr>
        <w:t>We need to add some other results to increase analysis: (1) showing the level of estimating three classes: CF [0 - 0.25, 0.25 - 0.75, and 0.75 - 1</w:t>
      </w:r>
      <w:r w:rsidR="00CC743F" w:rsidRPr="008A67A6">
        <w:rPr>
          <w:rFonts w:eastAsia="Cardo"/>
          <w:highlight w:val="white"/>
        </w:rPr>
        <w:t>] →</w:t>
      </w:r>
      <w:r w:rsidRPr="008A67A6">
        <w:rPr>
          <w:rFonts w:eastAsia="Cardo"/>
          <w:highlight w:val="white"/>
        </w:rPr>
        <w:t xml:space="preserve"> to ‘better’ evaluate under/overestimation. (2) plot 1-day results.</w:t>
      </w:r>
      <w:commentRangeEnd w:id="72"/>
      <w:r w:rsidRPr="008A67A6">
        <w:commentReference w:id="72"/>
      </w:r>
    </w:p>
    <w:p w14:paraId="7FF24112" w14:textId="77777777" w:rsidR="008E41CB" w:rsidRPr="008A67A6" w:rsidRDefault="008E41CB" w:rsidP="006A597C">
      <w:pPr>
        <w:rPr>
          <w:highlight w:val="white"/>
        </w:rPr>
      </w:pPr>
    </w:p>
    <w:p w14:paraId="7FF24113" w14:textId="77777777" w:rsidR="008E41CB" w:rsidRPr="008A67A6" w:rsidRDefault="00000000" w:rsidP="006A597C">
      <w:pPr>
        <w:rPr>
          <w:highlight w:val="white"/>
        </w:rPr>
      </w:pPr>
      <w:commentRangeStart w:id="73"/>
      <w:r w:rsidRPr="008A67A6">
        <w:rPr>
          <w:highlight w:val="white"/>
        </w:rPr>
        <w:t>here</w:t>
      </w:r>
      <w:commentRangeEnd w:id="73"/>
      <w:r w:rsidRPr="008A67A6">
        <w:commentReference w:id="73"/>
      </w:r>
    </w:p>
    <w:p w14:paraId="7FF24114" w14:textId="77777777" w:rsidR="008E41CB" w:rsidRPr="008A67A6" w:rsidRDefault="00000000" w:rsidP="006A597C">
      <w:pPr>
        <w:rPr>
          <w:highlight w:val="white"/>
        </w:rPr>
      </w:pPr>
      <w:commentRangeStart w:id="74"/>
      <w:commentRangeStart w:id="75"/>
      <w:r w:rsidRPr="008A67A6">
        <w:rPr>
          <w:noProof/>
          <w:highlight w:val="white"/>
        </w:rPr>
        <w:drawing>
          <wp:inline distT="114300" distB="114300" distL="114300" distR="114300" wp14:anchorId="7FF24296" wp14:editId="7FF24297">
            <wp:extent cx="6753708" cy="249024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t="911" b="911"/>
                    <a:stretch>
                      <a:fillRect/>
                    </a:stretch>
                  </pic:blipFill>
                  <pic:spPr>
                    <a:xfrm>
                      <a:off x="0" y="0"/>
                      <a:ext cx="6753708" cy="2490248"/>
                    </a:xfrm>
                    <a:prstGeom prst="rect">
                      <a:avLst/>
                    </a:prstGeom>
                    <a:ln/>
                  </pic:spPr>
                </pic:pic>
              </a:graphicData>
            </a:graphic>
          </wp:inline>
        </w:drawing>
      </w:r>
      <w:commentRangeEnd w:id="74"/>
      <w:r w:rsidRPr="008A67A6">
        <w:commentReference w:id="74"/>
      </w:r>
      <w:commentRangeEnd w:id="75"/>
      <w:r w:rsidRPr="008A67A6">
        <w:commentReference w:id="75"/>
      </w:r>
    </w:p>
    <w:p w14:paraId="7FF24115" w14:textId="77777777" w:rsidR="008E41CB" w:rsidRPr="008A67A6" w:rsidRDefault="008E41CB" w:rsidP="006A597C">
      <w:pPr>
        <w:rPr>
          <w:highlight w:val="white"/>
        </w:rPr>
      </w:pPr>
    </w:p>
    <w:p w14:paraId="7FF24116" w14:textId="77777777" w:rsidR="008E41CB" w:rsidRPr="008A67A6" w:rsidRDefault="00000000" w:rsidP="006A597C">
      <w:pPr>
        <w:rPr>
          <w:highlight w:val="white"/>
        </w:rPr>
      </w:pPr>
      <w:r w:rsidRPr="008A67A6">
        <w:rPr>
          <w:highlight w:val="white"/>
        </w:rPr>
        <w:lastRenderedPageBreak/>
        <w:t xml:space="preserve">   Table 2: Model performance in estimating CF different levels (low, medium, and </w:t>
      </w:r>
      <w:commentRangeStart w:id="76"/>
      <w:r w:rsidRPr="008A67A6">
        <w:rPr>
          <w:highlight w:val="white"/>
        </w:rPr>
        <w:t>high</w:t>
      </w:r>
      <w:commentRangeEnd w:id="76"/>
      <w:r w:rsidRPr="008A67A6">
        <w:commentReference w:id="76"/>
      </w:r>
      <w:r w:rsidRPr="008A67A6">
        <w:rPr>
          <w:highlight w:val="white"/>
        </w:rPr>
        <w:t xml:space="preserve"> cloudy)</w:t>
      </w:r>
    </w:p>
    <w:tbl>
      <w:tblPr>
        <w:tblStyle w:val="a0"/>
        <w:tblW w:w="885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040"/>
        <w:gridCol w:w="2430"/>
        <w:gridCol w:w="2115"/>
      </w:tblGrid>
      <w:tr w:rsidR="008E41CB" w:rsidRPr="008A67A6" w14:paraId="7FF2411B" w14:textId="77777777">
        <w:tc>
          <w:tcPr>
            <w:tcW w:w="2265" w:type="dxa"/>
            <w:shd w:val="clear" w:color="auto" w:fill="auto"/>
            <w:tcMar>
              <w:top w:w="100" w:type="dxa"/>
              <w:left w:w="100" w:type="dxa"/>
              <w:bottom w:w="100" w:type="dxa"/>
              <w:right w:w="100" w:type="dxa"/>
            </w:tcMar>
          </w:tcPr>
          <w:p w14:paraId="7FF24117" w14:textId="77777777" w:rsidR="008E41CB" w:rsidRPr="008A67A6" w:rsidRDefault="00000000" w:rsidP="006A597C">
            <w:pPr>
              <w:rPr>
                <w:highlight w:val="white"/>
              </w:rPr>
            </w:pPr>
            <w:r w:rsidRPr="008A67A6">
              <w:rPr>
                <w:highlight w:val="white"/>
              </w:rPr>
              <w:t>Model\I</w:t>
            </w:r>
          </w:p>
        </w:tc>
        <w:tc>
          <w:tcPr>
            <w:tcW w:w="2040" w:type="dxa"/>
            <w:shd w:val="clear" w:color="auto" w:fill="auto"/>
            <w:tcMar>
              <w:top w:w="100" w:type="dxa"/>
              <w:left w:w="100" w:type="dxa"/>
              <w:bottom w:w="100" w:type="dxa"/>
              <w:right w:w="100" w:type="dxa"/>
            </w:tcMar>
          </w:tcPr>
          <w:p w14:paraId="7FF24118" w14:textId="77777777" w:rsidR="008E41CB" w:rsidRPr="008A67A6" w:rsidRDefault="00000000" w:rsidP="006A597C">
            <w:pPr>
              <w:rPr>
                <w:highlight w:val="white"/>
              </w:rPr>
            </w:pPr>
            <w:r w:rsidRPr="008A67A6">
              <w:rPr>
                <w:highlight w:val="white"/>
              </w:rPr>
              <w:t xml:space="preserve">        0.00 - 0.25</w:t>
            </w:r>
          </w:p>
        </w:tc>
        <w:tc>
          <w:tcPr>
            <w:tcW w:w="2430" w:type="dxa"/>
            <w:shd w:val="clear" w:color="auto" w:fill="auto"/>
            <w:tcMar>
              <w:top w:w="100" w:type="dxa"/>
              <w:left w:w="100" w:type="dxa"/>
              <w:bottom w:w="100" w:type="dxa"/>
              <w:right w:w="100" w:type="dxa"/>
            </w:tcMar>
          </w:tcPr>
          <w:p w14:paraId="7FF24119" w14:textId="77777777" w:rsidR="008E41CB" w:rsidRPr="008A67A6" w:rsidRDefault="00000000" w:rsidP="006A597C">
            <w:pPr>
              <w:rPr>
                <w:highlight w:val="white"/>
              </w:rPr>
            </w:pPr>
            <w:r w:rsidRPr="008A67A6">
              <w:rPr>
                <w:highlight w:val="white"/>
              </w:rPr>
              <w:t xml:space="preserve">        0.25 - 0.75</w:t>
            </w:r>
          </w:p>
        </w:tc>
        <w:tc>
          <w:tcPr>
            <w:tcW w:w="2115" w:type="dxa"/>
            <w:shd w:val="clear" w:color="auto" w:fill="auto"/>
            <w:tcMar>
              <w:top w:w="100" w:type="dxa"/>
              <w:left w:w="100" w:type="dxa"/>
              <w:bottom w:w="100" w:type="dxa"/>
              <w:right w:w="100" w:type="dxa"/>
            </w:tcMar>
          </w:tcPr>
          <w:p w14:paraId="7FF2411A" w14:textId="77777777" w:rsidR="008E41CB" w:rsidRPr="008A67A6" w:rsidRDefault="00000000" w:rsidP="006A597C">
            <w:pPr>
              <w:rPr>
                <w:highlight w:val="white"/>
              </w:rPr>
            </w:pPr>
            <w:r w:rsidRPr="008A67A6">
              <w:rPr>
                <w:highlight w:val="white"/>
              </w:rPr>
              <w:t xml:space="preserve">      0.75 - 1.00</w:t>
            </w:r>
          </w:p>
        </w:tc>
      </w:tr>
      <w:tr w:rsidR="008E41CB" w:rsidRPr="008A67A6" w14:paraId="7FF24120" w14:textId="77777777">
        <w:tc>
          <w:tcPr>
            <w:tcW w:w="2265" w:type="dxa"/>
            <w:shd w:val="clear" w:color="auto" w:fill="auto"/>
            <w:tcMar>
              <w:top w:w="100" w:type="dxa"/>
              <w:left w:w="100" w:type="dxa"/>
              <w:bottom w:w="100" w:type="dxa"/>
              <w:right w:w="100" w:type="dxa"/>
            </w:tcMar>
          </w:tcPr>
          <w:p w14:paraId="7FF2411C" w14:textId="77777777" w:rsidR="008E41CB" w:rsidRPr="008A67A6" w:rsidRDefault="00000000" w:rsidP="006A597C">
            <w:pPr>
              <w:rPr>
                <w:highlight w:val="white"/>
              </w:rPr>
            </w:pPr>
            <w:r w:rsidRPr="008A67A6">
              <w:rPr>
                <w:highlight w:val="white"/>
              </w:rPr>
              <w:t>XGBoost</w:t>
            </w:r>
          </w:p>
        </w:tc>
        <w:tc>
          <w:tcPr>
            <w:tcW w:w="2040" w:type="dxa"/>
            <w:shd w:val="clear" w:color="auto" w:fill="auto"/>
            <w:tcMar>
              <w:top w:w="100" w:type="dxa"/>
              <w:left w:w="100" w:type="dxa"/>
              <w:bottom w:w="100" w:type="dxa"/>
              <w:right w:w="100" w:type="dxa"/>
            </w:tcMar>
          </w:tcPr>
          <w:p w14:paraId="7FF2411D" w14:textId="77777777" w:rsidR="008E41CB" w:rsidRPr="008A67A6" w:rsidRDefault="00000000" w:rsidP="006A597C">
            <w:pPr>
              <w:rPr>
                <w:highlight w:val="white"/>
              </w:rPr>
            </w:pPr>
            <w:r w:rsidRPr="008A67A6">
              <w:rPr>
                <w:highlight w:val="white"/>
              </w:rPr>
              <w:t>0.08</w:t>
            </w:r>
          </w:p>
        </w:tc>
        <w:tc>
          <w:tcPr>
            <w:tcW w:w="2430" w:type="dxa"/>
            <w:shd w:val="clear" w:color="auto" w:fill="auto"/>
            <w:tcMar>
              <w:top w:w="100" w:type="dxa"/>
              <w:left w:w="100" w:type="dxa"/>
              <w:bottom w:w="100" w:type="dxa"/>
              <w:right w:w="100" w:type="dxa"/>
            </w:tcMar>
          </w:tcPr>
          <w:p w14:paraId="7FF2411E" w14:textId="77777777" w:rsidR="008E41CB" w:rsidRPr="008A67A6" w:rsidRDefault="00000000" w:rsidP="006A597C">
            <w:pPr>
              <w:rPr>
                <w:highlight w:val="white"/>
              </w:rPr>
            </w:pPr>
            <w:r w:rsidRPr="008A67A6">
              <w:rPr>
                <w:highlight w:val="white"/>
              </w:rPr>
              <w:t>0.13</w:t>
            </w:r>
          </w:p>
        </w:tc>
        <w:tc>
          <w:tcPr>
            <w:tcW w:w="2115" w:type="dxa"/>
            <w:shd w:val="clear" w:color="auto" w:fill="auto"/>
            <w:tcMar>
              <w:top w:w="100" w:type="dxa"/>
              <w:left w:w="100" w:type="dxa"/>
              <w:bottom w:w="100" w:type="dxa"/>
              <w:right w:w="100" w:type="dxa"/>
            </w:tcMar>
          </w:tcPr>
          <w:p w14:paraId="7FF2411F" w14:textId="77777777" w:rsidR="008E41CB" w:rsidRPr="008A67A6" w:rsidRDefault="00000000" w:rsidP="006A597C">
            <w:pPr>
              <w:rPr>
                <w:highlight w:val="white"/>
              </w:rPr>
            </w:pPr>
            <w:r w:rsidRPr="008A67A6">
              <w:rPr>
                <w:highlight w:val="white"/>
              </w:rPr>
              <w:t>0.14</w:t>
            </w:r>
          </w:p>
        </w:tc>
      </w:tr>
      <w:tr w:rsidR="008E41CB" w:rsidRPr="008A67A6" w14:paraId="7FF24125" w14:textId="77777777">
        <w:tc>
          <w:tcPr>
            <w:tcW w:w="2265" w:type="dxa"/>
            <w:shd w:val="clear" w:color="auto" w:fill="auto"/>
            <w:tcMar>
              <w:top w:w="100" w:type="dxa"/>
              <w:left w:w="100" w:type="dxa"/>
              <w:bottom w:w="100" w:type="dxa"/>
              <w:right w:w="100" w:type="dxa"/>
            </w:tcMar>
          </w:tcPr>
          <w:p w14:paraId="7FF24121" w14:textId="77777777" w:rsidR="008E41CB" w:rsidRPr="008A67A6" w:rsidRDefault="00000000" w:rsidP="006A597C">
            <w:pPr>
              <w:rPr>
                <w:highlight w:val="white"/>
              </w:rPr>
            </w:pPr>
            <w:r w:rsidRPr="008A67A6">
              <w:rPr>
                <w:highlight w:val="white"/>
              </w:rPr>
              <w:t>APCADA</w:t>
            </w:r>
          </w:p>
        </w:tc>
        <w:tc>
          <w:tcPr>
            <w:tcW w:w="2040" w:type="dxa"/>
            <w:shd w:val="clear" w:color="auto" w:fill="auto"/>
            <w:tcMar>
              <w:top w:w="100" w:type="dxa"/>
              <w:left w:w="100" w:type="dxa"/>
              <w:bottom w:w="100" w:type="dxa"/>
              <w:right w:w="100" w:type="dxa"/>
            </w:tcMar>
          </w:tcPr>
          <w:p w14:paraId="7FF24122" w14:textId="77777777" w:rsidR="008E41CB" w:rsidRPr="008A67A6" w:rsidRDefault="00000000" w:rsidP="006A597C">
            <w:pPr>
              <w:rPr>
                <w:highlight w:val="white"/>
              </w:rPr>
            </w:pPr>
            <w:r w:rsidRPr="008A67A6">
              <w:rPr>
                <w:highlight w:val="white"/>
              </w:rPr>
              <w:t>0.22</w:t>
            </w:r>
          </w:p>
        </w:tc>
        <w:tc>
          <w:tcPr>
            <w:tcW w:w="2430" w:type="dxa"/>
            <w:shd w:val="clear" w:color="auto" w:fill="auto"/>
            <w:tcMar>
              <w:top w:w="100" w:type="dxa"/>
              <w:left w:w="100" w:type="dxa"/>
              <w:bottom w:w="100" w:type="dxa"/>
              <w:right w:w="100" w:type="dxa"/>
            </w:tcMar>
          </w:tcPr>
          <w:p w14:paraId="7FF24123" w14:textId="77777777" w:rsidR="008E41CB" w:rsidRPr="008A67A6" w:rsidRDefault="00000000" w:rsidP="006A597C">
            <w:pPr>
              <w:rPr>
                <w:highlight w:val="white"/>
              </w:rPr>
            </w:pPr>
            <w:r w:rsidRPr="008A67A6">
              <w:rPr>
                <w:highlight w:val="white"/>
              </w:rPr>
              <w:t>0.31</w:t>
            </w:r>
          </w:p>
        </w:tc>
        <w:tc>
          <w:tcPr>
            <w:tcW w:w="2115" w:type="dxa"/>
            <w:shd w:val="clear" w:color="auto" w:fill="auto"/>
            <w:tcMar>
              <w:top w:w="100" w:type="dxa"/>
              <w:left w:w="100" w:type="dxa"/>
              <w:bottom w:w="100" w:type="dxa"/>
              <w:right w:w="100" w:type="dxa"/>
            </w:tcMar>
          </w:tcPr>
          <w:p w14:paraId="7FF24124" w14:textId="77777777" w:rsidR="008E41CB" w:rsidRPr="008A67A6" w:rsidRDefault="00000000" w:rsidP="006A597C">
            <w:pPr>
              <w:rPr>
                <w:highlight w:val="white"/>
              </w:rPr>
            </w:pPr>
            <w:r w:rsidRPr="008A67A6">
              <w:rPr>
                <w:highlight w:val="white"/>
              </w:rPr>
              <w:t>0.14</w:t>
            </w:r>
          </w:p>
        </w:tc>
      </w:tr>
    </w:tbl>
    <w:p w14:paraId="7FF24126" w14:textId="77777777" w:rsidR="008E41CB" w:rsidRPr="008A67A6" w:rsidRDefault="008E41CB" w:rsidP="006A597C">
      <w:pPr>
        <w:rPr>
          <w:highlight w:val="white"/>
        </w:rPr>
      </w:pPr>
    </w:p>
    <w:p w14:paraId="7FF24127" w14:textId="77777777" w:rsidR="008E41CB" w:rsidRPr="008A67A6" w:rsidRDefault="008E41CB" w:rsidP="006A597C">
      <w:pPr>
        <w:rPr>
          <w:highlight w:val="white"/>
        </w:rPr>
      </w:pPr>
    </w:p>
    <w:p w14:paraId="7FF24128" w14:textId="77777777" w:rsidR="008E41CB" w:rsidRPr="008A67A6" w:rsidRDefault="008E41CB" w:rsidP="006A597C">
      <w:pPr>
        <w:rPr>
          <w:highlight w:val="white"/>
        </w:rPr>
      </w:pPr>
    </w:p>
    <w:p w14:paraId="7FF24129" w14:textId="77777777" w:rsidR="008E41CB" w:rsidRPr="008A67A6" w:rsidRDefault="00000000" w:rsidP="006A597C">
      <w:pPr>
        <w:rPr>
          <w:highlight w:val="white"/>
        </w:rPr>
      </w:pPr>
      <w:r w:rsidRPr="008A67A6">
        <w:rPr>
          <w:color w:val="5B0F00"/>
          <w:highlight w:val="white"/>
        </w:rPr>
        <w:t xml:space="preserve">Comment: </w:t>
      </w:r>
      <w:r w:rsidRPr="008A67A6">
        <w:rPr>
          <w:color w:val="783F04"/>
          <w:highlight w:val="white"/>
        </w:rPr>
        <w:t>All values are greater than 80%, except for KWA, where the minimum score is about 70%.</w:t>
      </w:r>
      <w:r w:rsidRPr="008A67A6">
        <w:rPr>
          <w:color w:val="5B0F00"/>
          <w:highlight w:val="white"/>
        </w:rPr>
        <w:t>The lowest score rates are found for KWA (</w:t>
      </w:r>
      <w:hyperlink r:id="rId19" w:anchor="jgrd11026-tbl-0005">
        <w:r w:rsidRPr="008A67A6">
          <w:rPr>
            <w:color w:val="5B0F00"/>
            <w:highlight w:val="white"/>
            <w:u w:val="single"/>
          </w:rPr>
          <w:t>Table 5</w:t>
        </w:r>
      </w:hyperlink>
      <w:r w:rsidRPr="008A67A6">
        <w:rPr>
          <w:color w:val="5B0F00"/>
          <w:highlight w:val="white"/>
        </w:rPr>
        <w:t>). Investigations showed that the percentage of broken PCA (2–6 octas) in KWA is over 60% compared to about 30% in PAY, which decreases the precision of APCADA.</w:t>
      </w:r>
      <w:r w:rsidRPr="008A67A6">
        <w:rPr>
          <w:color w:val="FF0000"/>
          <w:highlight w:val="white"/>
        </w:rPr>
        <w:t xml:space="preserve"> This is a small island next to Australia, </w:t>
      </w:r>
      <w:hyperlink r:id="rId20">
        <w:r w:rsidRPr="008A67A6">
          <w:rPr>
            <w:color w:val="1155CC"/>
            <w:highlight w:val="white"/>
            <w:u w:val="single"/>
          </w:rPr>
          <w:t>link</w:t>
        </w:r>
      </w:hyperlink>
    </w:p>
    <w:p w14:paraId="7FF2412A" w14:textId="77777777" w:rsidR="008E41CB" w:rsidRPr="008A67A6" w:rsidRDefault="008E41CB" w:rsidP="006A597C">
      <w:pPr>
        <w:rPr>
          <w:highlight w:val="white"/>
        </w:rPr>
      </w:pPr>
    </w:p>
    <w:p w14:paraId="7FF2412B" w14:textId="77777777" w:rsidR="008E41CB" w:rsidRPr="006A597C" w:rsidRDefault="00000000" w:rsidP="00425993">
      <w:pPr>
        <w:pStyle w:val="Heading2"/>
        <w:rPr>
          <w:highlight w:val="white"/>
        </w:rPr>
      </w:pPr>
      <w:r w:rsidRPr="006A597C">
        <w:rPr>
          <w:highlight w:val="white"/>
        </w:rPr>
        <w:t>XGBoost performance</w:t>
      </w:r>
    </w:p>
    <w:p w14:paraId="7FF2412C" w14:textId="77777777" w:rsidR="008E41CB" w:rsidRPr="008A67A6" w:rsidRDefault="008E41CB" w:rsidP="006A597C">
      <w:pPr>
        <w:rPr>
          <w:highlight w:val="white"/>
        </w:rPr>
      </w:pPr>
    </w:p>
    <w:p w14:paraId="7FF2412D" w14:textId="2706E0F4" w:rsidR="008E41CB" w:rsidRPr="008A67A6" w:rsidRDefault="00000000" w:rsidP="006A597C">
      <w:pPr>
        <w:rPr>
          <w:highlight w:val="white"/>
        </w:rPr>
      </w:pPr>
      <w:r w:rsidRPr="008A67A6">
        <w:t>The first model fitting with the XGBoost default parameter values returns a model with an overfitting issue. To overcome this problem, several tests were performed with different optimization methods such as Principal Component Analysis (</w:t>
      </w:r>
      <w:commentRangeStart w:id="77"/>
      <w:commentRangeStart w:id="78"/>
      <w:r w:rsidRPr="008A67A6">
        <w:t>PCA</w:t>
      </w:r>
      <w:commentRangeEnd w:id="77"/>
      <w:r w:rsidRPr="008A67A6">
        <w:commentReference w:id="77"/>
      </w:r>
      <w:commentRangeEnd w:id="78"/>
      <w:r w:rsidRPr="008A67A6">
        <w:commentReference w:id="78"/>
      </w:r>
      <w:r w:rsidRPr="008A67A6">
        <w:t xml:space="preserve">), Recursive Feature Elimination (RFE) and feature importance. Each applied method was followed by tuning of hyperparameters.  Results after PCA are not satisfactory as the model performance degrades. In contrast, in the case of </w:t>
      </w:r>
      <w:proofErr w:type="gramStart"/>
      <w:r w:rsidRPr="008A67A6">
        <w:t>RFE,  results</w:t>
      </w:r>
      <w:proofErr w:type="gramEnd"/>
      <w:r w:rsidRPr="008A67A6">
        <w:t xml:space="preserve"> in three of the tests performed show an increase in the model’s performance. Finally, feature importance gives results </w:t>
      </w:r>
      <w:proofErr w:type="gramStart"/>
      <w:r w:rsidRPr="008A67A6">
        <w:t>similar to</w:t>
      </w:r>
      <w:proofErr w:type="gramEnd"/>
      <w:r w:rsidRPr="008A67A6">
        <w:t xml:space="preserve"> the best results with RFE. The figure (\ref3</w:t>
      </w:r>
      <w:r w:rsidR="00BB2A9B">
        <w:t>)</w:t>
      </w:r>
      <w:r w:rsidRPr="008A67A6">
        <w:t xml:space="preserve">) shows learning curves before and after tuning hyperparameters. </w:t>
      </w:r>
      <w:commentRangeStart w:id="79"/>
      <w:commentRangeStart w:id="80"/>
      <w:r w:rsidRPr="008A67A6">
        <w:rPr>
          <w:highlight w:val="white"/>
        </w:rPr>
        <w:t>And the table (\ref2</w:t>
      </w:r>
      <w:r w:rsidR="00BB2A9B">
        <w:rPr>
          <w:highlight w:val="white"/>
        </w:rPr>
        <w:t>)</w:t>
      </w:r>
      <w:r w:rsidRPr="008A67A6">
        <w:rPr>
          <w:highlight w:val="white"/>
        </w:rPr>
        <w:t>) shows optimal hyperparameters.</w:t>
      </w:r>
      <w:commentRangeEnd w:id="79"/>
      <w:r w:rsidRPr="008A67A6">
        <w:commentReference w:id="79"/>
      </w:r>
      <w:commentRangeEnd w:id="80"/>
      <w:r w:rsidRPr="008A67A6">
        <w:commentReference w:id="80"/>
      </w:r>
      <w:r w:rsidRPr="008A67A6">
        <w:rPr>
          <w:highlight w:val="white"/>
        </w:rPr>
        <w:t xml:space="preserve"> </w:t>
      </w:r>
    </w:p>
    <w:p w14:paraId="7FF2412E" w14:textId="77777777" w:rsidR="008E41CB" w:rsidRPr="008A67A6" w:rsidRDefault="008E41CB" w:rsidP="006A597C">
      <w:pPr>
        <w:rPr>
          <w:highlight w:val="white"/>
        </w:rPr>
      </w:pPr>
    </w:p>
    <w:p w14:paraId="7FF2412F" w14:textId="77777777" w:rsidR="008E41CB" w:rsidRPr="008A67A6" w:rsidRDefault="00000000" w:rsidP="006A597C">
      <w:pPr>
        <w:rPr>
          <w:highlight w:val="white"/>
        </w:rPr>
      </w:pPr>
      <w:r w:rsidRPr="008A67A6">
        <w:rPr>
          <w:highlight w:val="white"/>
        </w:rPr>
        <w:t>Chao: I suppose in the table you will show the final optimized parameters. while the optimization is not ONLY to handle overfitting. The final purpose of ML is generalization, there should be other considerations when turning the hyperparameters. So better to make people think the turning is not only for overfitting.</w:t>
      </w:r>
    </w:p>
    <w:p w14:paraId="7FF24130" w14:textId="77777777" w:rsidR="008E41CB" w:rsidRPr="008A67A6" w:rsidRDefault="008E41CB" w:rsidP="006A597C">
      <w:pPr>
        <w:rPr>
          <w:highlight w:val="white"/>
        </w:rPr>
      </w:pPr>
    </w:p>
    <w:p w14:paraId="7FF24131" w14:textId="322E91E2" w:rsidR="008E41CB" w:rsidRPr="008A67A6" w:rsidRDefault="00000000" w:rsidP="006A597C">
      <w:pPr>
        <w:rPr>
          <w:color w:val="0000FF"/>
          <w:highlight w:val="white"/>
        </w:rPr>
      </w:pPr>
      <w:r w:rsidRPr="008A67A6">
        <w:t>After feature selections and model optimizations, a final score of 92.02% is achieved, which is comparable to the results from recent studies (</w:t>
      </w:r>
      <w:proofErr w:type="spellStart"/>
      <w:r w:rsidRPr="008A67A6">
        <w:rPr>
          <w:highlight w:val="white"/>
        </w:rPr>
        <w:t>durr</w:t>
      </w:r>
      <w:proofErr w:type="spellEnd"/>
      <w:r w:rsidR="00E67308">
        <w:rPr>
          <w:highlight w:val="white"/>
        </w:rPr>
        <w:t xml:space="preserve"> </w:t>
      </w:r>
      <w:r w:rsidR="009C6648" w:rsidRPr="00DC6702">
        <w:rPr>
          <w:highlight w:val="white"/>
        </w:rPr>
        <w:fldChar w:fldCharType="begin"/>
      </w:r>
      <w:r w:rsidR="001E195C">
        <w:rPr>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9C6648" w:rsidRPr="00DC6702">
        <w:rPr>
          <w:highlight w:val="white"/>
        </w:rPr>
        <w:fldChar w:fldCharType="separate"/>
      </w:r>
      <w:r w:rsidR="001E195C">
        <w:rPr>
          <w:noProof/>
          <w:highlight w:val="white"/>
        </w:rPr>
        <w:t>(</w:t>
      </w:r>
      <w:hyperlink w:anchor="_ENREF_9" w:tooltip="Dürr, 2004 #305" w:history="1">
        <w:r w:rsidR="006925DB" w:rsidRPr="006925DB">
          <w:rPr>
            <w:rStyle w:val="Hyperlink"/>
            <w:highlight w:val="white"/>
          </w:rPr>
          <w:t>Dürr and Philipona, 2004</w:t>
        </w:r>
      </w:hyperlink>
      <w:r w:rsidR="001E195C">
        <w:rPr>
          <w:noProof/>
          <w:highlight w:val="white"/>
        </w:rPr>
        <w:t>)</w:t>
      </w:r>
      <w:r w:rsidR="009C6648" w:rsidRPr="00DC6702">
        <w:rPr>
          <w:highlight w:val="white"/>
        </w:rPr>
        <w:fldChar w:fldCharType="end"/>
      </w:r>
      <w:r w:rsidRPr="008A67A6">
        <w:rPr>
          <w:highlight w:val="white"/>
        </w:rPr>
        <w:t>2004automatic</w:t>
      </w:r>
      <w:r w:rsidR="00BB2A9B">
        <w:t>)</w:t>
      </w:r>
      <w:r w:rsidRPr="008A67A6">
        <w:t xml:space="preserve"> </w:t>
      </w:r>
      <w:commentRangeStart w:id="81"/>
      <w:r w:rsidRPr="008A67A6">
        <w:t>do we have other similar studies</w:t>
      </w:r>
      <w:commentRangeEnd w:id="81"/>
      <w:r w:rsidRPr="008A67A6">
        <w:commentReference w:id="81"/>
      </w:r>
      <w:r w:rsidRPr="008A67A6">
        <w:t>). Figure (\ref5</w:t>
      </w:r>
      <w:r w:rsidR="00BB2A9B">
        <w:t>)</w:t>
      </w:r>
      <w:r w:rsidRPr="008A67A6">
        <w:t>) shows CF estimated time series with observations, with RMSE and MAE of 0.12 and 0.08 respectively (Table(\ref2</w:t>
      </w:r>
      <w:r w:rsidR="00BB2A9B">
        <w:t>)</w:t>
      </w:r>
      <w:r w:rsidRPr="008A67A6">
        <w:t>)). We find that the surface pressure is not necessary for this application since it makes the XGBoost model more complex, Figure(\ref4</w:t>
      </w:r>
      <w:r w:rsidR="00BB2A9B">
        <w:t>)</w:t>
      </w:r>
      <w:r w:rsidRPr="008A67A6">
        <w:t>).</w:t>
      </w:r>
    </w:p>
    <w:p w14:paraId="7FF24132" w14:textId="77777777" w:rsidR="008E41CB" w:rsidRPr="008A67A6" w:rsidRDefault="008E41CB" w:rsidP="006A597C">
      <w:pPr>
        <w:rPr>
          <w:highlight w:val="white"/>
        </w:rPr>
      </w:pPr>
    </w:p>
    <w:p w14:paraId="7FF24133" w14:textId="77777777" w:rsidR="008E41CB" w:rsidRPr="008A67A6" w:rsidRDefault="00000000" w:rsidP="006A597C">
      <w:pPr>
        <w:rPr>
          <w:highlight w:val="white"/>
        </w:rPr>
      </w:pPr>
      <w:r w:rsidRPr="008A67A6">
        <w:rPr>
          <w:noProof/>
          <w:highlight w:val="white"/>
        </w:rPr>
        <w:lastRenderedPageBreak/>
        <w:drawing>
          <wp:inline distT="114300" distB="114300" distL="114300" distR="114300" wp14:anchorId="7FF24298" wp14:editId="7FF24299">
            <wp:extent cx="6206775" cy="2946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206775" cy="2946400"/>
                    </a:xfrm>
                    <a:prstGeom prst="rect">
                      <a:avLst/>
                    </a:prstGeom>
                    <a:ln/>
                  </pic:spPr>
                </pic:pic>
              </a:graphicData>
            </a:graphic>
          </wp:inline>
        </w:drawing>
      </w:r>
    </w:p>
    <w:p w14:paraId="7FF24134" w14:textId="77777777" w:rsidR="008E41CB" w:rsidRPr="008A67A6" w:rsidRDefault="00000000" w:rsidP="006A597C">
      <w:pPr>
        <w:rPr>
          <w:highlight w:val="white"/>
        </w:rPr>
      </w:pPr>
      <w:r w:rsidRPr="008A67A6">
        <w:rPr>
          <w:highlight w:val="white"/>
        </w:rPr>
        <w:t xml:space="preserve">                                        </w:t>
      </w:r>
      <w:proofErr w:type="gramStart"/>
      <w:r w:rsidRPr="008A67A6">
        <w:rPr>
          <w:highlight w:val="white"/>
        </w:rPr>
        <w:t>( a</w:t>
      </w:r>
      <w:proofErr w:type="gramEnd"/>
      <w:r w:rsidRPr="008A67A6">
        <w:rPr>
          <w:highlight w:val="white"/>
        </w:rPr>
        <w:t xml:space="preserve"> )                                                                       ( b )  </w:t>
      </w:r>
    </w:p>
    <w:p w14:paraId="7FF24135" w14:textId="77777777" w:rsidR="008E41CB" w:rsidRPr="008A67A6" w:rsidRDefault="008E41CB" w:rsidP="006A597C">
      <w:pPr>
        <w:rPr>
          <w:highlight w:val="white"/>
        </w:rPr>
      </w:pPr>
    </w:p>
    <w:p w14:paraId="7FF24136" w14:textId="77777777" w:rsidR="008E41CB" w:rsidRPr="008A67A6" w:rsidRDefault="00000000" w:rsidP="006A597C">
      <w:pPr>
        <w:rPr>
          <w:ins w:id="82" w:author="Tina Andriantsalama" w:date="2022-05-16T19:40:00Z"/>
          <w:highlight w:val="white"/>
        </w:rPr>
      </w:pPr>
      <w:r w:rsidRPr="008A67A6">
        <w:rPr>
          <w:highlight w:val="white"/>
        </w:rPr>
        <w:t>Fig 3: Learning curve (RMSE) before (a) and (b) after tuning hyper-</w:t>
      </w:r>
      <w:proofErr w:type="spellStart"/>
      <w:r w:rsidRPr="008A67A6">
        <w:rPr>
          <w:highlight w:val="white"/>
        </w:rPr>
        <w:t>parameteres</w:t>
      </w:r>
      <w:proofErr w:type="spellEnd"/>
      <w:r w:rsidRPr="008A67A6">
        <w:rPr>
          <w:highlight w:val="white"/>
        </w:rPr>
        <w:t xml:space="preserve"> of XGBoost model.</w:t>
      </w:r>
    </w:p>
    <w:p w14:paraId="7FF24137" w14:textId="77777777" w:rsidR="008E41CB" w:rsidRPr="008A67A6" w:rsidRDefault="008E41CB" w:rsidP="006A597C">
      <w:pPr>
        <w:rPr>
          <w:highlight w:val="white"/>
        </w:rPr>
      </w:pPr>
    </w:p>
    <w:p w14:paraId="7FF24138" w14:textId="77777777" w:rsidR="008E41CB" w:rsidRPr="008A67A6" w:rsidRDefault="008E41CB" w:rsidP="006A597C">
      <w:pPr>
        <w:rPr>
          <w:highlight w:val="white"/>
        </w:rPr>
      </w:pPr>
    </w:p>
    <w:p w14:paraId="7FF24139" w14:textId="77777777" w:rsidR="008E41CB" w:rsidRPr="008A67A6" w:rsidRDefault="008E41CB" w:rsidP="006A597C">
      <w:pPr>
        <w:rPr>
          <w:highlight w:val="white"/>
        </w:rPr>
      </w:pPr>
    </w:p>
    <w:p w14:paraId="7FF2413A" w14:textId="77777777" w:rsidR="008E41CB" w:rsidRPr="008A67A6" w:rsidRDefault="008E41CB" w:rsidP="006A597C">
      <w:pPr>
        <w:rPr>
          <w:highlight w:val="white"/>
        </w:rPr>
      </w:pPr>
    </w:p>
    <w:p w14:paraId="7FF2413B" w14:textId="77777777" w:rsidR="008E41CB" w:rsidRPr="008A67A6" w:rsidRDefault="008E41CB" w:rsidP="006A597C">
      <w:pPr>
        <w:rPr>
          <w:highlight w:val="white"/>
        </w:rPr>
      </w:pPr>
    </w:p>
    <w:p w14:paraId="7FF2413C" w14:textId="77777777" w:rsidR="008E41CB" w:rsidRPr="008A67A6" w:rsidRDefault="008E41CB" w:rsidP="006A597C">
      <w:pPr>
        <w:rPr>
          <w:highlight w:val="white"/>
        </w:rPr>
      </w:pPr>
    </w:p>
    <w:p w14:paraId="7FF2413D" w14:textId="77777777" w:rsidR="008E41CB" w:rsidRPr="008A67A6" w:rsidRDefault="008E41CB" w:rsidP="006A597C">
      <w:pPr>
        <w:rPr>
          <w:highlight w:val="white"/>
        </w:rPr>
      </w:pPr>
    </w:p>
    <w:p w14:paraId="7FF2413E" w14:textId="77777777" w:rsidR="008E41CB" w:rsidRPr="008A67A6" w:rsidRDefault="008E41CB" w:rsidP="006A597C">
      <w:pPr>
        <w:rPr>
          <w:highlight w:val="white"/>
        </w:rPr>
      </w:pPr>
    </w:p>
    <w:p w14:paraId="7FF2413F" w14:textId="77777777" w:rsidR="008E41CB" w:rsidRPr="008A67A6" w:rsidRDefault="00000000" w:rsidP="006A597C">
      <w:pPr>
        <w:rPr>
          <w:highlight w:val="white"/>
        </w:rPr>
      </w:pPr>
      <w:r w:rsidRPr="008A67A6">
        <w:rPr>
          <w:highlight w:val="white"/>
        </w:rPr>
        <w:t xml:space="preserve">Table </w:t>
      </w:r>
      <w:ins w:id="83" w:author="Tina Andriantsalama" w:date="2022-05-16T19:40:00Z">
        <w:r w:rsidRPr="008A67A6">
          <w:rPr>
            <w:highlight w:val="white"/>
          </w:rPr>
          <w:t>2</w:t>
        </w:r>
      </w:ins>
      <w:del w:id="84" w:author="Tina Andriantsalama" w:date="2022-05-16T19:40:00Z">
        <w:r w:rsidRPr="008A67A6">
          <w:rPr>
            <w:highlight w:val="white"/>
          </w:rPr>
          <w:delText>1</w:delText>
        </w:r>
      </w:del>
      <w:r w:rsidRPr="008A67A6">
        <w:rPr>
          <w:highlight w:val="white"/>
        </w:rPr>
        <w:t>: XGBoost model optimized hyperparameters</w:t>
      </w:r>
    </w:p>
    <w:tbl>
      <w:tblPr>
        <w:tblStyle w:val="a1"/>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5"/>
        <w:gridCol w:w="4215"/>
      </w:tblGrid>
      <w:tr w:rsidR="008E41CB" w:rsidRPr="008A67A6" w14:paraId="7FF24142" w14:textId="77777777">
        <w:tc>
          <w:tcPr>
            <w:tcW w:w="4875" w:type="dxa"/>
            <w:shd w:val="clear" w:color="auto" w:fill="auto"/>
            <w:tcMar>
              <w:top w:w="100" w:type="dxa"/>
              <w:left w:w="100" w:type="dxa"/>
              <w:bottom w:w="100" w:type="dxa"/>
              <w:right w:w="100" w:type="dxa"/>
            </w:tcMar>
          </w:tcPr>
          <w:p w14:paraId="7FF24140" w14:textId="77777777" w:rsidR="008E41CB" w:rsidRPr="008A67A6" w:rsidRDefault="00000000" w:rsidP="006A597C">
            <w:pPr>
              <w:rPr>
                <w:highlight w:val="white"/>
              </w:rPr>
            </w:pPr>
            <w:r w:rsidRPr="008A67A6">
              <w:rPr>
                <w:highlight w:val="white"/>
              </w:rPr>
              <w:t xml:space="preserve">Hyper-parameter </w:t>
            </w:r>
          </w:p>
        </w:tc>
        <w:tc>
          <w:tcPr>
            <w:tcW w:w="4215" w:type="dxa"/>
            <w:shd w:val="clear" w:color="auto" w:fill="auto"/>
            <w:tcMar>
              <w:top w:w="100" w:type="dxa"/>
              <w:left w:w="100" w:type="dxa"/>
              <w:bottom w:w="100" w:type="dxa"/>
              <w:right w:w="100" w:type="dxa"/>
            </w:tcMar>
          </w:tcPr>
          <w:p w14:paraId="7FF24141" w14:textId="77777777" w:rsidR="008E41CB" w:rsidRPr="008A67A6" w:rsidRDefault="00000000" w:rsidP="006A597C">
            <w:pPr>
              <w:rPr>
                <w:highlight w:val="white"/>
              </w:rPr>
            </w:pPr>
            <w:r w:rsidRPr="008A67A6">
              <w:rPr>
                <w:highlight w:val="white"/>
              </w:rPr>
              <w:t xml:space="preserve">Values </w:t>
            </w:r>
          </w:p>
        </w:tc>
      </w:tr>
      <w:tr w:rsidR="008E41CB" w:rsidRPr="008A67A6" w14:paraId="7FF24145" w14:textId="77777777">
        <w:tc>
          <w:tcPr>
            <w:tcW w:w="4875" w:type="dxa"/>
            <w:shd w:val="clear" w:color="auto" w:fill="auto"/>
            <w:tcMar>
              <w:top w:w="100" w:type="dxa"/>
              <w:left w:w="100" w:type="dxa"/>
              <w:bottom w:w="100" w:type="dxa"/>
              <w:right w:w="100" w:type="dxa"/>
            </w:tcMar>
          </w:tcPr>
          <w:p w14:paraId="7FF24143" w14:textId="77777777" w:rsidR="008E41CB" w:rsidRPr="008A67A6" w:rsidRDefault="00000000" w:rsidP="006A597C">
            <w:pPr>
              <w:rPr>
                <w:highlight w:val="white"/>
              </w:rPr>
            </w:pPr>
            <w:r w:rsidRPr="008A67A6">
              <w:rPr>
                <w:highlight w:val="white"/>
              </w:rPr>
              <w:t xml:space="preserve">N estimators </w:t>
            </w:r>
          </w:p>
        </w:tc>
        <w:tc>
          <w:tcPr>
            <w:tcW w:w="4215" w:type="dxa"/>
            <w:shd w:val="clear" w:color="auto" w:fill="auto"/>
            <w:tcMar>
              <w:top w:w="100" w:type="dxa"/>
              <w:left w:w="100" w:type="dxa"/>
              <w:bottom w:w="100" w:type="dxa"/>
              <w:right w:w="100" w:type="dxa"/>
            </w:tcMar>
          </w:tcPr>
          <w:p w14:paraId="7FF24144" w14:textId="77777777" w:rsidR="008E41CB" w:rsidRPr="008A67A6" w:rsidRDefault="00000000" w:rsidP="006A597C">
            <w:pPr>
              <w:rPr>
                <w:highlight w:val="white"/>
              </w:rPr>
            </w:pPr>
            <w:r w:rsidRPr="008A67A6">
              <w:rPr>
                <w:highlight w:val="white"/>
              </w:rPr>
              <w:t>100</w:t>
            </w:r>
          </w:p>
        </w:tc>
      </w:tr>
      <w:tr w:rsidR="008E41CB" w:rsidRPr="008A67A6" w14:paraId="7FF24148" w14:textId="77777777">
        <w:tc>
          <w:tcPr>
            <w:tcW w:w="4875" w:type="dxa"/>
            <w:shd w:val="clear" w:color="auto" w:fill="auto"/>
            <w:tcMar>
              <w:top w:w="100" w:type="dxa"/>
              <w:left w:w="100" w:type="dxa"/>
              <w:bottom w:w="100" w:type="dxa"/>
              <w:right w:w="100" w:type="dxa"/>
            </w:tcMar>
          </w:tcPr>
          <w:p w14:paraId="7FF24146" w14:textId="77777777" w:rsidR="008E41CB" w:rsidRPr="008A67A6" w:rsidRDefault="00000000" w:rsidP="006A597C">
            <w:pPr>
              <w:rPr>
                <w:highlight w:val="white"/>
              </w:rPr>
            </w:pPr>
            <w:r w:rsidRPr="008A67A6">
              <w:rPr>
                <w:highlight w:val="white"/>
              </w:rPr>
              <w:t xml:space="preserve">Learning rate </w:t>
            </w:r>
          </w:p>
        </w:tc>
        <w:tc>
          <w:tcPr>
            <w:tcW w:w="4215" w:type="dxa"/>
            <w:shd w:val="clear" w:color="auto" w:fill="auto"/>
            <w:tcMar>
              <w:top w:w="100" w:type="dxa"/>
              <w:left w:w="100" w:type="dxa"/>
              <w:bottom w:w="100" w:type="dxa"/>
              <w:right w:w="100" w:type="dxa"/>
            </w:tcMar>
          </w:tcPr>
          <w:p w14:paraId="7FF24147" w14:textId="77777777" w:rsidR="008E41CB" w:rsidRPr="008A67A6" w:rsidRDefault="00000000" w:rsidP="006A597C">
            <w:pPr>
              <w:rPr>
                <w:highlight w:val="white"/>
              </w:rPr>
            </w:pPr>
            <w:r w:rsidRPr="008A67A6">
              <w:rPr>
                <w:highlight w:val="white"/>
              </w:rPr>
              <w:t>0.05</w:t>
            </w:r>
          </w:p>
        </w:tc>
      </w:tr>
      <w:tr w:rsidR="008E41CB" w:rsidRPr="008A67A6" w14:paraId="7FF2414B" w14:textId="77777777">
        <w:tc>
          <w:tcPr>
            <w:tcW w:w="4875" w:type="dxa"/>
            <w:shd w:val="clear" w:color="auto" w:fill="auto"/>
            <w:tcMar>
              <w:top w:w="100" w:type="dxa"/>
              <w:left w:w="100" w:type="dxa"/>
              <w:bottom w:w="100" w:type="dxa"/>
              <w:right w:w="100" w:type="dxa"/>
            </w:tcMar>
          </w:tcPr>
          <w:p w14:paraId="7FF24149" w14:textId="77777777" w:rsidR="008E41CB" w:rsidRPr="008A67A6" w:rsidRDefault="00000000" w:rsidP="006A597C">
            <w:pPr>
              <w:rPr>
                <w:highlight w:val="white"/>
              </w:rPr>
            </w:pPr>
            <w:r w:rsidRPr="008A67A6">
              <w:rPr>
                <w:highlight w:val="white"/>
              </w:rPr>
              <w:t xml:space="preserve">Max depth </w:t>
            </w:r>
          </w:p>
        </w:tc>
        <w:tc>
          <w:tcPr>
            <w:tcW w:w="4215" w:type="dxa"/>
            <w:shd w:val="clear" w:color="auto" w:fill="auto"/>
            <w:tcMar>
              <w:top w:w="100" w:type="dxa"/>
              <w:left w:w="100" w:type="dxa"/>
              <w:bottom w:w="100" w:type="dxa"/>
              <w:right w:w="100" w:type="dxa"/>
            </w:tcMar>
          </w:tcPr>
          <w:p w14:paraId="7FF2414A" w14:textId="77777777" w:rsidR="008E41CB" w:rsidRPr="008A67A6" w:rsidRDefault="00000000" w:rsidP="006A597C">
            <w:pPr>
              <w:rPr>
                <w:highlight w:val="white"/>
              </w:rPr>
            </w:pPr>
            <w:r w:rsidRPr="008A67A6">
              <w:rPr>
                <w:highlight w:val="white"/>
              </w:rPr>
              <w:t>6</w:t>
            </w:r>
          </w:p>
        </w:tc>
      </w:tr>
      <w:tr w:rsidR="008E41CB" w:rsidRPr="008A67A6" w14:paraId="7FF2414E" w14:textId="77777777">
        <w:tc>
          <w:tcPr>
            <w:tcW w:w="4875" w:type="dxa"/>
            <w:shd w:val="clear" w:color="auto" w:fill="auto"/>
            <w:tcMar>
              <w:top w:w="100" w:type="dxa"/>
              <w:left w:w="100" w:type="dxa"/>
              <w:bottom w:w="100" w:type="dxa"/>
              <w:right w:w="100" w:type="dxa"/>
            </w:tcMar>
          </w:tcPr>
          <w:p w14:paraId="7FF2414C" w14:textId="77777777" w:rsidR="008E41CB" w:rsidRPr="008A67A6" w:rsidRDefault="00000000" w:rsidP="006A597C">
            <w:pPr>
              <w:rPr>
                <w:highlight w:val="white"/>
              </w:rPr>
            </w:pPr>
            <w:r w:rsidRPr="008A67A6">
              <w:rPr>
                <w:highlight w:val="white"/>
              </w:rPr>
              <w:t xml:space="preserve">Subsample </w:t>
            </w:r>
          </w:p>
        </w:tc>
        <w:tc>
          <w:tcPr>
            <w:tcW w:w="4215" w:type="dxa"/>
            <w:shd w:val="clear" w:color="auto" w:fill="auto"/>
            <w:tcMar>
              <w:top w:w="100" w:type="dxa"/>
              <w:left w:w="100" w:type="dxa"/>
              <w:bottom w:w="100" w:type="dxa"/>
              <w:right w:w="100" w:type="dxa"/>
            </w:tcMar>
          </w:tcPr>
          <w:p w14:paraId="7FF2414D" w14:textId="77777777" w:rsidR="008E41CB" w:rsidRPr="008A67A6" w:rsidRDefault="00000000" w:rsidP="006A597C">
            <w:pPr>
              <w:rPr>
                <w:highlight w:val="white"/>
              </w:rPr>
            </w:pPr>
            <w:r w:rsidRPr="008A67A6">
              <w:rPr>
                <w:highlight w:val="white"/>
              </w:rPr>
              <w:t>1</w:t>
            </w:r>
          </w:p>
        </w:tc>
      </w:tr>
      <w:tr w:rsidR="008E41CB" w:rsidRPr="008A67A6" w14:paraId="7FF24151" w14:textId="77777777">
        <w:tc>
          <w:tcPr>
            <w:tcW w:w="4875" w:type="dxa"/>
            <w:shd w:val="clear" w:color="auto" w:fill="auto"/>
            <w:tcMar>
              <w:top w:w="100" w:type="dxa"/>
              <w:left w:w="100" w:type="dxa"/>
              <w:bottom w:w="100" w:type="dxa"/>
              <w:right w:w="100" w:type="dxa"/>
            </w:tcMar>
          </w:tcPr>
          <w:p w14:paraId="7FF2414F"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bylevel</w:t>
            </w:r>
            <w:proofErr w:type="spellEnd"/>
          </w:p>
        </w:tc>
        <w:tc>
          <w:tcPr>
            <w:tcW w:w="4215" w:type="dxa"/>
            <w:shd w:val="clear" w:color="auto" w:fill="auto"/>
            <w:tcMar>
              <w:top w:w="100" w:type="dxa"/>
              <w:left w:w="100" w:type="dxa"/>
              <w:bottom w:w="100" w:type="dxa"/>
              <w:right w:w="100" w:type="dxa"/>
            </w:tcMar>
          </w:tcPr>
          <w:p w14:paraId="7FF24150" w14:textId="77777777" w:rsidR="008E41CB" w:rsidRPr="008A67A6" w:rsidRDefault="00000000" w:rsidP="006A597C">
            <w:pPr>
              <w:rPr>
                <w:highlight w:val="white"/>
              </w:rPr>
            </w:pPr>
            <w:r w:rsidRPr="008A67A6">
              <w:rPr>
                <w:highlight w:val="white"/>
              </w:rPr>
              <w:t>0.8</w:t>
            </w:r>
          </w:p>
        </w:tc>
      </w:tr>
      <w:tr w:rsidR="008E41CB" w:rsidRPr="008A67A6" w14:paraId="7FF24154" w14:textId="77777777">
        <w:tc>
          <w:tcPr>
            <w:tcW w:w="4875" w:type="dxa"/>
            <w:shd w:val="clear" w:color="auto" w:fill="auto"/>
            <w:tcMar>
              <w:top w:w="100" w:type="dxa"/>
              <w:left w:w="100" w:type="dxa"/>
              <w:bottom w:w="100" w:type="dxa"/>
              <w:right w:w="100" w:type="dxa"/>
            </w:tcMar>
          </w:tcPr>
          <w:p w14:paraId="7FF24152"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bytree</w:t>
            </w:r>
            <w:proofErr w:type="spellEnd"/>
          </w:p>
        </w:tc>
        <w:tc>
          <w:tcPr>
            <w:tcW w:w="4215" w:type="dxa"/>
            <w:shd w:val="clear" w:color="auto" w:fill="auto"/>
            <w:tcMar>
              <w:top w:w="100" w:type="dxa"/>
              <w:left w:w="100" w:type="dxa"/>
              <w:bottom w:w="100" w:type="dxa"/>
              <w:right w:w="100" w:type="dxa"/>
            </w:tcMar>
          </w:tcPr>
          <w:p w14:paraId="7FF24153" w14:textId="77777777" w:rsidR="008E41CB" w:rsidRPr="008A67A6" w:rsidRDefault="00000000" w:rsidP="006A597C">
            <w:pPr>
              <w:rPr>
                <w:highlight w:val="white"/>
              </w:rPr>
            </w:pPr>
            <w:r w:rsidRPr="008A67A6">
              <w:rPr>
                <w:highlight w:val="white"/>
              </w:rPr>
              <w:t>1.0</w:t>
            </w:r>
          </w:p>
        </w:tc>
      </w:tr>
      <w:tr w:rsidR="008E41CB" w:rsidRPr="008A67A6" w14:paraId="7FF24157" w14:textId="77777777">
        <w:tc>
          <w:tcPr>
            <w:tcW w:w="4875" w:type="dxa"/>
            <w:shd w:val="clear" w:color="auto" w:fill="auto"/>
            <w:tcMar>
              <w:top w:w="100" w:type="dxa"/>
              <w:left w:w="100" w:type="dxa"/>
              <w:bottom w:w="100" w:type="dxa"/>
              <w:right w:w="100" w:type="dxa"/>
            </w:tcMar>
          </w:tcPr>
          <w:p w14:paraId="7FF24155" w14:textId="77777777" w:rsidR="008E41CB" w:rsidRPr="008A67A6" w:rsidRDefault="00000000" w:rsidP="006A597C">
            <w:pPr>
              <w:rPr>
                <w:highlight w:val="white"/>
              </w:rPr>
            </w:pPr>
            <w:proofErr w:type="spellStart"/>
            <w:r w:rsidRPr="008A67A6">
              <w:rPr>
                <w:highlight w:val="white"/>
              </w:rPr>
              <w:t>Colsample</w:t>
            </w:r>
            <w:proofErr w:type="spellEnd"/>
            <w:r w:rsidRPr="008A67A6">
              <w:rPr>
                <w:highlight w:val="white"/>
              </w:rPr>
              <w:t xml:space="preserve"> </w:t>
            </w:r>
            <w:proofErr w:type="spellStart"/>
            <w:r w:rsidRPr="008A67A6">
              <w:rPr>
                <w:highlight w:val="white"/>
              </w:rPr>
              <w:t>bynodes</w:t>
            </w:r>
            <w:proofErr w:type="spellEnd"/>
          </w:p>
        </w:tc>
        <w:tc>
          <w:tcPr>
            <w:tcW w:w="4215" w:type="dxa"/>
            <w:shd w:val="clear" w:color="auto" w:fill="auto"/>
            <w:tcMar>
              <w:top w:w="100" w:type="dxa"/>
              <w:left w:w="100" w:type="dxa"/>
              <w:bottom w:w="100" w:type="dxa"/>
              <w:right w:w="100" w:type="dxa"/>
            </w:tcMar>
          </w:tcPr>
          <w:p w14:paraId="7FF24156" w14:textId="77777777" w:rsidR="008E41CB" w:rsidRPr="008A67A6" w:rsidRDefault="00000000" w:rsidP="006A597C">
            <w:pPr>
              <w:rPr>
                <w:highlight w:val="white"/>
              </w:rPr>
            </w:pPr>
            <w:r w:rsidRPr="008A67A6">
              <w:rPr>
                <w:highlight w:val="white"/>
              </w:rPr>
              <w:t>0.8</w:t>
            </w:r>
          </w:p>
        </w:tc>
      </w:tr>
      <w:tr w:rsidR="008E41CB" w:rsidRPr="008A67A6" w14:paraId="7FF2415A" w14:textId="77777777">
        <w:tc>
          <w:tcPr>
            <w:tcW w:w="4875" w:type="dxa"/>
            <w:shd w:val="clear" w:color="auto" w:fill="auto"/>
            <w:tcMar>
              <w:top w:w="100" w:type="dxa"/>
              <w:left w:w="100" w:type="dxa"/>
              <w:bottom w:w="100" w:type="dxa"/>
              <w:right w:w="100" w:type="dxa"/>
            </w:tcMar>
          </w:tcPr>
          <w:p w14:paraId="7FF24158" w14:textId="77777777" w:rsidR="008E41CB" w:rsidRPr="008A67A6" w:rsidRDefault="00000000" w:rsidP="006A597C">
            <w:pPr>
              <w:rPr>
                <w:highlight w:val="white"/>
              </w:rPr>
            </w:pPr>
            <w:r w:rsidRPr="008A67A6">
              <w:rPr>
                <w:highlight w:val="white"/>
              </w:rPr>
              <w:t xml:space="preserve">Min child weight </w:t>
            </w:r>
          </w:p>
        </w:tc>
        <w:tc>
          <w:tcPr>
            <w:tcW w:w="4215" w:type="dxa"/>
            <w:shd w:val="clear" w:color="auto" w:fill="auto"/>
            <w:tcMar>
              <w:top w:w="100" w:type="dxa"/>
              <w:left w:w="100" w:type="dxa"/>
              <w:bottom w:w="100" w:type="dxa"/>
              <w:right w:w="100" w:type="dxa"/>
            </w:tcMar>
          </w:tcPr>
          <w:p w14:paraId="7FF24159" w14:textId="77777777" w:rsidR="008E41CB" w:rsidRPr="008A67A6" w:rsidRDefault="00000000" w:rsidP="006A597C">
            <w:pPr>
              <w:rPr>
                <w:highlight w:val="white"/>
              </w:rPr>
            </w:pPr>
            <w:r w:rsidRPr="008A67A6">
              <w:rPr>
                <w:highlight w:val="white"/>
              </w:rPr>
              <w:t>4</w:t>
            </w:r>
          </w:p>
        </w:tc>
      </w:tr>
    </w:tbl>
    <w:p w14:paraId="7FF2415B" w14:textId="77777777" w:rsidR="008E41CB" w:rsidRPr="008A67A6" w:rsidRDefault="008E41CB" w:rsidP="006A597C">
      <w:pPr>
        <w:rPr>
          <w:highlight w:val="white"/>
        </w:rPr>
      </w:pPr>
    </w:p>
    <w:p w14:paraId="7FF2415C" w14:textId="77777777" w:rsidR="008E41CB" w:rsidRPr="008A67A6" w:rsidRDefault="008E41CB" w:rsidP="006A597C">
      <w:pPr>
        <w:rPr>
          <w:highlight w:val="white"/>
        </w:rPr>
      </w:pPr>
    </w:p>
    <w:p w14:paraId="7FF2415D" w14:textId="77777777" w:rsidR="008E41CB" w:rsidRPr="008A67A6" w:rsidRDefault="008E41CB" w:rsidP="006A597C">
      <w:pPr>
        <w:rPr>
          <w:highlight w:val="white"/>
        </w:rPr>
      </w:pPr>
    </w:p>
    <w:p w14:paraId="7FF2415E" w14:textId="77777777" w:rsidR="008E41CB" w:rsidRPr="008A67A6" w:rsidRDefault="008E41CB" w:rsidP="006A597C">
      <w:pPr>
        <w:rPr>
          <w:highlight w:val="white"/>
        </w:rPr>
      </w:pPr>
    </w:p>
    <w:p w14:paraId="7FF2415F" w14:textId="77777777" w:rsidR="008E41CB" w:rsidRPr="008A67A6" w:rsidRDefault="00000000" w:rsidP="006A597C">
      <w:pPr>
        <w:rPr>
          <w:highlight w:val="white"/>
        </w:rPr>
      </w:pPr>
      <w:r w:rsidRPr="008A67A6">
        <w:rPr>
          <w:noProof/>
          <w:highlight w:val="white"/>
        </w:rPr>
        <w:lastRenderedPageBreak/>
        <w:drawing>
          <wp:inline distT="114300" distB="114300" distL="114300" distR="114300" wp14:anchorId="7FF2429A" wp14:editId="7FF2429B">
            <wp:extent cx="3618140" cy="248965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t="1348" r="1361" b="2243"/>
                    <a:stretch>
                      <a:fillRect/>
                    </a:stretch>
                  </pic:blipFill>
                  <pic:spPr>
                    <a:xfrm>
                      <a:off x="0" y="0"/>
                      <a:ext cx="3618140" cy="2489653"/>
                    </a:xfrm>
                    <a:prstGeom prst="rect">
                      <a:avLst/>
                    </a:prstGeom>
                    <a:ln/>
                  </pic:spPr>
                </pic:pic>
              </a:graphicData>
            </a:graphic>
          </wp:inline>
        </w:drawing>
      </w:r>
    </w:p>
    <w:p w14:paraId="7FF24160" w14:textId="77777777" w:rsidR="008E41CB" w:rsidRPr="008A67A6" w:rsidRDefault="00000000" w:rsidP="006A597C">
      <w:pPr>
        <w:rPr>
          <w:ins w:id="85" w:author="Tina Andriantsalama" w:date="2022-05-16T18:51:00Z"/>
          <w:highlight w:val="white"/>
        </w:rPr>
      </w:pPr>
      <w:r w:rsidRPr="008A67A6">
        <w:rPr>
          <w:highlight w:val="white"/>
        </w:rPr>
        <w:t xml:space="preserve">Fig 4: F-score of </w:t>
      </w:r>
      <w:commentRangeStart w:id="86"/>
      <w:commentRangeStart w:id="87"/>
      <w:r w:rsidRPr="008A67A6">
        <w:rPr>
          <w:highlight w:val="white"/>
        </w:rPr>
        <w:t>XGBoost model features</w:t>
      </w:r>
      <w:commentRangeEnd w:id="86"/>
      <w:r w:rsidRPr="008A67A6">
        <w:commentReference w:id="86"/>
      </w:r>
      <w:commentRangeEnd w:id="87"/>
      <w:r w:rsidRPr="008A67A6">
        <w:commentReference w:id="87"/>
      </w:r>
      <w:r w:rsidRPr="008A67A6">
        <w:rPr>
          <w:highlight w:val="white"/>
        </w:rPr>
        <w:t xml:space="preserve"> to CF estimation.</w:t>
      </w:r>
      <w:commentRangeStart w:id="88"/>
      <w:commentRangeStart w:id="89"/>
    </w:p>
    <w:commentRangeEnd w:id="88"/>
    <w:p w14:paraId="7FF24161" w14:textId="77777777" w:rsidR="008E41CB" w:rsidRPr="008A67A6" w:rsidRDefault="00000000" w:rsidP="006A597C">
      <w:pPr>
        <w:rPr>
          <w:highlight w:val="white"/>
        </w:rPr>
      </w:pPr>
      <w:r w:rsidRPr="008A67A6">
        <w:commentReference w:id="88"/>
      </w:r>
      <w:commentRangeEnd w:id="89"/>
      <w:r w:rsidRPr="008A67A6">
        <w:commentReference w:id="89"/>
      </w:r>
      <w:r w:rsidRPr="008A67A6">
        <w:rPr>
          <w:noProof/>
          <w:highlight w:val="white"/>
        </w:rPr>
        <w:drawing>
          <wp:inline distT="114300" distB="114300" distL="114300" distR="114300" wp14:anchorId="7FF2429C" wp14:editId="7FF2429D">
            <wp:extent cx="7101263" cy="135436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7101263" cy="1354364"/>
                    </a:xfrm>
                    <a:prstGeom prst="rect">
                      <a:avLst/>
                    </a:prstGeom>
                    <a:ln/>
                  </pic:spPr>
                </pic:pic>
              </a:graphicData>
            </a:graphic>
          </wp:inline>
        </w:drawing>
      </w:r>
    </w:p>
    <w:p w14:paraId="7FF24162" w14:textId="77777777" w:rsidR="008E41CB" w:rsidRPr="008A67A6" w:rsidRDefault="00000000" w:rsidP="006A597C">
      <w:pPr>
        <w:rPr>
          <w:highlight w:val="white"/>
        </w:rPr>
      </w:pPr>
      <w:r w:rsidRPr="008A67A6">
        <w:rPr>
          <w:highlight w:val="white"/>
        </w:rPr>
        <w:t>Fig 5: XGBoost CF estimation and observations at Reunion for January 2021 - February 2021 period. (</w:t>
      </w:r>
      <w:commentRangeStart w:id="90"/>
      <w:commentRangeStart w:id="91"/>
      <w:proofErr w:type="gramStart"/>
      <w:r w:rsidRPr="008A67A6">
        <w:rPr>
          <w:highlight w:val="white"/>
        </w:rPr>
        <w:t>plot</w:t>
      </w:r>
      <w:proofErr w:type="gramEnd"/>
      <w:r w:rsidRPr="008A67A6">
        <w:rPr>
          <w:highlight w:val="white"/>
        </w:rPr>
        <w:t xml:space="preserve"> </w:t>
      </w:r>
      <w:proofErr w:type="spellStart"/>
      <w:r w:rsidRPr="008A67A6">
        <w:rPr>
          <w:highlight w:val="white"/>
        </w:rPr>
        <w:t>modifi</w:t>
      </w:r>
      <w:proofErr w:type="spellEnd"/>
      <w:r w:rsidRPr="008A67A6">
        <w:rPr>
          <w:highlight w:val="white"/>
        </w:rPr>
        <w:t>-cation</w:t>
      </w:r>
      <w:commentRangeEnd w:id="90"/>
      <w:r w:rsidRPr="008A67A6">
        <w:commentReference w:id="90"/>
      </w:r>
      <w:commentRangeEnd w:id="91"/>
      <w:r w:rsidRPr="008A67A6">
        <w:commentReference w:id="91"/>
      </w:r>
      <w:r w:rsidRPr="008A67A6">
        <w:rPr>
          <w:highlight w:val="white"/>
        </w:rPr>
        <w:t>)</w:t>
      </w:r>
    </w:p>
    <w:p w14:paraId="7FF24163" w14:textId="77777777" w:rsidR="008E41CB" w:rsidRPr="008A67A6" w:rsidRDefault="008E41CB" w:rsidP="006A597C">
      <w:pPr>
        <w:rPr>
          <w:highlight w:val="white"/>
        </w:rPr>
      </w:pPr>
    </w:p>
    <w:p w14:paraId="7FF24164" w14:textId="77777777" w:rsidR="008E41CB" w:rsidRPr="008A67A6" w:rsidRDefault="008E41CB" w:rsidP="006A597C">
      <w:pPr>
        <w:rPr>
          <w:highlight w:val="white"/>
        </w:rPr>
      </w:pPr>
    </w:p>
    <w:p w14:paraId="7FF24165" w14:textId="77777777" w:rsidR="008E41CB" w:rsidRPr="008A67A6" w:rsidRDefault="008E41CB" w:rsidP="006A597C">
      <w:pPr>
        <w:rPr>
          <w:highlight w:val="white"/>
        </w:rPr>
      </w:pPr>
    </w:p>
    <w:p w14:paraId="7FF24166" w14:textId="77777777" w:rsidR="008E41CB" w:rsidRPr="008A67A6" w:rsidRDefault="00000000" w:rsidP="006A597C">
      <w:pPr>
        <w:rPr>
          <w:ins w:id="92" w:author="Tina Andriantsalama" w:date="2022-05-16T19:04:00Z"/>
          <w:highlight w:val="white"/>
        </w:rPr>
      </w:pPr>
      <w:commentRangeStart w:id="93"/>
      <w:r w:rsidRPr="008A67A6">
        <w:rPr>
          <w:noProof/>
          <w:highlight w:val="white"/>
        </w:rPr>
        <w:drawing>
          <wp:inline distT="114300" distB="114300" distL="114300" distR="114300" wp14:anchorId="7FF2429E" wp14:editId="7FF2429F">
            <wp:extent cx="6937909" cy="322421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6937909" cy="3224213"/>
                    </a:xfrm>
                    <a:prstGeom prst="rect">
                      <a:avLst/>
                    </a:prstGeom>
                    <a:ln/>
                  </pic:spPr>
                </pic:pic>
              </a:graphicData>
            </a:graphic>
          </wp:inline>
        </w:drawing>
      </w:r>
      <w:commentRangeEnd w:id="93"/>
      <w:ins w:id="94" w:author="Tina Andriantsalama" w:date="2022-05-16T19:04:00Z">
        <w:r w:rsidRPr="008A67A6">
          <w:commentReference w:id="93"/>
        </w:r>
      </w:ins>
    </w:p>
    <w:p w14:paraId="7FF24167" w14:textId="77777777" w:rsidR="008E41CB" w:rsidRPr="008A67A6" w:rsidRDefault="00000000" w:rsidP="006A597C">
      <w:pPr>
        <w:rPr>
          <w:highlight w:val="white"/>
        </w:rPr>
      </w:pPr>
      <w:r w:rsidRPr="008A67A6">
        <w:rPr>
          <w:highlight w:val="white"/>
        </w:rPr>
        <w:t xml:space="preserve">Fig 6: Comparison of observed and estimated CF, (a) observation, (b) XGBoost, and (c) APCADA together with CFI. </w:t>
      </w:r>
    </w:p>
    <w:p w14:paraId="7FF24168" w14:textId="77777777" w:rsidR="008E41CB" w:rsidRPr="008A67A6" w:rsidRDefault="008E41CB" w:rsidP="006A597C">
      <w:pPr>
        <w:rPr>
          <w:highlight w:val="white"/>
        </w:rPr>
      </w:pPr>
    </w:p>
    <w:p w14:paraId="7FF24169" w14:textId="77777777" w:rsidR="008E41CB" w:rsidRPr="006A597C" w:rsidRDefault="00000000" w:rsidP="00EF09FE">
      <w:pPr>
        <w:pStyle w:val="Heading2"/>
        <w:rPr>
          <w:highlight w:val="white"/>
        </w:rPr>
      </w:pPr>
      <w:r w:rsidRPr="006A597C">
        <w:rPr>
          <w:highlight w:val="white"/>
        </w:rPr>
        <w:lastRenderedPageBreak/>
        <w:t xml:space="preserve">CF </w:t>
      </w:r>
      <w:commentRangeStart w:id="95"/>
      <w:r w:rsidRPr="006A597C">
        <w:rPr>
          <w:highlight w:val="white"/>
        </w:rPr>
        <w:t>estimations</w:t>
      </w:r>
      <w:commentRangeEnd w:id="95"/>
      <w:r w:rsidRPr="008A67A6">
        <w:commentReference w:id="95"/>
      </w:r>
    </w:p>
    <w:p w14:paraId="7FF2416A" w14:textId="77777777" w:rsidR="008E41CB" w:rsidRPr="008A67A6" w:rsidRDefault="008E41CB" w:rsidP="006A597C">
      <w:pPr>
        <w:rPr>
          <w:highlight w:val="white"/>
        </w:rPr>
      </w:pPr>
    </w:p>
    <w:p w14:paraId="7FF2416B" w14:textId="2BD81BCB" w:rsidR="008E41CB" w:rsidRPr="008A67A6" w:rsidRDefault="00000000" w:rsidP="006A597C">
      <w:pPr>
        <w:rPr>
          <w:highlight w:val="white"/>
        </w:rPr>
      </w:pPr>
      <w:r w:rsidRPr="008A67A6">
        <w:rPr>
          <w:highlight w:val="white"/>
        </w:rPr>
        <w:t>Statistical and physical methods were compared, Table (\ref2</w:t>
      </w:r>
      <w:r w:rsidR="00BB2A9B">
        <w:rPr>
          <w:highlight w:val="white"/>
        </w:rPr>
        <w:t>)</w:t>
      </w:r>
      <w:r w:rsidRPr="008A67A6">
        <w:rPr>
          <w:highlight w:val="white"/>
        </w:rPr>
        <w:t>, and \ref3</w:t>
      </w:r>
      <w:r w:rsidR="00BB2A9B">
        <w:rPr>
          <w:highlight w:val="white"/>
        </w:rPr>
        <w:t>)</w:t>
      </w:r>
      <w:r w:rsidRPr="008A67A6">
        <w:rPr>
          <w:highlight w:val="white"/>
        </w:rPr>
        <w:t>). The correlation of 85.9% was observed between XGBoost and APCADA estimations. In addition, RMSE and MAE of 0.27 and 0.21 were observed between the two methods.</w:t>
      </w:r>
    </w:p>
    <w:p w14:paraId="7FF2416C" w14:textId="77777777" w:rsidR="008E41CB" w:rsidRPr="008A67A6" w:rsidRDefault="008E41CB" w:rsidP="006A597C">
      <w:pPr>
        <w:rPr>
          <w:highlight w:val="white"/>
        </w:rPr>
      </w:pPr>
    </w:p>
    <w:p w14:paraId="7FF2416D" w14:textId="613F33C9" w:rsidR="008E41CB" w:rsidRPr="008A67A6" w:rsidRDefault="00000000" w:rsidP="006A597C">
      <w:pPr>
        <w:rPr>
          <w:highlight w:val="white"/>
        </w:rPr>
      </w:pPr>
      <w:r w:rsidRPr="008A67A6">
        <w:rPr>
          <w:highlight w:val="white"/>
        </w:rPr>
        <w:t xml:space="preserve">Chao: is the r Pearson </w:t>
      </w:r>
      <w:r w:rsidR="00A53437" w:rsidRPr="008A67A6">
        <w:rPr>
          <w:highlight w:val="white"/>
        </w:rPr>
        <w:t>correlation?</w:t>
      </w:r>
      <w:r w:rsidRPr="008A67A6">
        <w:rPr>
          <w:highlight w:val="white"/>
        </w:rPr>
        <w:t xml:space="preserve"> if yes, 1) usually, the correlation coefficient</w:t>
      </w:r>
      <w:commentRangeStart w:id="96"/>
      <w:r w:rsidRPr="008A67A6">
        <w:rPr>
          <w:highlight w:val="white"/>
        </w:rPr>
        <w:t xml:space="preserve"> varies between +1 and -1</w:t>
      </w:r>
      <w:commentRangeEnd w:id="96"/>
      <w:r w:rsidRPr="008A67A6">
        <w:commentReference w:id="96"/>
      </w:r>
      <w:r w:rsidRPr="008A67A6">
        <w:rPr>
          <w:highlight w:val="white"/>
        </w:rPr>
        <w:t xml:space="preserve">. 2) The Pearson correlation is less appreciated if the two variables (CF_APCADA, converted from octas for example) are not gaussian, and need to be checked. 3) it’s better that we keep the consistency of the precision of the matrix (r, RMSE, </w:t>
      </w:r>
      <w:proofErr w:type="spellStart"/>
      <w:r w:rsidRPr="008A67A6">
        <w:rPr>
          <w:highlight w:val="white"/>
        </w:rPr>
        <w:t>etc</w:t>
      </w:r>
      <w:proofErr w:type="spellEnd"/>
      <w:r w:rsidRPr="008A67A6">
        <w:rPr>
          <w:highlight w:val="white"/>
        </w:rPr>
        <w:t>) 1 -&gt; 1.00, 0.931 -&gt; 0.93, that’s important but not easy to explain by text here.</w:t>
      </w:r>
    </w:p>
    <w:p w14:paraId="7FF2416E" w14:textId="77777777" w:rsidR="008E41CB" w:rsidRPr="008A67A6" w:rsidRDefault="008E41CB" w:rsidP="006A597C">
      <w:pPr>
        <w:rPr>
          <w:highlight w:val="white"/>
        </w:rPr>
      </w:pPr>
    </w:p>
    <w:p w14:paraId="7FF2416F" w14:textId="77777777" w:rsidR="008E41CB" w:rsidRPr="008A67A6" w:rsidRDefault="00000000" w:rsidP="006A597C">
      <w:pPr>
        <w:rPr>
          <w:highlight w:val="white"/>
        </w:rPr>
      </w:pPr>
      <w:r w:rsidRPr="008A67A6">
        <w:rPr>
          <w:highlight w:val="white"/>
        </w:rPr>
        <w:t xml:space="preserve">Table </w:t>
      </w:r>
      <w:ins w:id="97" w:author="Tina Andriantsalama" w:date="2022-05-16T19:40:00Z">
        <w:r w:rsidRPr="008A67A6">
          <w:rPr>
            <w:highlight w:val="white"/>
          </w:rPr>
          <w:t>3</w:t>
        </w:r>
      </w:ins>
      <w:del w:id="98" w:author="Tina Andriantsalama" w:date="2022-05-16T19:40:00Z">
        <w:r w:rsidRPr="008A67A6">
          <w:rPr>
            <w:highlight w:val="white"/>
          </w:rPr>
          <w:delText>2</w:delText>
        </w:r>
      </w:del>
      <w:r w:rsidRPr="008A67A6">
        <w:rPr>
          <w:highlight w:val="white"/>
        </w:rPr>
        <w:t>: Correlation matrix of the estimated CF by XGBoost, and APCADA with observed CF.</w:t>
      </w:r>
    </w:p>
    <w:tbl>
      <w:tblPr>
        <w:tblStyle w:val="a2"/>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4"/>
        <w:gridCol w:w="2445"/>
        <w:gridCol w:w="2445"/>
        <w:gridCol w:w="2445"/>
      </w:tblGrid>
      <w:tr w:rsidR="008E41CB" w:rsidRPr="008A67A6" w14:paraId="7FF24174" w14:textId="77777777">
        <w:tc>
          <w:tcPr>
            <w:tcW w:w="2444" w:type="dxa"/>
            <w:shd w:val="clear" w:color="auto" w:fill="auto"/>
            <w:tcMar>
              <w:top w:w="100" w:type="dxa"/>
              <w:left w:w="100" w:type="dxa"/>
              <w:bottom w:w="100" w:type="dxa"/>
              <w:right w:w="100" w:type="dxa"/>
            </w:tcMar>
          </w:tcPr>
          <w:p w14:paraId="7FF24170" w14:textId="77777777" w:rsidR="008E41CB" w:rsidRPr="008A67A6" w:rsidRDefault="00000000"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71" w14:textId="77777777" w:rsidR="008E41CB" w:rsidRPr="008A67A6" w:rsidRDefault="00000000"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2" w14:textId="77777777" w:rsidR="008E41CB" w:rsidRPr="008A67A6" w:rsidRDefault="00000000"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3" w14:textId="77777777" w:rsidR="008E41CB" w:rsidRPr="008A67A6" w:rsidRDefault="00000000" w:rsidP="006A597C">
            <w:pPr>
              <w:rPr>
                <w:highlight w:val="white"/>
              </w:rPr>
            </w:pPr>
            <w:r w:rsidRPr="008A67A6">
              <w:rPr>
                <w:highlight w:val="white"/>
              </w:rPr>
              <w:t>CF_APCADA</w:t>
            </w:r>
          </w:p>
        </w:tc>
      </w:tr>
      <w:tr w:rsidR="008E41CB" w:rsidRPr="008A67A6" w14:paraId="7FF24179" w14:textId="77777777">
        <w:tc>
          <w:tcPr>
            <w:tcW w:w="2444" w:type="dxa"/>
            <w:shd w:val="clear" w:color="auto" w:fill="auto"/>
            <w:tcMar>
              <w:top w:w="100" w:type="dxa"/>
              <w:left w:w="100" w:type="dxa"/>
              <w:bottom w:w="100" w:type="dxa"/>
              <w:right w:w="100" w:type="dxa"/>
            </w:tcMar>
          </w:tcPr>
          <w:p w14:paraId="7FF24175" w14:textId="77777777" w:rsidR="008E41CB" w:rsidRPr="008A67A6" w:rsidRDefault="00000000" w:rsidP="006A597C">
            <w:pPr>
              <w:rPr>
                <w:highlight w:val="white"/>
              </w:rPr>
            </w:pPr>
            <w:r w:rsidRPr="008A67A6">
              <w:rPr>
                <w:highlight w:val="white"/>
              </w:rPr>
              <w:t>CF</w:t>
            </w:r>
          </w:p>
        </w:tc>
        <w:tc>
          <w:tcPr>
            <w:tcW w:w="2444" w:type="dxa"/>
            <w:shd w:val="clear" w:color="auto" w:fill="auto"/>
            <w:tcMar>
              <w:top w:w="100" w:type="dxa"/>
              <w:left w:w="100" w:type="dxa"/>
              <w:bottom w:w="100" w:type="dxa"/>
              <w:right w:w="100" w:type="dxa"/>
            </w:tcMar>
          </w:tcPr>
          <w:p w14:paraId="7FF24176" w14:textId="77777777" w:rsidR="008E41CB" w:rsidRPr="008A67A6" w:rsidRDefault="00000000" w:rsidP="006A597C">
            <w:pPr>
              <w:rPr>
                <w:highlight w:val="white"/>
              </w:rPr>
            </w:pPr>
            <w:r w:rsidRPr="008A67A6">
              <w:rPr>
                <w:highlight w:val="white"/>
              </w:rPr>
              <w:t>1.00</w:t>
            </w:r>
          </w:p>
        </w:tc>
        <w:tc>
          <w:tcPr>
            <w:tcW w:w="2444" w:type="dxa"/>
            <w:shd w:val="clear" w:color="auto" w:fill="auto"/>
            <w:tcMar>
              <w:top w:w="100" w:type="dxa"/>
              <w:left w:w="100" w:type="dxa"/>
              <w:bottom w:w="100" w:type="dxa"/>
              <w:right w:w="100" w:type="dxa"/>
            </w:tcMar>
          </w:tcPr>
          <w:p w14:paraId="7FF24177" w14:textId="77777777" w:rsidR="008E41CB" w:rsidRPr="008A67A6" w:rsidRDefault="00000000"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8" w14:textId="77777777" w:rsidR="008E41CB" w:rsidRPr="008A67A6" w:rsidRDefault="00000000" w:rsidP="006A597C">
            <w:pPr>
              <w:rPr>
                <w:highlight w:val="white"/>
              </w:rPr>
            </w:pPr>
            <w:r w:rsidRPr="008A67A6">
              <w:rPr>
                <w:highlight w:val="white"/>
              </w:rPr>
              <w:t>0.84</w:t>
            </w:r>
          </w:p>
        </w:tc>
      </w:tr>
      <w:tr w:rsidR="008E41CB" w:rsidRPr="008A67A6" w14:paraId="7FF2417E" w14:textId="77777777">
        <w:tc>
          <w:tcPr>
            <w:tcW w:w="2444" w:type="dxa"/>
            <w:shd w:val="clear" w:color="auto" w:fill="auto"/>
            <w:tcMar>
              <w:top w:w="100" w:type="dxa"/>
              <w:left w:w="100" w:type="dxa"/>
              <w:bottom w:w="100" w:type="dxa"/>
              <w:right w:w="100" w:type="dxa"/>
            </w:tcMar>
          </w:tcPr>
          <w:p w14:paraId="7FF2417A" w14:textId="77777777" w:rsidR="008E41CB" w:rsidRPr="008A67A6" w:rsidRDefault="00000000" w:rsidP="006A597C">
            <w:pPr>
              <w:rPr>
                <w:highlight w:val="white"/>
              </w:rPr>
            </w:pPr>
            <w:r w:rsidRPr="008A67A6">
              <w:rPr>
                <w:highlight w:val="white"/>
              </w:rPr>
              <w:t>CF_XGB</w:t>
            </w:r>
          </w:p>
        </w:tc>
        <w:tc>
          <w:tcPr>
            <w:tcW w:w="2444" w:type="dxa"/>
            <w:shd w:val="clear" w:color="auto" w:fill="auto"/>
            <w:tcMar>
              <w:top w:w="100" w:type="dxa"/>
              <w:left w:w="100" w:type="dxa"/>
              <w:bottom w:w="100" w:type="dxa"/>
              <w:right w:w="100" w:type="dxa"/>
            </w:tcMar>
          </w:tcPr>
          <w:p w14:paraId="7FF2417B" w14:textId="77777777" w:rsidR="008E41CB" w:rsidRPr="008A67A6" w:rsidRDefault="00000000" w:rsidP="006A597C">
            <w:pPr>
              <w:rPr>
                <w:highlight w:val="white"/>
              </w:rPr>
            </w:pPr>
            <w:r w:rsidRPr="008A67A6">
              <w:rPr>
                <w:highlight w:val="white"/>
              </w:rPr>
              <w:t>0.93</w:t>
            </w:r>
          </w:p>
        </w:tc>
        <w:tc>
          <w:tcPr>
            <w:tcW w:w="2444" w:type="dxa"/>
            <w:shd w:val="clear" w:color="auto" w:fill="auto"/>
            <w:tcMar>
              <w:top w:w="100" w:type="dxa"/>
              <w:left w:w="100" w:type="dxa"/>
              <w:bottom w:w="100" w:type="dxa"/>
              <w:right w:w="100" w:type="dxa"/>
            </w:tcMar>
          </w:tcPr>
          <w:p w14:paraId="7FF2417C" w14:textId="77777777" w:rsidR="008E41CB" w:rsidRPr="008A67A6" w:rsidRDefault="00000000" w:rsidP="006A597C">
            <w:pPr>
              <w:rPr>
                <w:highlight w:val="white"/>
              </w:rPr>
            </w:pPr>
            <w:r w:rsidRPr="008A67A6">
              <w:rPr>
                <w:highlight w:val="white"/>
              </w:rPr>
              <w:t>1.</w:t>
            </w:r>
          </w:p>
        </w:tc>
        <w:tc>
          <w:tcPr>
            <w:tcW w:w="2444" w:type="dxa"/>
            <w:shd w:val="clear" w:color="auto" w:fill="auto"/>
            <w:tcMar>
              <w:top w:w="100" w:type="dxa"/>
              <w:left w:w="100" w:type="dxa"/>
              <w:bottom w:w="100" w:type="dxa"/>
              <w:right w:w="100" w:type="dxa"/>
            </w:tcMar>
          </w:tcPr>
          <w:p w14:paraId="7FF2417D" w14:textId="77777777" w:rsidR="008E41CB" w:rsidRPr="008A67A6" w:rsidRDefault="00000000" w:rsidP="006A597C">
            <w:pPr>
              <w:rPr>
                <w:highlight w:val="white"/>
              </w:rPr>
            </w:pPr>
            <w:r w:rsidRPr="008A67A6">
              <w:rPr>
                <w:highlight w:val="white"/>
              </w:rPr>
              <w:t>0.89</w:t>
            </w:r>
          </w:p>
        </w:tc>
      </w:tr>
      <w:tr w:rsidR="008E41CB" w:rsidRPr="008A67A6" w14:paraId="7FF24183" w14:textId="77777777">
        <w:tc>
          <w:tcPr>
            <w:tcW w:w="2444" w:type="dxa"/>
            <w:shd w:val="clear" w:color="auto" w:fill="auto"/>
            <w:tcMar>
              <w:top w:w="100" w:type="dxa"/>
              <w:left w:w="100" w:type="dxa"/>
              <w:bottom w:w="100" w:type="dxa"/>
              <w:right w:w="100" w:type="dxa"/>
            </w:tcMar>
          </w:tcPr>
          <w:p w14:paraId="7FF2417F" w14:textId="77777777" w:rsidR="008E41CB" w:rsidRPr="008A67A6" w:rsidRDefault="00000000" w:rsidP="006A597C">
            <w:pPr>
              <w:rPr>
                <w:highlight w:val="white"/>
              </w:rPr>
            </w:pPr>
            <w:r w:rsidRPr="008A67A6">
              <w:rPr>
                <w:highlight w:val="white"/>
              </w:rPr>
              <w:t>CF_APCADA</w:t>
            </w:r>
          </w:p>
        </w:tc>
        <w:tc>
          <w:tcPr>
            <w:tcW w:w="2444" w:type="dxa"/>
            <w:shd w:val="clear" w:color="auto" w:fill="auto"/>
            <w:tcMar>
              <w:top w:w="100" w:type="dxa"/>
              <w:left w:w="100" w:type="dxa"/>
              <w:bottom w:w="100" w:type="dxa"/>
              <w:right w:w="100" w:type="dxa"/>
            </w:tcMar>
          </w:tcPr>
          <w:p w14:paraId="7FF24180" w14:textId="77777777" w:rsidR="008E41CB" w:rsidRPr="008A67A6" w:rsidRDefault="00000000" w:rsidP="006A597C">
            <w:pPr>
              <w:rPr>
                <w:highlight w:val="white"/>
              </w:rPr>
            </w:pPr>
            <w:r w:rsidRPr="008A67A6">
              <w:rPr>
                <w:highlight w:val="white"/>
              </w:rPr>
              <w:t>0.84</w:t>
            </w:r>
          </w:p>
        </w:tc>
        <w:tc>
          <w:tcPr>
            <w:tcW w:w="2444" w:type="dxa"/>
            <w:shd w:val="clear" w:color="auto" w:fill="auto"/>
            <w:tcMar>
              <w:top w:w="100" w:type="dxa"/>
              <w:left w:w="100" w:type="dxa"/>
              <w:bottom w:w="100" w:type="dxa"/>
              <w:right w:w="100" w:type="dxa"/>
            </w:tcMar>
          </w:tcPr>
          <w:p w14:paraId="7FF24181" w14:textId="77777777" w:rsidR="008E41CB" w:rsidRPr="008A67A6" w:rsidRDefault="00000000" w:rsidP="006A597C">
            <w:pPr>
              <w:rPr>
                <w:highlight w:val="white"/>
              </w:rPr>
            </w:pPr>
            <w:r w:rsidRPr="008A67A6">
              <w:rPr>
                <w:highlight w:val="white"/>
              </w:rPr>
              <w:t>0.89</w:t>
            </w:r>
          </w:p>
        </w:tc>
        <w:tc>
          <w:tcPr>
            <w:tcW w:w="2444" w:type="dxa"/>
            <w:shd w:val="clear" w:color="auto" w:fill="auto"/>
            <w:tcMar>
              <w:top w:w="100" w:type="dxa"/>
              <w:left w:w="100" w:type="dxa"/>
              <w:bottom w:w="100" w:type="dxa"/>
              <w:right w:w="100" w:type="dxa"/>
            </w:tcMar>
          </w:tcPr>
          <w:p w14:paraId="7FF24182" w14:textId="77777777" w:rsidR="008E41CB" w:rsidRPr="008A67A6" w:rsidRDefault="00000000" w:rsidP="006A597C">
            <w:pPr>
              <w:rPr>
                <w:highlight w:val="white"/>
              </w:rPr>
            </w:pPr>
            <w:r w:rsidRPr="008A67A6">
              <w:rPr>
                <w:highlight w:val="white"/>
              </w:rPr>
              <w:t xml:space="preserve">1. </w:t>
            </w:r>
          </w:p>
        </w:tc>
      </w:tr>
    </w:tbl>
    <w:p w14:paraId="7FF24184" w14:textId="77777777" w:rsidR="008E41CB" w:rsidRPr="008A67A6" w:rsidRDefault="008E41CB" w:rsidP="006A597C">
      <w:pPr>
        <w:rPr>
          <w:highlight w:val="white"/>
        </w:rPr>
      </w:pPr>
    </w:p>
    <w:p w14:paraId="7FF24185" w14:textId="77777777" w:rsidR="008E41CB" w:rsidRPr="008A67A6" w:rsidRDefault="008E41CB" w:rsidP="006A597C">
      <w:pPr>
        <w:rPr>
          <w:highlight w:val="white"/>
        </w:rPr>
      </w:pPr>
    </w:p>
    <w:p w14:paraId="7FF24186" w14:textId="77777777" w:rsidR="008E41CB" w:rsidRPr="008A67A6" w:rsidRDefault="008E41CB" w:rsidP="006A597C">
      <w:pPr>
        <w:rPr>
          <w:highlight w:val="white"/>
        </w:rPr>
      </w:pPr>
    </w:p>
    <w:p w14:paraId="7FF24187" w14:textId="77777777" w:rsidR="008E41CB" w:rsidRPr="008A67A6" w:rsidRDefault="008E41CB" w:rsidP="006A597C">
      <w:pPr>
        <w:rPr>
          <w:highlight w:val="white"/>
        </w:rPr>
      </w:pPr>
    </w:p>
    <w:p w14:paraId="7FF24188" w14:textId="77777777" w:rsidR="008E41CB" w:rsidRPr="008A67A6" w:rsidRDefault="008E41CB" w:rsidP="006A597C">
      <w:pPr>
        <w:rPr>
          <w:highlight w:val="white"/>
        </w:rPr>
      </w:pPr>
    </w:p>
    <w:p w14:paraId="7FF24189" w14:textId="77777777" w:rsidR="008E41CB" w:rsidRPr="008A67A6" w:rsidRDefault="00000000" w:rsidP="006A597C">
      <w:pPr>
        <w:rPr>
          <w:highlight w:val="white"/>
        </w:rPr>
      </w:pPr>
      <w:r w:rsidRPr="008A67A6">
        <w:rPr>
          <w:highlight w:val="white"/>
        </w:rPr>
        <w:t xml:space="preserve">Table </w:t>
      </w:r>
      <w:ins w:id="99" w:author="Tina Andriantsalama" w:date="2022-05-16T19:40:00Z">
        <w:r w:rsidRPr="008A67A6">
          <w:rPr>
            <w:highlight w:val="white"/>
          </w:rPr>
          <w:t>4</w:t>
        </w:r>
      </w:ins>
      <w:del w:id="100" w:author="Tina Andriantsalama" w:date="2022-05-16T19:40:00Z">
        <w:r w:rsidRPr="008A67A6">
          <w:rPr>
            <w:highlight w:val="white"/>
          </w:rPr>
          <w:delText>3</w:delText>
        </w:r>
      </w:del>
      <w:r w:rsidRPr="008A67A6">
        <w:rPr>
          <w:highlight w:val="white"/>
        </w:rPr>
        <w:t>: Error metrics between CF estimations and observation</w:t>
      </w:r>
    </w:p>
    <w:tbl>
      <w:tblPr>
        <w:tblStyle w:val="a3"/>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3659"/>
        <w:gridCol w:w="2460"/>
      </w:tblGrid>
      <w:tr w:rsidR="008E41CB" w:rsidRPr="008A67A6" w14:paraId="7FF2418D" w14:textId="77777777">
        <w:tc>
          <w:tcPr>
            <w:tcW w:w="3659" w:type="dxa"/>
            <w:shd w:val="clear" w:color="auto" w:fill="auto"/>
            <w:tcMar>
              <w:top w:w="100" w:type="dxa"/>
              <w:left w:w="100" w:type="dxa"/>
              <w:bottom w:w="100" w:type="dxa"/>
              <w:right w:w="100" w:type="dxa"/>
            </w:tcMar>
          </w:tcPr>
          <w:p w14:paraId="7FF2418A" w14:textId="77777777" w:rsidR="008E41CB" w:rsidRPr="008A67A6" w:rsidRDefault="00000000" w:rsidP="006A597C">
            <w:pPr>
              <w:rPr>
                <w:highlight w:val="white"/>
              </w:rPr>
            </w:pPr>
            <w:r w:rsidRPr="008A67A6">
              <w:rPr>
                <w:highlight w:val="white"/>
              </w:rPr>
              <w:t>Estimations</w:t>
            </w:r>
          </w:p>
        </w:tc>
        <w:tc>
          <w:tcPr>
            <w:tcW w:w="3659" w:type="dxa"/>
            <w:shd w:val="clear" w:color="auto" w:fill="auto"/>
            <w:tcMar>
              <w:top w:w="100" w:type="dxa"/>
              <w:left w:w="100" w:type="dxa"/>
              <w:bottom w:w="100" w:type="dxa"/>
              <w:right w:w="100" w:type="dxa"/>
            </w:tcMar>
          </w:tcPr>
          <w:p w14:paraId="7FF2418B" w14:textId="77777777" w:rsidR="008E41CB" w:rsidRPr="008A67A6" w:rsidRDefault="00000000" w:rsidP="006A597C">
            <w:pPr>
              <w:rPr>
                <w:highlight w:val="white"/>
              </w:rPr>
            </w:pPr>
            <w:r w:rsidRPr="008A67A6">
              <w:rPr>
                <w:highlight w:val="white"/>
              </w:rPr>
              <w:t xml:space="preserve">RMSE </w:t>
            </w:r>
          </w:p>
        </w:tc>
        <w:tc>
          <w:tcPr>
            <w:tcW w:w="2460" w:type="dxa"/>
            <w:shd w:val="clear" w:color="auto" w:fill="auto"/>
            <w:tcMar>
              <w:top w:w="100" w:type="dxa"/>
              <w:left w:w="100" w:type="dxa"/>
              <w:bottom w:w="100" w:type="dxa"/>
              <w:right w:w="100" w:type="dxa"/>
            </w:tcMar>
          </w:tcPr>
          <w:p w14:paraId="7FF2418C" w14:textId="77777777" w:rsidR="008E41CB" w:rsidRPr="008A67A6" w:rsidRDefault="00000000" w:rsidP="006A597C">
            <w:pPr>
              <w:rPr>
                <w:highlight w:val="white"/>
              </w:rPr>
            </w:pPr>
            <w:r w:rsidRPr="008A67A6">
              <w:rPr>
                <w:highlight w:val="white"/>
              </w:rPr>
              <w:t>MAE</w:t>
            </w:r>
          </w:p>
        </w:tc>
      </w:tr>
      <w:tr w:rsidR="008E41CB" w:rsidRPr="008A67A6" w14:paraId="7FF24191" w14:textId="77777777">
        <w:tc>
          <w:tcPr>
            <w:tcW w:w="3659" w:type="dxa"/>
            <w:shd w:val="clear" w:color="auto" w:fill="auto"/>
            <w:tcMar>
              <w:top w:w="100" w:type="dxa"/>
              <w:left w:w="100" w:type="dxa"/>
              <w:bottom w:w="100" w:type="dxa"/>
              <w:right w:w="100" w:type="dxa"/>
            </w:tcMar>
          </w:tcPr>
          <w:p w14:paraId="7FF2418E" w14:textId="77777777" w:rsidR="008E41CB" w:rsidRPr="008A67A6" w:rsidRDefault="00000000" w:rsidP="006A597C">
            <w:pPr>
              <w:rPr>
                <w:highlight w:val="white"/>
              </w:rPr>
            </w:pPr>
            <w:r w:rsidRPr="008A67A6">
              <w:rPr>
                <w:highlight w:val="white"/>
              </w:rPr>
              <w:t>CF vs CF_XGB</w:t>
            </w:r>
          </w:p>
        </w:tc>
        <w:tc>
          <w:tcPr>
            <w:tcW w:w="3659" w:type="dxa"/>
            <w:shd w:val="clear" w:color="auto" w:fill="auto"/>
            <w:tcMar>
              <w:top w:w="100" w:type="dxa"/>
              <w:left w:w="100" w:type="dxa"/>
              <w:bottom w:w="100" w:type="dxa"/>
              <w:right w:w="100" w:type="dxa"/>
            </w:tcMar>
          </w:tcPr>
          <w:p w14:paraId="7FF2418F" w14:textId="77777777" w:rsidR="008E41CB" w:rsidRPr="008A67A6" w:rsidRDefault="00000000" w:rsidP="006A597C">
            <w:pPr>
              <w:rPr>
                <w:highlight w:val="white"/>
              </w:rPr>
            </w:pPr>
            <w:r w:rsidRPr="008A67A6">
              <w:rPr>
                <w:highlight w:val="white"/>
              </w:rPr>
              <w:t>0.12</w:t>
            </w:r>
          </w:p>
        </w:tc>
        <w:tc>
          <w:tcPr>
            <w:tcW w:w="2460" w:type="dxa"/>
            <w:shd w:val="clear" w:color="auto" w:fill="auto"/>
            <w:tcMar>
              <w:top w:w="100" w:type="dxa"/>
              <w:left w:w="100" w:type="dxa"/>
              <w:bottom w:w="100" w:type="dxa"/>
              <w:right w:w="100" w:type="dxa"/>
            </w:tcMar>
          </w:tcPr>
          <w:p w14:paraId="7FF24190" w14:textId="77777777" w:rsidR="008E41CB" w:rsidRPr="008A67A6" w:rsidRDefault="00000000" w:rsidP="006A597C">
            <w:pPr>
              <w:rPr>
                <w:highlight w:val="white"/>
              </w:rPr>
            </w:pPr>
            <w:r w:rsidRPr="008A67A6">
              <w:rPr>
                <w:highlight w:val="white"/>
              </w:rPr>
              <w:t>0.08</w:t>
            </w:r>
          </w:p>
        </w:tc>
      </w:tr>
      <w:tr w:rsidR="008E41CB" w:rsidRPr="008A67A6" w14:paraId="7FF24195" w14:textId="77777777">
        <w:tc>
          <w:tcPr>
            <w:tcW w:w="3659" w:type="dxa"/>
            <w:shd w:val="clear" w:color="auto" w:fill="auto"/>
            <w:tcMar>
              <w:top w:w="100" w:type="dxa"/>
              <w:left w:w="100" w:type="dxa"/>
              <w:bottom w:w="100" w:type="dxa"/>
              <w:right w:w="100" w:type="dxa"/>
            </w:tcMar>
          </w:tcPr>
          <w:p w14:paraId="7FF24192" w14:textId="77777777" w:rsidR="008E41CB" w:rsidRPr="008A67A6" w:rsidRDefault="00000000" w:rsidP="006A597C">
            <w:pPr>
              <w:rPr>
                <w:highlight w:val="white"/>
              </w:rPr>
            </w:pPr>
            <w:r w:rsidRPr="008A67A6">
              <w:rPr>
                <w:highlight w:val="white"/>
              </w:rPr>
              <w:t xml:space="preserve">CF vs CF_APACADA </w:t>
            </w:r>
          </w:p>
        </w:tc>
        <w:tc>
          <w:tcPr>
            <w:tcW w:w="3659" w:type="dxa"/>
            <w:shd w:val="clear" w:color="auto" w:fill="auto"/>
            <w:tcMar>
              <w:top w:w="100" w:type="dxa"/>
              <w:left w:w="100" w:type="dxa"/>
              <w:bottom w:w="100" w:type="dxa"/>
              <w:right w:w="100" w:type="dxa"/>
            </w:tcMar>
          </w:tcPr>
          <w:p w14:paraId="7FF24193" w14:textId="77777777" w:rsidR="008E41CB" w:rsidRPr="008A67A6" w:rsidRDefault="00000000" w:rsidP="006A597C">
            <w:pPr>
              <w:rPr>
                <w:highlight w:val="white"/>
              </w:rPr>
            </w:pPr>
            <w:r w:rsidRPr="008A67A6">
              <w:rPr>
                <w:highlight w:val="white"/>
              </w:rPr>
              <w:t>0.23</w:t>
            </w:r>
          </w:p>
        </w:tc>
        <w:tc>
          <w:tcPr>
            <w:tcW w:w="2460" w:type="dxa"/>
            <w:shd w:val="clear" w:color="auto" w:fill="auto"/>
            <w:tcMar>
              <w:top w:w="100" w:type="dxa"/>
              <w:left w:w="100" w:type="dxa"/>
              <w:bottom w:w="100" w:type="dxa"/>
              <w:right w:w="100" w:type="dxa"/>
            </w:tcMar>
          </w:tcPr>
          <w:p w14:paraId="7FF24194" w14:textId="77777777" w:rsidR="008E41CB" w:rsidRPr="008A67A6" w:rsidRDefault="00000000" w:rsidP="006A597C">
            <w:pPr>
              <w:rPr>
                <w:highlight w:val="white"/>
              </w:rPr>
            </w:pPr>
            <w:r w:rsidRPr="008A67A6">
              <w:rPr>
                <w:highlight w:val="white"/>
              </w:rPr>
              <w:t>0.16</w:t>
            </w:r>
          </w:p>
        </w:tc>
      </w:tr>
      <w:tr w:rsidR="008E41CB" w:rsidRPr="008A67A6" w14:paraId="7FF24199" w14:textId="77777777">
        <w:tc>
          <w:tcPr>
            <w:tcW w:w="3659" w:type="dxa"/>
            <w:shd w:val="clear" w:color="auto" w:fill="auto"/>
            <w:tcMar>
              <w:top w:w="100" w:type="dxa"/>
              <w:left w:w="100" w:type="dxa"/>
              <w:bottom w:w="100" w:type="dxa"/>
              <w:right w:w="100" w:type="dxa"/>
            </w:tcMar>
          </w:tcPr>
          <w:p w14:paraId="7FF24196" w14:textId="77777777" w:rsidR="008E41CB" w:rsidRPr="008A67A6" w:rsidRDefault="00000000" w:rsidP="006A597C">
            <w:pPr>
              <w:rPr>
                <w:highlight w:val="white"/>
              </w:rPr>
            </w:pPr>
            <w:r w:rsidRPr="008A67A6">
              <w:rPr>
                <w:highlight w:val="white"/>
              </w:rPr>
              <w:t>CF_XGB vs CF_APCADA</w:t>
            </w:r>
          </w:p>
        </w:tc>
        <w:tc>
          <w:tcPr>
            <w:tcW w:w="3659" w:type="dxa"/>
            <w:shd w:val="clear" w:color="auto" w:fill="auto"/>
            <w:tcMar>
              <w:top w:w="100" w:type="dxa"/>
              <w:left w:w="100" w:type="dxa"/>
              <w:bottom w:w="100" w:type="dxa"/>
              <w:right w:w="100" w:type="dxa"/>
            </w:tcMar>
          </w:tcPr>
          <w:p w14:paraId="7FF24197" w14:textId="77777777" w:rsidR="008E41CB" w:rsidRPr="008A67A6" w:rsidRDefault="00000000" w:rsidP="006A597C">
            <w:pPr>
              <w:rPr>
                <w:highlight w:val="white"/>
              </w:rPr>
            </w:pPr>
            <w:r w:rsidRPr="008A67A6">
              <w:rPr>
                <w:highlight w:val="white"/>
              </w:rPr>
              <w:t>0.21</w:t>
            </w:r>
          </w:p>
        </w:tc>
        <w:tc>
          <w:tcPr>
            <w:tcW w:w="2460" w:type="dxa"/>
            <w:shd w:val="clear" w:color="auto" w:fill="auto"/>
            <w:tcMar>
              <w:top w:w="100" w:type="dxa"/>
              <w:left w:w="100" w:type="dxa"/>
              <w:bottom w:w="100" w:type="dxa"/>
              <w:right w:w="100" w:type="dxa"/>
            </w:tcMar>
          </w:tcPr>
          <w:p w14:paraId="7FF24198" w14:textId="77777777" w:rsidR="008E41CB" w:rsidRPr="008A67A6" w:rsidRDefault="00000000" w:rsidP="006A597C">
            <w:pPr>
              <w:rPr>
                <w:highlight w:val="white"/>
              </w:rPr>
            </w:pPr>
            <w:r w:rsidRPr="008A67A6">
              <w:rPr>
                <w:highlight w:val="white"/>
              </w:rPr>
              <w:t>0.16</w:t>
            </w:r>
          </w:p>
        </w:tc>
      </w:tr>
    </w:tbl>
    <w:p w14:paraId="7FF2419A" w14:textId="77777777" w:rsidR="008E41CB" w:rsidRPr="008A67A6" w:rsidRDefault="008E41CB" w:rsidP="006A597C">
      <w:pPr>
        <w:rPr>
          <w:highlight w:val="white"/>
        </w:rPr>
      </w:pPr>
    </w:p>
    <w:p w14:paraId="7FF2419B" w14:textId="77777777" w:rsidR="008E41CB" w:rsidRPr="008A67A6" w:rsidRDefault="008E41CB" w:rsidP="006A597C">
      <w:pPr>
        <w:rPr>
          <w:highlight w:val="white"/>
        </w:rPr>
      </w:pPr>
    </w:p>
    <w:p w14:paraId="7FF2419C" w14:textId="77777777" w:rsidR="008E41CB" w:rsidRPr="008A67A6" w:rsidRDefault="00000000" w:rsidP="006A597C">
      <w:pPr>
        <w:rPr>
          <w:highlight w:val="white"/>
        </w:rPr>
      </w:pPr>
      <w:r w:rsidRPr="008A67A6">
        <w:rPr>
          <w:highlight w:val="white"/>
        </w:rPr>
        <w:t>Discussion and perspectives</w:t>
      </w:r>
    </w:p>
    <w:p w14:paraId="7FF2419D" w14:textId="77777777" w:rsidR="008E41CB" w:rsidRPr="008A67A6" w:rsidRDefault="00000000" w:rsidP="006A597C">
      <w:r w:rsidRPr="008A67A6">
        <w:t>This study shows the possibility to estimate cloud fraction by a machine learning method from meteorological variables, where the longwave radiation plays a crucial role because of its strong relationship with clouds. The XGBoost model is successfully applied to estimate CF by LW radiation (along with other meteorological variables</w:t>
      </w:r>
      <w:proofErr w:type="gramStart"/>
      <w:r w:rsidRPr="008A67A6">
        <w:t xml:space="preserve">) </w:t>
      </w:r>
      <w:r w:rsidRPr="008A67A6">
        <w:rPr>
          <w:u w:val="single"/>
        </w:rPr>
        <w:t>.</w:t>
      </w:r>
      <w:proofErr w:type="gramEnd"/>
      <w:r w:rsidRPr="008A67A6">
        <w:rPr>
          <w:u w:val="single"/>
        </w:rPr>
        <w:t xml:space="preserve"> It could be better to highlight the role of LW for the XGBoost model, we could add this later</w:t>
      </w:r>
      <w:r w:rsidRPr="008A67A6">
        <w:t>. The performance of XGBoost is proven superior to the traditional physical empirical method (e.g., APCADA). While it is worth noting that, XGBoost estimates CF in continuous values, whereas APCADA produces discrete data, which may potentially impact the statistical comparison of these two methods. High-quality and abundant CF measurements is the key to apply a Machine Learning approach (e.g., XGBoost), a future application could benefit from the increasing availability of CF data.</w:t>
      </w:r>
    </w:p>
    <w:p w14:paraId="7FF2419E" w14:textId="77777777" w:rsidR="008E41CB" w:rsidRPr="008A67A6" w:rsidRDefault="008E41CB" w:rsidP="006A597C"/>
    <w:p w14:paraId="7FF2419F" w14:textId="77777777" w:rsidR="008E41CB" w:rsidRPr="008A67A6" w:rsidRDefault="00000000" w:rsidP="006A597C">
      <w:r w:rsidRPr="008A67A6">
        <w:t xml:space="preserve">Only daytime CF, from the visible camera, is used to train the XGBoost model in this study. Similar experiments could be done during the night with nighttime CF measurement such as that from an </w:t>
      </w:r>
      <w:r w:rsidRPr="008A67A6">
        <w:lastRenderedPageBreak/>
        <w:t xml:space="preserve">infrared camera. With performed accuracy compared to traditional physical methods, the XGBoost model could be applied to extend the temporal coverage of existing CF </w:t>
      </w:r>
      <w:proofErr w:type="gramStart"/>
      <w:r w:rsidRPr="008A67A6">
        <w:t>observations  from</w:t>
      </w:r>
      <w:proofErr w:type="gramEnd"/>
      <w:r w:rsidRPr="008A67A6">
        <w:t xml:space="preserve"> about 1.5 year in this study to more than 2.5 years with available meteorological variables. </w:t>
      </w:r>
    </w:p>
    <w:p w14:paraId="7FF241A0" w14:textId="77777777" w:rsidR="008E41CB" w:rsidRPr="008A67A6" w:rsidRDefault="00000000" w:rsidP="006A597C">
      <w:pPr>
        <w:rPr>
          <w:highlight w:val="white"/>
        </w:rPr>
      </w:pPr>
      <w:r w:rsidRPr="008A67A6">
        <w:rPr>
          <w:highlight w:val="white"/>
        </w:rPr>
        <w:t xml:space="preserve"> </w:t>
      </w:r>
    </w:p>
    <w:p w14:paraId="7FF241A1" w14:textId="77777777" w:rsidR="008E41CB" w:rsidRPr="008A67A6" w:rsidRDefault="008E41CB" w:rsidP="006A597C">
      <w:pPr>
        <w:rPr>
          <w:highlight w:val="white"/>
        </w:rPr>
      </w:pPr>
    </w:p>
    <w:p w14:paraId="7FF241A2" w14:textId="77777777" w:rsidR="008E41CB" w:rsidRPr="006A597C" w:rsidRDefault="00000000" w:rsidP="00EF09FE">
      <w:pPr>
        <w:pStyle w:val="Heading2"/>
        <w:rPr>
          <w:highlight w:val="white"/>
        </w:rPr>
      </w:pPr>
      <w:r w:rsidRPr="006A597C">
        <w:rPr>
          <w:highlight w:val="white"/>
        </w:rPr>
        <w:t>Limitations of APCADA at Reunion</w:t>
      </w:r>
    </w:p>
    <w:p w14:paraId="7FF241A3" w14:textId="77777777" w:rsidR="008E41CB" w:rsidRPr="008A67A6" w:rsidRDefault="00000000" w:rsidP="006A597C">
      <w:r w:rsidRPr="008A67A6">
        <w:rPr>
          <w:highlight w:val="white"/>
        </w:rPr>
        <w:t xml:space="preserve"> </w:t>
      </w:r>
    </w:p>
    <w:p w14:paraId="7FF241A4" w14:textId="0090B461" w:rsidR="008E41CB" w:rsidRPr="008A67A6" w:rsidRDefault="00000000" w:rsidP="006A597C">
      <w:pPr>
        <w:rPr>
          <w:color w:val="0000FF"/>
          <w:highlight w:val="white"/>
        </w:rPr>
      </w:pPr>
      <w:r w:rsidRPr="008A67A6">
        <w:t xml:space="preserve">Presence of dynamic </w:t>
      </w:r>
      <w:r w:rsidR="00F818A1" w:rsidRPr="008A67A6">
        <w:t>low-level</w:t>
      </w:r>
      <w:r w:rsidRPr="008A67A6">
        <w:t xml:space="preserve"> clouds in ocean regions mainly from the near surface moisture hindered the performance of APCADA. For the same reason, a correlation of below 70% was observed at </w:t>
      </w:r>
      <w:r w:rsidRPr="008A67A6">
        <w:rPr>
          <w:highlight w:val="white"/>
        </w:rPr>
        <w:t>Kwajalein (8.43°N, 167.44°E) (durr2004automatic</w:t>
      </w:r>
      <w:r w:rsidR="00BB2A9B">
        <w:rPr>
          <w:highlight w:val="white"/>
        </w:rPr>
        <w:t>)</w:t>
      </w:r>
      <w:r w:rsidRPr="008A67A6">
        <w:rPr>
          <w:highlight w:val="white"/>
        </w:rPr>
        <w:t xml:space="preserve">). </w:t>
      </w:r>
      <w:commentRangeStart w:id="101"/>
      <w:r w:rsidRPr="008A67A6">
        <w:rPr>
          <w:color w:val="0000FF"/>
          <w:highlight w:val="white"/>
        </w:rPr>
        <w:t>other information on this?</w:t>
      </w:r>
      <w:commentRangeEnd w:id="101"/>
      <w:r w:rsidRPr="008A67A6">
        <w:commentReference w:id="101"/>
      </w:r>
    </w:p>
    <w:p w14:paraId="7FF241A5" w14:textId="77777777" w:rsidR="008E41CB" w:rsidRPr="008A67A6" w:rsidRDefault="008E41CB" w:rsidP="006A597C">
      <w:pPr>
        <w:rPr>
          <w:highlight w:val="white"/>
        </w:rPr>
      </w:pPr>
    </w:p>
    <w:p w14:paraId="7FF241A6" w14:textId="77777777" w:rsidR="008E41CB" w:rsidRPr="008A67A6" w:rsidRDefault="008E41CB" w:rsidP="006A597C">
      <w:pPr>
        <w:rPr>
          <w:highlight w:val="white"/>
        </w:rPr>
      </w:pPr>
    </w:p>
    <w:p w14:paraId="7FF241A7" w14:textId="77777777" w:rsidR="008E41CB" w:rsidRPr="006A597C" w:rsidRDefault="00000000" w:rsidP="006A597C">
      <w:pPr>
        <w:pStyle w:val="ListParagraph"/>
        <w:numPr>
          <w:ilvl w:val="0"/>
          <w:numId w:val="1"/>
        </w:numPr>
        <w:ind w:firstLineChars="0"/>
        <w:rPr>
          <w:highlight w:val="white"/>
        </w:rPr>
      </w:pPr>
      <w:r w:rsidRPr="006A597C">
        <w:rPr>
          <w:highlight w:val="white"/>
        </w:rPr>
        <w:t>Underestimation of lower cloud fraction</w:t>
      </w:r>
    </w:p>
    <w:p w14:paraId="7FF241A8" w14:textId="77777777" w:rsidR="008E41CB" w:rsidRPr="006A597C" w:rsidRDefault="00000000" w:rsidP="006A597C">
      <w:pPr>
        <w:pStyle w:val="ListParagraph"/>
        <w:numPr>
          <w:ilvl w:val="0"/>
          <w:numId w:val="1"/>
        </w:numPr>
        <w:ind w:firstLineChars="0"/>
        <w:rPr>
          <w:highlight w:val="white"/>
        </w:rPr>
      </w:pPr>
      <w:r w:rsidRPr="006A597C">
        <w:rPr>
          <w:rFonts w:eastAsia="Cardo"/>
          <w:highlight w:val="white"/>
        </w:rPr>
        <w:t>few clear sky days over the region → dynamics of cloud formation over oceanic region</w:t>
      </w:r>
    </w:p>
    <w:p w14:paraId="7FF241A9" w14:textId="77777777" w:rsidR="008E41CB" w:rsidRPr="006A597C" w:rsidRDefault="00000000" w:rsidP="006A597C">
      <w:pPr>
        <w:pStyle w:val="ListParagraph"/>
        <w:numPr>
          <w:ilvl w:val="0"/>
          <w:numId w:val="1"/>
        </w:numPr>
        <w:ind w:firstLineChars="0"/>
        <w:rPr>
          <w:highlight w:val="white"/>
        </w:rPr>
      </w:pPr>
      <w:r w:rsidRPr="006A597C">
        <w:rPr>
          <w:highlight w:val="white"/>
        </w:rPr>
        <w:t>number of clear sky days tends to decrease from morning to evening</w:t>
      </w:r>
    </w:p>
    <w:p w14:paraId="7FF241AA" w14:textId="77777777" w:rsidR="008E41CB" w:rsidRPr="006A597C" w:rsidRDefault="00000000" w:rsidP="006A597C">
      <w:pPr>
        <w:pStyle w:val="ListParagraph"/>
        <w:numPr>
          <w:ilvl w:val="0"/>
          <w:numId w:val="1"/>
        </w:numPr>
        <w:ind w:firstLineChars="0"/>
        <w:rPr>
          <w:highlight w:val="white"/>
        </w:rPr>
      </w:pPr>
      <w:r w:rsidRPr="006A597C">
        <w:rPr>
          <w:highlight w:val="white"/>
        </w:rPr>
        <w:t>data dependence estimation</w:t>
      </w:r>
    </w:p>
    <w:p w14:paraId="7FF241AB" w14:textId="77777777" w:rsidR="008E41CB" w:rsidRPr="006A597C" w:rsidRDefault="008E41CB" w:rsidP="006A597C">
      <w:pPr>
        <w:pStyle w:val="ListParagraph"/>
        <w:numPr>
          <w:ilvl w:val="0"/>
          <w:numId w:val="1"/>
        </w:numPr>
        <w:ind w:firstLineChars="0"/>
        <w:rPr>
          <w:highlight w:val="white"/>
        </w:rPr>
      </w:pPr>
    </w:p>
    <w:p w14:paraId="7FF241AC" w14:textId="77777777" w:rsidR="008E41CB" w:rsidRPr="008A67A6" w:rsidRDefault="008E41CB" w:rsidP="006A597C">
      <w:pPr>
        <w:rPr>
          <w:highlight w:val="white"/>
        </w:rPr>
      </w:pPr>
    </w:p>
    <w:p w14:paraId="7FF241AD" w14:textId="77777777" w:rsidR="008E41CB" w:rsidRPr="006A597C" w:rsidRDefault="00000000" w:rsidP="00EF09FE">
      <w:pPr>
        <w:pStyle w:val="Heading2"/>
        <w:rPr>
          <w:highlight w:val="white"/>
        </w:rPr>
      </w:pPr>
      <w:r w:rsidRPr="006A597C">
        <w:rPr>
          <w:highlight w:val="white"/>
        </w:rPr>
        <w:t>Limitation of XGBoost model</w:t>
      </w:r>
    </w:p>
    <w:p w14:paraId="7FF241AE" w14:textId="77777777" w:rsidR="008E41CB" w:rsidRPr="008A67A6" w:rsidRDefault="008E41CB" w:rsidP="006A597C">
      <w:pPr>
        <w:rPr>
          <w:highlight w:val="white"/>
        </w:rPr>
      </w:pPr>
    </w:p>
    <w:p w14:paraId="7FF241AF" w14:textId="77777777" w:rsidR="008E41CB" w:rsidRPr="008A67A6" w:rsidRDefault="00000000" w:rsidP="006A597C">
      <w:pPr>
        <w:rPr>
          <w:highlight w:val="white"/>
        </w:rPr>
      </w:pPr>
      <w:commentRangeStart w:id="102"/>
      <w:r w:rsidRPr="008A67A6">
        <w:rPr>
          <w:highlight w:val="white"/>
        </w:rPr>
        <w:t>Chao, I don’t have an idea on this part</w:t>
      </w:r>
      <w:commentRangeEnd w:id="102"/>
      <w:r w:rsidRPr="008A67A6">
        <w:commentReference w:id="102"/>
      </w:r>
    </w:p>
    <w:p w14:paraId="7FF241B0" w14:textId="77777777" w:rsidR="008E41CB" w:rsidRPr="008A67A6" w:rsidRDefault="008E41CB" w:rsidP="006A597C">
      <w:pPr>
        <w:rPr>
          <w:highlight w:val="white"/>
        </w:rPr>
      </w:pPr>
    </w:p>
    <w:p w14:paraId="7FF241B1" w14:textId="77777777" w:rsidR="008E41CB" w:rsidRPr="006A597C" w:rsidRDefault="00000000" w:rsidP="006A597C">
      <w:pPr>
        <w:pStyle w:val="ListParagraph"/>
        <w:numPr>
          <w:ilvl w:val="0"/>
          <w:numId w:val="3"/>
        </w:numPr>
        <w:ind w:firstLineChars="0"/>
        <w:rPr>
          <w:highlight w:val="white"/>
        </w:rPr>
      </w:pPr>
      <w:commentRangeStart w:id="103"/>
      <w:r w:rsidRPr="006A597C">
        <w:rPr>
          <w:highlight w:val="white"/>
        </w:rPr>
        <w:t xml:space="preserve">underestimating high values, </w:t>
      </w:r>
      <w:hyperlink r:id="rId25">
        <w:r w:rsidRPr="006A597C">
          <w:rPr>
            <w:color w:val="1155CC"/>
            <w:highlight w:val="white"/>
            <w:u w:val="single"/>
          </w:rPr>
          <w:t>link</w:t>
        </w:r>
      </w:hyperlink>
      <w:commentRangeEnd w:id="103"/>
      <w:r w:rsidRPr="008A67A6">
        <w:commentReference w:id="103"/>
      </w:r>
    </w:p>
    <w:p w14:paraId="7FF241B2" w14:textId="77777777" w:rsidR="008E41CB" w:rsidRPr="006A597C" w:rsidRDefault="00000000" w:rsidP="006A597C">
      <w:pPr>
        <w:pStyle w:val="ListParagraph"/>
        <w:numPr>
          <w:ilvl w:val="0"/>
          <w:numId w:val="3"/>
        </w:numPr>
        <w:ind w:firstLineChars="0"/>
        <w:rPr>
          <w:highlight w:val="white"/>
        </w:rPr>
      </w:pPr>
      <w:commentRangeStart w:id="104"/>
      <w:r w:rsidRPr="006A597C">
        <w:rPr>
          <w:highlight w:val="white"/>
        </w:rPr>
        <w:t>Overestimation?</w:t>
      </w:r>
      <w:commentRangeEnd w:id="104"/>
      <w:r w:rsidRPr="008A67A6">
        <w:commentReference w:id="104"/>
      </w:r>
    </w:p>
    <w:p w14:paraId="7FF241B3" w14:textId="77777777" w:rsidR="008E41CB" w:rsidRPr="006A597C" w:rsidRDefault="00000000" w:rsidP="006A597C">
      <w:pPr>
        <w:pStyle w:val="ListParagraph"/>
        <w:numPr>
          <w:ilvl w:val="0"/>
          <w:numId w:val="3"/>
        </w:numPr>
        <w:ind w:firstLineChars="0"/>
        <w:rPr>
          <w:highlight w:val="white"/>
        </w:rPr>
      </w:pPr>
      <w:commentRangeStart w:id="105"/>
      <w:commentRangeStart w:id="106"/>
      <w:commentRangeStart w:id="107"/>
      <w:r w:rsidRPr="006A597C">
        <w:rPr>
          <w:highlight w:val="white"/>
        </w:rPr>
        <w:t>huge amount of data dependence</w:t>
      </w:r>
      <w:commentRangeEnd w:id="105"/>
      <w:r w:rsidRPr="008A67A6">
        <w:commentReference w:id="105"/>
      </w:r>
      <w:commentRangeEnd w:id="106"/>
      <w:r w:rsidRPr="008A67A6">
        <w:commentReference w:id="106"/>
      </w:r>
      <w:commentRangeEnd w:id="107"/>
      <w:r w:rsidRPr="008A67A6">
        <w:commentReference w:id="107"/>
      </w:r>
    </w:p>
    <w:p w14:paraId="7FF241B4" w14:textId="77777777" w:rsidR="008E41CB" w:rsidRPr="006A597C" w:rsidRDefault="008E41CB" w:rsidP="006A597C">
      <w:pPr>
        <w:pStyle w:val="ListParagraph"/>
        <w:numPr>
          <w:ilvl w:val="0"/>
          <w:numId w:val="3"/>
        </w:numPr>
        <w:ind w:firstLineChars="0"/>
        <w:rPr>
          <w:highlight w:val="white"/>
        </w:rPr>
      </w:pPr>
    </w:p>
    <w:p w14:paraId="7FF241B5" w14:textId="77777777" w:rsidR="008E41CB" w:rsidRPr="008A67A6" w:rsidRDefault="008E41CB" w:rsidP="006A597C">
      <w:pPr>
        <w:rPr>
          <w:highlight w:val="white"/>
        </w:rPr>
      </w:pPr>
    </w:p>
    <w:p w14:paraId="7FF241B6" w14:textId="77777777" w:rsidR="008E41CB" w:rsidRPr="008A67A6" w:rsidRDefault="008E41CB" w:rsidP="006A597C">
      <w:pPr>
        <w:rPr>
          <w:highlight w:val="white"/>
        </w:rPr>
      </w:pPr>
    </w:p>
    <w:p w14:paraId="7FF241B7" w14:textId="77777777" w:rsidR="008E41CB" w:rsidRPr="008A67A6" w:rsidRDefault="00000000" w:rsidP="00EF09FE">
      <w:pPr>
        <w:pStyle w:val="Heading1"/>
        <w:rPr>
          <w:highlight w:val="white"/>
        </w:rPr>
      </w:pPr>
      <w:r w:rsidRPr="008A67A6">
        <w:rPr>
          <w:highlight w:val="white"/>
        </w:rPr>
        <w:t>Conclusion</w:t>
      </w:r>
    </w:p>
    <w:p w14:paraId="7FF241B8" w14:textId="77777777" w:rsidR="008E41CB" w:rsidRPr="008A67A6" w:rsidRDefault="008E41CB" w:rsidP="006A597C">
      <w:pPr>
        <w:rPr>
          <w:highlight w:val="white"/>
        </w:rPr>
      </w:pPr>
    </w:p>
    <w:p w14:paraId="7FF241C0" w14:textId="77777777" w:rsidR="008E41CB" w:rsidRPr="008A67A6" w:rsidRDefault="008E41CB" w:rsidP="006A597C">
      <w:pPr>
        <w:rPr>
          <w:highlight w:val="white"/>
        </w:rPr>
      </w:pPr>
    </w:p>
    <w:p w14:paraId="7FF241C2" w14:textId="77777777" w:rsidR="008E41CB" w:rsidRPr="008A67A6" w:rsidRDefault="008E41CB" w:rsidP="006A597C">
      <w:pPr>
        <w:rPr>
          <w:highlight w:val="white"/>
        </w:rPr>
      </w:pPr>
    </w:p>
    <w:p w14:paraId="7FF241C3" w14:textId="6C1DF443" w:rsidR="008E41CB" w:rsidRPr="008A67A6" w:rsidRDefault="00000000" w:rsidP="006A597C">
      <w:commentRangeStart w:id="108"/>
      <w:proofErr w:type="spellStart"/>
      <w:r w:rsidRPr="008A67A6">
        <w:t>nd</w:t>
      </w:r>
      <w:proofErr w:type="spellEnd"/>
      <w:r w:rsidRPr="008A67A6">
        <w:t xml:space="preserve"> its representation in Numerical Weather Prediction (NWP) models still has a long way to go (heidinger1996finite</w:t>
      </w:r>
      <w:r w:rsidR="00BB2A9B">
        <w:t>)</w:t>
      </w:r>
      <w:r w:rsidRPr="008A67A6">
        <w:t xml:space="preserve">). </w:t>
      </w:r>
      <w:commentRangeEnd w:id="108"/>
      <w:r w:rsidRPr="008A67A6">
        <w:commentReference w:id="108"/>
      </w:r>
      <w:r w:rsidRPr="008A67A6">
        <w:t xml:space="preserve">The current uncertainties lie from misrepresentation of </w:t>
      </w:r>
      <w:commentRangeStart w:id="109"/>
      <w:r w:rsidRPr="008A67A6">
        <w:t>brokenness (inhomogeneity)</w:t>
      </w:r>
      <w:commentRangeEnd w:id="109"/>
      <w:r w:rsidRPr="008A67A6">
        <w:commentReference w:id="109"/>
      </w:r>
      <w:r w:rsidRPr="008A67A6">
        <w:t xml:space="preserve"> of clouds in atmospheric radiative transfer calculations, which has been studied over 20 years for solar radiation in general and longwave radiation in particular (aida1977reflection</w:t>
      </w:r>
      <w:r w:rsidR="00BB2A9B">
        <w:t>)</w:t>
      </w:r>
      <w:r w:rsidRPr="008A67A6">
        <w:t>, and ellingson1982effects</w:t>
      </w:r>
      <w:r w:rsidR="00BB2A9B">
        <w:t>)</w:t>
      </w:r>
      <w:r w:rsidRPr="008A67A6">
        <w:t xml:space="preserve">). </w:t>
      </w:r>
    </w:p>
    <w:p w14:paraId="7FF241C4" w14:textId="574C3095" w:rsidR="008E41CB" w:rsidRPr="008A67A6" w:rsidRDefault="00000000" w:rsidP="006A597C">
      <w:pPr>
        <w:rPr>
          <w:highlight w:val="white"/>
        </w:rPr>
      </w:pPr>
      <w:commentRangeStart w:id="110"/>
      <w:r w:rsidRPr="008A67A6">
        <w:t xml:space="preserve">In addition to emissions, cloud brokenness effects to longwave radiation consider the side face </w:t>
      </w:r>
      <w:r w:rsidR="00C04104" w:rsidRPr="008A67A6">
        <w:t>shading of</w:t>
      </w:r>
      <w:r w:rsidRPr="008A67A6">
        <w:t xml:space="preserve"> the broken cloud blocks.</w:t>
      </w:r>
      <w:commentRangeEnd w:id="110"/>
      <w:r w:rsidRPr="008A67A6">
        <w:commentReference w:id="110"/>
      </w:r>
      <w:r w:rsidRPr="008A67A6">
        <w:t xml:space="preserve"> (more information on CF in NWP *11 May*) </w:t>
      </w:r>
    </w:p>
    <w:p w14:paraId="7FF241C5" w14:textId="77777777" w:rsidR="008E41CB" w:rsidRPr="008A67A6" w:rsidRDefault="00000000" w:rsidP="006A597C">
      <w:pPr>
        <w:rPr>
          <w:highlight w:val="white"/>
        </w:rPr>
      </w:pPr>
      <w:r w:rsidRPr="008A67A6">
        <w:rPr>
          <w:highlight w:val="white"/>
        </w:rPr>
        <w:t xml:space="preserve"> </w:t>
      </w:r>
    </w:p>
    <w:p w14:paraId="7FF241C6" w14:textId="78DF4EEA" w:rsidR="008E41CB" w:rsidRPr="008A67A6" w:rsidRDefault="00000000" w:rsidP="006A597C">
      <w:r w:rsidRPr="008A67A6">
        <w:t xml:space="preserve">Even though clouds play a key role in the Earth's radiation budget, there is still a gap in cloud fraction (CF) estimation </w:t>
      </w:r>
      <w:r w:rsidR="00C04104" w:rsidRPr="008A67A6">
        <w:t>for renewable</w:t>
      </w:r>
      <w:r w:rsidRPr="008A67A6">
        <w:t xml:space="preserve"> energy (RE), photovoltaic (PV) </w:t>
      </w:r>
      <w:proofErr w:type="gramStart"/>
      <w:r w:rsidRPr="008A67A6">
        <w:t>production in particular</w:t>
      </w:r>
      <w:proofErr w:type="gramEnd"/>
      <w:r w:rsidRPr="008A67A6">
        <w:t>. Different studies showed a strong radiative cooling effect from low level clouds, and negligible effect from the high clouds corresponding to the distance and emittance temperature (</w:t>
      </w:r>
      <w:r w:rsidR="009C6648" w:rsidRPr="00DC6702">
        <w:rPr>
          <w:highlight w:val="white"/>
        </w:rPr>
        <w:fldChar w:fldCharType="begin"/>
      </w:r>
      <w:r w:rsidR="001E195C">
        <w:rPr>
          <w:highlight w:val="white"/>
        </w:rPr>
        <w:instrText xml:space="preserve"> ADDIN EN.CITE &lt;EndNote&gt;&lt;Cite&gt;&lt;Author&gt;Dürr&lt;/Author&gt;&lt;Year&gt;2004&lt;/Year&gt;&lt;RecNum&gt;305&lt;/RecNum&gt;&lt;DisplayText&gt;(Dürr and Philipona, 2004)&lt;/DisplayText&gt;&lt;record&gt;&lt;rec-number&gt;305&lt;/rec-number&gt;&lt;foreign-keys&gt;&lt;key app="EN" db-id="ap2s0vva2tfapsexxan50rrawfdrerr00v90" timestamp="1661953080"&gt;305&lt;/key&gt;&lt;/foreign-keys&gt;&lt;ref-type name="Journal Article"&gt;17&lt;/ref-type&gt;&lt;contributors&gt;&lt;authors&gt;&lt;author&gt;Dürr, Bruno&lt;/author&gt;&lt;author&gt;Philipona, R.&lt;/author&gt;&lt;/authors&gt;&lt;/contributors&gt;&lt;titles&gt;&lt;title&gt;Automatic cloud amount detection by surface longwave downward radiation measurements&lt;/title&gt;&lt;secondary-title&gt;Journal of Geophysical Research: Atmospheres&lt;/secondary-title&gt;&lt;/titles&gt;&lt;periodical&gt;&lt;full-title&gt;Journal of Geophysical Research: Atmospheres&lt;/full-title&gt;&lt;/periodical&gt;&lt;volume&gt;109&lt;/volume&gt;&lt;number&gt;D5&lt;/number&gt;&lt;dates&gt;&lt;year&gt;2004&lt;/year&gt;&lt;/dates&gt;&lt;isbn&gt;0148-0227&lt;/isbn&gt;&lt;urls&gt;&lt;related-urls&gt;&lt;url&gt;https://agupubs.onlinelibrary.wiley.com/doi/abs/10.1029/2003JD004182&lt;/url&gt;&lt;/related-urls&gt;&lt;/urls&gt;&lt;electronic-resource-num&gt;https://doi.org/10.1029/2003JD004182&lt;/electronic-resource-num&gt;&lt;/record&gt;&lt;/Cite&gt;&lt;/EndNote&gt;</w:instrText>
      </w:r>
      <w:r w:rsidR="009C6648" w:rsidRPr="00DC6702">
        <w:rPr>
          <w:highlight w:val="white"/>
        </w:rPr>
        <w:fldChar w:fldCharType="separate"/>
      </w:r>
      <w:r w:rsidR="001E195C">
        <w:rPr>
          <w:noProof/>
          <w:highlight w:val="white"/>
        </w:rPr>
        <w:t>(</w:t>
      </w:r>
      <w:hyperlink w:anchor="_ENREF_9" w:tooltip="Dürr, 2004 #305" w:history="1">
        <w:r w:rsidR="006925DB" w:rsidRPr="006925DB">
          <w:rPr>
            <w:rStyle w:val="Hyperlink"/>
            <w:highlight w:val="white"/>
          </w:rPr>
          <w:t>Dürr and Philipona, 2004</w:t>
        </w:r>
      </w:hyperlink>
      <w:r w:rsidR="001E195C">
        <w:rPr>
          <w:noProof/>
          <w:highlight w:val="white"/>
        </w:rPr>
        <w:t>)</w:t>
      </w:r>
      <w:r w:rsidR="009C6648" w:rsidRPr="00DC6702">
        <w:rPr>
          <w:highlight w:val="white"/>
        </w:rPr>
        <w:fldChar w:fldCharType="end"/>
      </w:r>
      <w:r w:rsidRPr="008A67A6">
        <w:t xml:space="preserve">, </w:t>
      </w:r>
      <w:r w:rsidR="009C6648" w:rsidRPr="00DC6702">
        <w:rPr>
          <w:highlight w:val="white"/>
        </w:rPr>
        <w:fldChar w:fldCharType="begin"/>
      </w:r>
      <w:r w:rsidR="001E195C">
        <w:rPr>
          <w:highlight w:val="white"/>
        </w:rPr>
        <w:instrText xml:space="preserve"> ADDIN EN.CITE &lt;EndNote&gt;&lt;Cite&gt;&lt;Author&gt;Park&lt;/Author&gt;&lt;Year&gt;2019&lt;/Year&gt;&lt;RecNum&gt;302&lt;/RecNum&gt;&lt;DisplayText&gt;(Park and Shin, 2019)&lt;/DisplayText&gt;&lt;record&gt;&lt;rec-number&gt;302&lt;/rec-number&gt;&lt;foreign-keys&gt;&lt;key app="EN" db-id="ap2s0vva2tfapsexxan50rrawfdrerr00v90" timestamp="1661952293"&gt;302&lt;/key&gt;&lt;/foreign-keys&gt;&lt;ref-type name="Journal Article"&gt;17&lt;/ref-type&gt;&lt;contributors&gt;&lt;authors&gt;&lt;author&gt;Park, S.&lt;/author&gt;&lt;author&gt;Shin, J.&lt;/author&gt;&lt;/authors&gt;&lt;/contributors&gt;&lt;titles&gt;&lt;title&gt;Heuristic estimation of low-level cloud fraction over the globe based on a decoupling parameterization&lt;/title&gt;&lt;secondary-title&gt;Atmos. Chem. Phys.&lt;/secondary-title&gt;&lt;/titles&gt;&lt;periodical&gt;&lt;full-title&gt;Atmos. Chem. Phys.&lt;/full-title&gt;&lt;/periodical&gt;&lt;pages&gt;5635-5660&lt;/pages&gt;&lt;volume&gt;19&lt;/volume&gt;&lt;number&gt;8&lt;/number&gt;&lt;dates&gt;&lt;year&gt;2019&lt;/year&gt;&lt;/dates&gt;&lt;publisher&gt;Copernicus Publications&lt;/publisher&gt;&lt;isbn&gt;1680-7324&lt;/isbn&gt;&lt;urls&gt;&lt;related-urls&gt;&lt;url&gt;https://acp.copernicus.org/articles/19/5635/2019/&lt;/url&gt;&lt;/related-urls&gt;&lt;/urls&gt;&lt;electronic-resource-num&gt;10.5194/acp-19-5635-2019&lt;/electronic-resource-num&gt;&lt;/record&gt;&lt;/Cite&gt;&lt;/EndNote&gt;</w:instrText>
      </w:r>
      <w:r w:rsidR="009C6648" w:rsidRPr="00DC6702">
        <w:rPr>
          <w:highlight w:val="white"/>
        </w:rPr>
        <w:fldChar w:fldCharType="separate"/>
      </w:r>
      <w:r w:rsidR="001E195C">
        <w:rPr>
          <w:noProof/>
          <w:highlight w:val="white"/>
        </w:rPr>
        <w:t>(</w:t>
      </w:r>
      <w:hyperlink w:anchor="_ENREF_20" w:tooltip="Park, 2019 #302" w:history="1">
        <w:r w:rsidR="006925DB" w:rsidRPr="006925DB">
          <w:rPr>
            <w:rStyle w:val="Hyperlink"/>
            <w:highlight w:val="white"/>
          </w:rPr>
          <w:t>Park and Shin, 2019</w:t>
        </w:r>
      </w:hyperlink>
      <w:r w:rsidR="001E195C">
        <w:rPr>
          <w:noProof/>
          <w:highlight w:val="white"/>
        </w:rPr>
        <w:t>)</w:t>
      </w:r>
      <w:r w:rsidR="009C6648" w:rsidRPr="00DC6702">
        <w:rPr>
          <w:highlight w:val="white"/>
        </w:rPr>
        <w:fldChar w:fldCharType="end"/>
      </w:r>
      <w:r w:rsidRPr="008A67A6">
        <w:t xml:space="preserve">). Presence of these </w:t>
      </w:r>
      <w:r w:rsidR="00C04104" w:rsidRPr="008A67A6">
        <w:t>low-level</w:t>
      </w:r>
      <w:r w:rsidRPr="008A67A6">
        <w:t xml:space="preserve"> clouds, with abundant water droplets, is high in </w:t>
      </w:r>
      <w:r w:rsidRPr="008A67A6">
        <w:lastRenderedPageBreak/>
        <w:t>ocean regions mainly from near surface moisture. In addition to cloud vertical structure, and cloud optical depth, CF as a fraction of cloud occupied area has been used as a measure of cloud quantification and in the Earth’s energy budget (</w:t>
      </w:r>
      <w:r w:rsidR="009C6648" w:rsidRPr="00DC6702">
        <w:rPr>
          <w:highlight w:val="white"/>
        </w:rPr>
        <w:fldChar w:fldCharType="begin"/>
      </w:r>
      <w:r w:rsidR="001E195C">
        <w:rPr>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C6648" w:rsidRPr="00DC6702">
        <w:rPr>
          <w:highlight w:val="white"/>
        </w:rPr>
        <w:fldChar w:fldCharType="separate"/>
      </w:r>
      <w:r w:rsidR="001E195C">
        <w:rPr>
          <w:noProof/>
          <w:highlight w:val="white"/>
        </w:rPr>
        <w:t>(</w:t>
      </w:r>
      <w:hyperlink w:anchor="_ENREF_22" w:tooltip="Qian, 2012 #308" w:history="1">
        <w:r w:rsidR="006925DB" w:rsidRPr="006925DB">
          <w:rPr>
            <w:rStyle w:val="Hyperlink"/>
            <w:highlight w:val="white"/>
          </w:rPr>
          <w:t>Qian et al., 2012</w:t>
        </w:r>
      </w:hyperlink>
      <w:r w:rsidR="001E195C">
        <w:rPr>
          <w:noProof/>
          <w:highlight w:val="white"/>
        </w:rPr>
        <w:t>)</w:t>
      </w:r>
      <w:r w:rsidR="009C6648" w:rsidRPr="00DC6702">
        <w:rPr>
          <w:highlight w:val="white"/>
        </w:rPr>
        <w:fldChar w:fldCharType="end"/>
      </w:r>
      <w:r w:rsidR="00BB2A9B">
        <w:t>)</w:t>
      </w:r>
      <w:r w:rsidRPr="008A67A6">
        <w:t xml:space="preserve">, and </w:t>
      </w:r>
      <w:r w:rsidR="009C6648" w:rsidRPr="00DC6702">
        <w:rPr>
          <w:highlight w:val="white"/>
        </w:rPr>
        <w:fldChar w:fldCharType="begin"/>
      </w:r>
      <w:r w:rsidR="001E195C">
        <w:rPr>
          <w:highlight w:val="white"/>
        </w:rPr>
        <w:instrText xml:space="preserve"> ADDIN EN.CITE &lt;EndNote&gt;&lt;Cite&gt;&lt;Author&gt;Zhang&lt;/Author&gt;&lt;Year&gt;2011&lt;/Year&gt;&lt;RecNum&gt;309&lt;/RecNum&gt;&lt;DisplayText&gt;(Zhang et al., 2011)&lt;/DisplayText&gt;&lt;record&gt;&lt;rec-number&gt;309&lt;/rec-number&gt;&lt;foreign-keys&gt;&lt;key app="EN" db-id="ap2s0vva2tfapsexxan50rrawfdrerr00v90" timestamp="1661953880"&gt;309&lt;/key&gt;&lt;/foreign-keys&gt;&lt;ref-type name="Conference Paper"&gt;47&lt;/ref-type&gt;&lt;contributors&gt;&lt;authors&gt;&lt;author&gt;Zhang, T.&lt;/author&gt;&lt;author&gt;Stackhouse, P. W.&lt;/author&gt;&lt;author&gt;Gupta, S. K.&lt;/author&gt;&lt;author&gt;Cox, S. J.&lt;/author&gt;&lt;author&gt;Mikovitz, J. C.&lt;/author&gt;&lt;author&gt;Nasa Gewex Srb&lt;/author&gt;&lt;/authors&gt;&lt;/contributors&gt;&lt;auth-address&gt;AA(NASA Langley Research Center), AB(NASA Langley Research Center), AC(NASA Langley Research Center), AD(NASA Langley Research Center), AF(NASA Langley Research Center)&lt;/auth-address&gt;&lt;titles&gt;&lt;title&gt;THE EFFECT OF CLOUD FRACTION ON THE RADIATIVE ENERGY BUDGET: The Satellite-Based GEWEX-SRB Data vs. the Ground-Based BSRN Measurements&lt;/title&gt;&lt;/titles&gt;&lt;pages&gt;A13B-0261&lt;/pages&gt;&lt;volume&gt;2011&lt;/volume&gt;&lt;keywords&gt;&lt;keyword&gt;0480 BIOGEOSCIENCES / Remote sensing&lt;/keyword&gt;&lt;keyword&gt;1626 GLOBAL CHANGE / Global&lt;/keyword&gt;&lt;keyword&gt;climate models&lt;/keyword&gt;&lt;keyword&gt;3314 ATMOSPHERIC PROCESSES / Convective processes&lt;/keyword&gt;&lt;keyword&gt;3319&lt;/keyword&gt;&lt;keyword&gt;ATMOSPHERIC PROCESSES / General circulation&lt;/keyword&gt;&lt;/keywords&gt;&lt;dates&gt;&lt;year&gt;2011&lt;/year&gt;&lt;pub-dates&gt;&lt;date&gt;December 01, 2011&lt;/date&gt;&lt;/pub-dates&gt;&lt;/dates&gt;&lt;urls&gt;&lt;related-urls&gt;&lt;url&gt;https://ui.adsabs.harvard.edu/abs/2011AGUFM.A13B0261Z&lt;/url&gt;&lt;/related-urls&gt;&lt;/urls&gt;&lt;/record&gt;&lt;/Cite&gt;&lt;/EndNote&gt;</w:instrText>
      </w:r>
      <w:r w:rsidR="009C6648" w:rsidRPr="00DC6702">
        <w:rPr>
          <w:highlight w:val="white"/>
        </w:rPr>
        <w:fldChar w:fldCharType="separate"/>
      </w:r>
      <w:r w:rsidR="001E195C">
        <w:rPr>
          <w:noProof/>
          <w:highlight w:val="white"/>
        </w:rPr>
        <w:t>(</w:t>
      </w:r>
      <w:hyperlink w:anchor="_ENREF_31" w:tooltip="Zhang, 2011 #309" w:history="1">
        <w:r w:rsidR="006925DB" w:rsidRPr="006925DB">
          <w:rPr>
            <w:rStyle w:val="Hyperlink"/>
            <w:highlight w:val="white"/>
          </w:rPr>
          <w:t>Zhang et al., 2011</w:t>
        </w:r>
      </w:hyperlink>
      <w:r w:rsidR="001E195C">
        <w:rPr>
          <w:noProof/>
          <w:highlight w:val="white"/>
        </w:rPr>
        <w:t>)</w:t>
      </w:r>
      <w:r w:rsidR="009C6648" w:rsidRPr="00DC6702">
        <w:rPr>
          <w:highlight w:val="white"/>
        </w:rPr>
        <w:fldChar w:fldCharType="end"/>
      </w:r>
      <w:r w:rsidRPr="008A67A6">
        <w:t xml:space="preserve">). With the rise of CF measurement, different CF estimation methodologies have been developed. </w:t>
      </w:r>
    </w:p>
    <w:p w14:paraId="7FF241C7" w14:textId="77777777" w:rsidR="008E41CB" w:rsidRPr="008A67A6" w:rsidRDefault="008E41CB" w:rsidP="006A597C"/>
    <w:p w14:paraId="7FF241C8" w14:textId="77777777" w:rsidR="008E41CB" w:rsidRPr="008A67A6" w:rsidRDefault="008E41CB" w:rsidP="006A597C"/>
    <w:p w14:paraId="7FF241C9" w14:textId="4B92F96C" w:rsidR="008E41CB" w:rsidRPr="008A67A6" w:rsidRDefault="00000000" w:rsidP="006A597C">
      <w:r w:rsidRPr="008A67A6">
        <w:t>As CF ground-based measurement is getting to maturity stage, radiation transfer uncertainties in general circulation models (GCMs), and physical models have started being addressed. Accuracy of long-term ground-based measurements have been hindering CF simulation and estimation with GCMs and physical models (</w:t>
      </w:r>
      <w:r w:rsidRPr="008A67A6">
        <w:rPr>
          <w:highlight w:val="white"/>
        </w:rPr>
        <w:t>qian2012evaluation</w:t>
      </w:r>
      <w:r w:rsidR="00BB2A9B">
        <w:t>)</w:t>
      </w:r>
      <w:r w:rsidRPr="008A67A6">
        <w:t>). In different regions of the world, use of both ground-based cameras and aircraft measurements produces 1-D cloud snapshots. For global observations, with remote sensing, global cloud properties and cloud cover parameters have been developed over years from visible and infrared radiations (</w:t>
      </w:r>
      <w:r w:rsidR="009C6648" w:rsidRPr="00DC6702">
        <w:rPr>
          <w:highlight w:val="white"/>
        </w:rPr>
        <w:fldChar w:fldCharType="begin"/>
      </w:r>
      <w:r w:rsidR="001E195C">
        <w:rPr>
          <w:highlight w:val="white"/>
        </w:rPr>
        <w:instrText xml:space="preserve"> ADDIN EN.CITE &lt;EndNote&gt;&lt;Cite&gt;&lt;Author&gt;Qian&lt;/Author&gt;&lt;Year&gt;2012&lt;/Year&gt;&lt;RecNum&gt;308&lt;/RecNum&gt;&lt;DisplayText&gt;(Qian et al., 2012)&lt;/DisplayText&gt;&lt;record&gt;&lt;rec-number&gt;308&lt;/rec-number&gt;&lt;foreign-keys&gt;&lt;key app="EN" db-id="ap2s0vva2tfapsexxan50rrawfdrerr00v90" timestamp="1661953725"&gt;308&lt;/key&gt;&lt;/foreign-keys&gt;&lt;ref-type name="Journal Article"&gt;17&lt;/ref-type&gt;&lt;contributors&gt;&lt;authors&gt;&lt;author&gt;Qian, Y.&lt;/author&gt;&lt;author&gt;Long, C. N.&lt;/author&gt;&lt;author&gt;Wang, H.&lt;/author&gt;&lt;author&gt;Comstock, J. M.&lt;/author&gt;&lt;author&gt;McFarlane, S. A.&lt;/author&gt;&lt;author&gt;Xie, S.&lt;/author&gt;&lt;/authors&gt;&lt;/contributors&gt;&lt;titles&gt;&lt;title&gt;Evaluation of cloud fraction and its radiative effect simulated by IPCC AR4 global models against ARM surface observations&lt;/title&gt;&lt;secondary-title&gt;Atmos. Chem. Phys.&lt;/secondary-title&gt;&lt;/titles&gt;&lt;periodical&gt;&lt;full-title&gt;Atmos. Chem. Phys.&lt;/full-title&gt;&lt;/periodical&gt;&lt;pages&gt;1785-1810&lt;/pages&gt;&lt;volume&gt;12&lt;/volume&gt;&lt;number&gt;4&lt;/number&gt;&lt;dates&gt;&lt;year&gt;2012&lt;/year&gt;&lt;/dates&gt;&lt;publisher&gt;Copernicus Publications&lt;/publisher&gt;&lt;isbn&gt;1680-7324&lt;/isbn&gt;&lt;urls&gt;&lt;related-urls&gt;&lt;url&gt;https://acp.copernicus.org/articles/12/1785/2012/&lt;/url&gt;&lt;/related-urls&gt;&lt;/urls&gt;&lt;electronic-resource-num&gt;10.5194/acp-12-1785-2012&lt;/electronic-resource-num&gt;&lt;/record&gt;&lt;/Cite&gt;&lt;/EndNote&gt;</w:instrText>
      </w:r>
      <w:r w:rsidR="009C6648" w:rsidRPr="00DC6702">
        <w:rPr>
          <w:highlight w:val="white"/>
        </w:rPr>
        <w:fldChar w:fldCharType="separate"/>
      </w:r>
      <w:r w:rsidR="001E195C">
        <w:rPr>
          <w:noProof/>
          <w:highlight w:val="white"/>
        </w:rPr>
        <w:t>(</w:t>
      </w:r>
      <w:hyperlink w:anchor="_ENREF_22" w:tooltip="Qian, 2012 #308" w:history="1">
        <w:r w:rsidR="006925DB" w:rsidRPr="006925DB">
          <w:rPr>
            <w:rStyle w:val="Hyperlink"/>
            <w:highlight w:val="white"/>
          </w:rPr>
          <w:t>Qian et al., 2012</w:t>
        </w:r>
      </w:hyperlink>
      <w:r w:rsidR="001E195C">
        <w:rPr>
          <w:noProof/>
          <w:highlight w:val="white"/>
        </w:rPr>
        <w:t>)</w:t>
      </w:r>
      <w:r w:rsidR="009C6648" w:rsidRPr="00DC6702">
        <w:rPr>
          <w:highlight w:val="white"/>
        </w:rPr>
        <w:fldChar w:fldCharType="end"/>
      </w:r>
      <w:r w:rsidRPr="008A67A6">
        <w:t xml:space="preserve">). With increase of data, statistical studies have been conducted and found significant correlations of CF with precipitation, air temperature, and </w:t>
      </w:r>
    </w:p>
    <w:p w14:paraId="7FF241CA" w14:textId="77777777" w:rsidR="008E41CB" w:rsidRPr="008A67A6" w:rsidRDefault="00000000" w:rsidP="006A597C">
      <w:r w:rsidRPr="008A67A6">
        <w:t>With recent technology of using aerosol lidar and thermographic cameras, continuous valuable cloud datasets are being produced and welcoming machine learning methods.</w:t>
      </w:r>
    </w:p>
    <w:p w14:paraId="7FF241CB" w14:textId="77777777" w:rsidR="008E41CB" w:rsidRPr="008A67A6" w:rsidRDefault="008E41CB" w:rsidP="006A597C">
      <w:pPr>
        <w:rPr>
          <w:highlight w:val="white"/>
        </w:rPr>
      </w:pPr>
    </w:p>
    <w:p w14:paraId="7FF241CC" w14:textId="3D17C493" w:rsidR="008E41CB" w:rsidRPr="008A67A6" w:rsidRDefault="00000000" w:rsidP="006A597C">
      <w:pPr>
        <w:rPr>
          <w:highlight w:val="white"/>
        </w:rPr>
      </w:pPr>
      <w:r w:rsidRPr="008A67A6">
        <w:t xml:space="preserve">Estimation of the cloud brokenness has been using different approximation methods, which requires a significant computational effort. Statistical methods - correlation analysis </w:t>
      </w:r>
      <w:proofErr w:type="gramStart"/>
      <w:r w:rsidRPr="008A67A6">
        <w:t>-  have</w:t>
      </w:r>
      <w:proofErr w:type="gramEnd"/>
      <w:r w:rsidRPr="008A67A6">
        <w:t xml:space="preserve"> been used on a large amount </w:t>
      </w:r>
      <w:commentRangeStart w:id="111"/>
      <w:r w:rsidRPr="008A67A6">
        <w:t>whereas</w:t>
      </w:r>
      <w:commentRangeEnd w:id="111"/>
      <w:r w:rsidRPr="008A67A6">
        <w:commentReference w:id="111"/>
      </w:r>
      <w:r w:rsidRPr="008A67A6">
        <w:t xml:space="preserve">  significant correlations have been found between cloud fraction and precipitation, air temperature, and topography (didier2015comparison</w:t>
      </w:r>
      <w:r w:rsidR="00BB2A9B">
        <w:t>)</w:t>
      </w:r>
      <w:r w:rsidRPr="008A67A6">
        <w:t>, and forsythe2015detailed</w:t>
      </w:r>
      <w:r w:rsidR="00BB2A9B">
        <w:t>)</w:t>
      </w:r>
      <w:r w:rsidRPr="008A67A6">
        <w:t>). With the recent rise of machine learning and availability of data, different studies showed a large correlation between cloud fraction and longwave radiation while estimating the downward longwave (ref). (</w:t>
      </w:r>
      <w:proofErr w:type="gramStart"/>
      <w:r w:rsidRPr="008A67A6">
        <w:t>more</w:t>
      </w:r>
      <w:proofErr w:type="gramEnd"/>
      <w:r w:rsidRPr="008A67A6">
        <w:t xml:space="preserve"> information on relationship of CF with other variables -physically and statistically *12 May*)</w:t>
      </w:r>
    </w:p>
    <w:p w14:paraId="7FF241CD" w14:textId="77777777" w:rsidR="008E41CB" w:rsidRPr="008A67A6" w:rsidRDefault="008E41CB" w:rsidP="006A597C">
      <w:pPr>
        <w:rPr>
          <w:highlight w:val="white"/>
        </w:rPr>
      </w:pPr>
    </w:p>
    <w:p w14:paraId="7FF241CE" w14:textId="77777777" w:rsidR="008E41CB" w:rsidRPr="008A67A6" w:rsidRDefault="00000000" w:rsidP="006A597C">
      <w:pPr>
        <w:rPr>
          <w:highlight w:val="white"/>
        </w:rPr>
      </w:pPr>
      <w:r w:rsidRPr="008A67A6">
        <w:rPr>
          <w:highlight w:val="white"/>
        </w:rPr>
        <w:t>have been used to evaluate the results, and comparison of the longwave data with Clouds and the Earth’s Radiant Energy System</w:t>
      </w:r>
      <w:r w:rsidRPr="008A67A6">
        <w:t xml:space="preserve"> (</w:t>
      </w:r>
      <w:r w:rsidRPr="008A67A6">
        <w:rPr>
          <w:highlight w:val="white"/>
        </w:rPr>
        <w:t>CERES) data. And to evaluate the machine learning models, learning curves were used.</w:t>
      </w:r>
    </w:p>
    <w:p w14:paraId="7FF241CF" w14:textId="77777777" w:rsidR="008E41CB" w:rsidRPr="008A67A6" w:rsidRDefault="008E41CB" w:rsidP="006A597C">
      <w:pPr>
        <w:rPr>
          <w:highlight w:val="white"/>
        </w:rPr>
      </w:pPr>
    </w:p>
    <w:p w14:paraId="7FF241D0" w14:textId="77777777" w:rsidR="008E41CB" w:rsidRPr="008A67A6" w:rsidRDefault="00000000" w:rsidP="006A597C">
      <w:pPr>
        <w:rPr>
          <w:highlight w:val="white"/>
        </w:rPr>
      </w:pPr>
      <w:r w:rsidRPr="008A67A6">
        <w:rPr>
          <w:highlight w:val="white"/>
        </w:rPr>
        <w:t xml:space="preserve">Before using the model, we need to check if the model work well. By using </w:t>
      </w:r>
      <w:proofErr w:type="spellStart"/>
      <w:r w:rsidRPr="008A67A6">
        <w:rPr>
          <w:highlight w:val="white"/>
        </w:rPr>
        <w:t>leaning</w:t>
      </w:r>
      <w:proofErr w:type="spellEnd"/>
      <w:r w:rsidRPr="008A67A6">
        <w:rPr>
          <w:highlight w:val="white"/>
        </w:rPr>
        <w:t xml:space="preserve"> </w:t>
      </w:r>
      <w:proofErr w:type="gramStart"/>
      <w:r w:rsidRPr="008A67A6">
        <w:rPr>
          <w:highlight w:val="white"/>
        </w:rPr>
        <w:t>curve</w:t>
      </w:r>
      <w:proofErr w:type="gramEnd"/>
      <w:r w:rsidRPr="008A67A6">
        <w:rPr>
          <w:highlight w:val="white"/>
        </w:rPr>
        <w:t xml:space="preserve"> we can evaluate the performance of the model. Learning curve show 2 curves, one is for training and the other for validation. Overall, during the training both curves are supposed to decrease together and the generalization gap between both curves is necessary low. Generalization gap is the difference between both curves. Three cases can be </w:t>
      </w:r>
      <w:proofErr w:type="gramStart"/>
      <w:r w:rsidRPr="008A67A6">
        <w:rPr>
          <w:highlight w:val="white"/>
        </w:rPr>
        <w:t>appears</w:t>
      </w:r>
      <w:proofErr w:type="gramEnd"/>
      <w:r w:rsidRPr="008A67A6">
        <w:rPr>
          <w:highlight w:val="white"/>
        </w:rPr>
        <w:t>: over-fitting, under-fitting and good fitting. Over-fitting mean when the model is good during the training, but bad for the validation. Under-fitting mean the model doing great for the validation and bad for the training. Good fitting when the generalization gap is lower and both curves are nearly overlapping. The tuning hyper-parameters are necessary to solve over-fitting or under-fitting issues.</w:t>
      </w:r>
    </w:p>
    <w:p w14:paraId="7FF241D1" w14:textId="77777777" w:rsidR="008E41CB" w:rsidRPr="008A67A6" w:rsidRDefault="00000000" w:rsidP="006A597C">
      <w:pPr>
        <w:rPr>
          <w:highlight w:val="white"/>
        </w:rPr>
      </w:pPr>
      <w:r w:rsidRPr="008A67A6">
        <w:rPr>
          <w:highlight w:val="white"/>
        </w:rPr>
        <w:t>The next figures show the learning curves of the model before and after tuning hyper-</w:t>
      </w:r>
      <w:proofErr w:type="spellStart"/>
      <w:r w:rsidRPr="008A67A6">
        <w:rPr>
          <w:highlight w:val="white"/>
        </w:rPr>
        <w:t>parameteres</w:t>
      </w:r>
      <w:proofErr w:type="spellEnd"/>
      <w:r w:rsidRPr="008A67A6">
        <w:rPr>
          <w:highlight w:val="white"/>
        </w:rPr>
        <w:t xml:space="preserve">: </w:t>
      </w:r>
    </w:p>
    <w:p w14:paraId="7FF241D2" w14:textId="77777777" w:rsidR="008E41CB" w:rsidRPr="008A67A6" w:rsidRDefault="008E41CB" w:rsidP="006A597C">
      <w:pPr>
        <w:rPr>
          <w:highlight w:val="white"/>
        </w:rPr>
      </w:pPr>
    </w:p>
    <w:p w14:paraId="7FF241D3" w14:textId="77777777" w:rsidR="008E41CB" w:rsidRPr="008A67A6" w:rsidRDefault="008E41CB" w:rsidP="006A597C">
      <w:pPr>
        <w:rPr>
          <w:highlight w:val="white"/>
        </w:rPr>
      </w:pPr>
    </w:p>
    <w:p w14:paraId="7FF241D4" w14:textId="77777777" w:rsidR="008E41CB" w:rsidRPr="008A67A6" w:rsidRDefault="00000000" w:rsidP="006A597C">
      <w:pPr>
        <w:rPr>
          <w:highlight w:val="white"/>
        </w:rPr>
      </w:pPr>
      <w:r w:rsidRPr="008A67A6">
        <w:rPr>
          <w:highlight w:val="white"/>
        </w:rPr>
        <w:t xml:space="preserve">Feature importance is an </w:t>
      </w:r>
      <w:proofErr w:type="spellStart"/>
      <w:r w:rsidRPr="008A67A6">
        <w:rPr>
          <w:highlight w:val="white"/>
        </w:rPr>
        <w:t>usefull</w:t>
      </w:r>
      <w:proofErr w:type="spellEnd"/>
      <w:r w:rsidRPr="008A67A6">
        <w:rPr>
          <w:highlight w:val="white"/>
        </w:rPr>
        <w:t xml:space="preserve"> method used to </w:t>
      </w:r>
      <w:proofErr w:type="spellStart"/>
      <w:r w:rsidRPr="008A67A6">
        <w:rPr>
          <w:highlight w:val="white"/>
        </w:rPr>
        <w:t>enhence</w:t>
      </w:r>
      <w:proofErr w:type="spellEnd"/>
      <w:r w:rsidRPr="008A67A6">
        <w:rPr>
          <w:highlight w:val="white"/>
        </w:rPr>
        <w:t xml:space="preserve"> a model machine </w:t>
      </w:r>
      <w:proofErr w:type="gramStart"/>
      <w:r w:rsidRPr="008A67A6">
        <w:rPr>
          <w:highlight w:val="white"/>
        </w:rPr>
        <w:t>learning,</w:t>
      </w:r>
      <w:proofErr w:type="gramEnd"/>
      <w:r w:rsidRPr="008A67A6">
        <w:rPr>
          <w:highlight w:val="white"/>
        </w:rPr>
        <w:t xml:space="preserve"> it allows to select the most important feature to the model. The feature importance result is presented to the following </w:t>
      </w:r>
      <w:proofErr w:type="gramStart"/>
      <w:r w:rsidRPr="008A67A6">
        <w:rPr>
          <w:highlight w:val="white"/>
        </w:rPr>
        <w:t>figure :</w:t>
      </w:r>
      <w:proofErr w:type="gramEnd"/>
      <w:r w:rsidRPr="008A67A6">
        <w:rPr>
          <w:highlight w:val="white"/>
        </w:rPr>
        <w:t xml:space="preserve"> </w:t>
      </w:r>
    </w:p>
    <w:p w14:paraId="7FF241D5" w14:textId="77777777" w:rsidR="008E41CB" w:rsidRPr="008A67A6" w:rsidRDefault="008E41CB" w:rsidP="006A597C">
      <w:pPr>
        <w:rPr>
          <w:highlight w:val="white"/>
        </w:rPr>
      </w:pPr>
    </w:p>
    <w:p w14:paraId="7FF241D6" w14:textId="77777777" w:rsidR="008E41CB" w:rsidRPr="008A67A6" w:rsidRDefault="00000000" w:rsidP="006A597C">
      <w:pPr>
        <w:rPr>
          <w:highlight w:val="white"/>
        </w:rPr>
      </w:pPr>
      <w:r w:rsidRPr="008A67A6">
        <w:rPr>
          <w:highlight w:val="white"/>
        </w:rPr>
        <w:t xml:space="preserve">Taking into account the result of </w:t>
      </w:r>
      <w:proofErr w:type="spellStart"/>
      <w:r w:rsidRPr="008A67A6">
        <w:rPr>
          <w:highlight w:val="white"/>
        </w:rPr>
        <w:t>feture</w:t>
      </w:r>
      <w:proofErr w:type="spellEnd"/>
      <w:r w:rsidRPr="008A67A6">
        <w:rPr>
          <w:highlight w:val="white"/>
        </w:rPr>
        <w:t xml:space="preserve"> </w:t>
      </w:r>
      <w:proofErr w:type="spellStart"/>
      <w:r w:rsidRPr="008A67A6">
        <w:rPr>
          <w:highlight w:val="white"/>
        </w:rPr>
        <w:t>iumportance</w:t>
      </w:r>
      <w:proofErr w:type="spellEnd"/>
      <w:r w:rsidRPr="008A67A6">
        <w:rPr>
          <w:highlight w:val="white"/>
        </w:rPr>
        <w:t xml:space="preserve">, several </w:t>
      </w:r>
      <w:proofErr w:type="gramStart"/>
      <w:r w:rsidRPr="008A67A6">
        <w:rPr>
          <w:highlight w:val="white"/>
        </w:rPr>
        <w:t>test</w:t>
      </w:r>
      <w:proofErr w:type="gramEnd"/>
      <w:r w:rsidRPr="008A67A6">
        <w:rPr>
          <w:highlight w:val="white"/>
        </w:rPr>
        <w:t xml:space="preserve"> have been carried out to improve the performance of the model. The results are shown in the following </w:t>
      </w:r>
      <w:proofErr w:type="gramStart"/>
      <w:r w:rsidRPr="008A67A6">
        <w:rPr>
          <w:highlight w:val="white"/>
        </w:rPr>
        <w:t>figures :</w:t>
      </w:r>
      <w:proofErr w:type="gramEnd"/>
      <w:r w:rsidRPr="008A67A6">
        <w:rPr>
          <w:highlight w:val="white"/>
        </w:rPr>
        <w:t xml:space="preserve"> </w:t>
      </w:r>
    </w:p>
    <w:p w14:paraId="7FF241D7" w14:textId="77777777" w:rsidR="008E41CB" w:rsidRPr="008A67A6" w:rsidRDefault="008E41CB" w:rsidP="006A597C">
      <w:pPr>
        <w:rPr>
          <w:highlight w:val="white"/>
        </w:rPr>
      </w:pPr>
    </w:p>
    <w:p w14:paraId="7FF241D8" w14:textId="77777777" w:rsidR="008E41CB" w:rsidRPr="008A67A6" w:rsidRDefault="00000000" w:rsidP="006A597C">
      <w:pPr>
        <w:rPr>
          <w:highlight w:val="white"/>
        </w:rPr>
      </w:pPr>
      <w:r w:rsidRPr="008A67A6">
        <w:rPr>
          <w:highlight w:val="white"/>
        </w:rPr>
        <w:t xml:space="preserve">Result about CF estimation with XGBoost </w:t>
      </w:r>
    </w:p>
    <w:p w14:paraId="7FF241D9" w14:textId="77777777" w:rsidR="008E41CB" w:rsidRPr="008A67A6" w:rsidRDefault="00000000" w:rsidP="006A597C">
      <w:pPr>
        <w:rPr>
          <w:highlight w:val="white"/>
        </w:rPr>
      </w:pPr>
      <w:r w:rsidRPr="008A67A6">
        <w:rPr>
          <w:highlight w:val="white"/>
        </w:rPr>
        <w:t xml:space="preserve">An estimation of the cloud fraction was made after selecting the best characteristics for the model and </w:t>
      </w:r>
      <w:r w:rsidRPr="008A67A6">
        <w:rPr>
          <w:highlight w:val="white"/>
        </w:rPr>
        <w:lastRenderedPageBreak/>
        <w:t xml:space="preserve">the following figure is a sample of the result: </w:t>
      </w:r>
    </w:p>
    <w:p w14:paraId="7FF241DA" w14:textId="77777777" w:rsidR="008E41CB" w:rsidRPr="008A67A6" w:rsidRDefault="008E41CB" w:rsidP="006A597C">
      <w:pPr>
        <w:rPr>
          <w:highlight w:val="white"/>
        </w:rPr>
      </w:pPr>
    </w:p>
    <w:p w14:paraId="7FF241DB" w14:textId="77777777" w:rsidR="008E41CB" w:rsidRPr="008A67A6" w:rsidRDefault="00000000" w:rsidP="006A597C">
      <w:pPr>
        <w:rPr>
          <w:highlight w:val="white"/>
        </w:rPr>
      </w:pPr>
      <w:r w:rsidRPr="008A67A6">
        <w:rPr>
          <w:highlight w:val="white"/>
        </w:rPr>
        <w:t xml:space="preserve">APCADA </w:t>
      </w:r>
      <w:proofErr w:type="gramStart"/>
      <w:r w:rsidRPr="008A67A6">
        <w:rPr>
          <w:highlight w:val="white"/>
        </w:rPr>
        <w:t>results :</w:t>
      </w:r>
      <w:proofErr w:type="gramEnd"/>
      <w:r w:rsidRPr="008A67A6">
        <w:rPr>
          <w:highlight w:val="white"/>
        </w:rPr>
        <w:t xml:space="preserve"> </w:t>
      </w:r>
    </w:p>
    <w:p w14:paraId="7FF241DC" w14:textId="77777777" w:rsidR="008E41CB" w:rsidRPr="008A67A6" w:rsidRDefault="00000000" w:rsidP="006A597C">
      <w:pPr>
        <w:rPr>
          <w:highlight w:val="white"/>
        </w:rPr>
      </w:pPr>
      <w:r w:rsidRPr="008A67A6">
        <w:rPr>
          <w:highlight w:val="white"/>
        </w:rPr>
        <w:t xml:space="preserve">Physical model called APCADA was used as a reference to assess the results obtained with the model XGBoost. In the following figure, </w:t>
      </w:r>
      <w:proofErr w:type="spellStart"/>
      <w:r w:rsidRPr="008A67A6">
        <w:rPr>
          <w:highlight w:val="white"/>
        </w:rPr>
        <w:t>CF_octat</w:t>
      </w:r>
      <w:proofErr w:type="spellEnd"/>
      <w:r w:rsidRPr="008A67A6">
        <w:rPr>
          <w:highlight w:val="white"/>
        </w:rPr>
        <w:t xml:space="preserve"> is the real observation, </w:t>
      </w:r>
      <w:proofErr w:type="spellStart"/>
      <w:r w:rsidRPr="008A67A6">
        <w:rPr>
          <w:highlight w:val="white"/>
        </w:rPr>
        <w:t>CF_XGB_octat</w:t>
      </w:r>
      <w:proofErr w:type="spellEnd"/>
      <w:r w:rsidRPr="008A67A6">
        <w:rPr>
          <w:highlight w:val="white"/>
        </w:rPr>
        <w:t xml:space="preserve"> represent the result from the model XGBoost, PCA is the partial cloud amount in </w:t>
      </w:r>
      <w:proofErr w:type="spellStart"/>
      <w:r w:rsidRPr="008A67A6">
        <w:rPr>
          <w:highlight w:val="white"/>
        </w:rPr>
        <w:t>octat</w:t>
      </w:r>
      <w:proofErr w:type="spellEnd"/>
      <w:r w:rsidRPr="008A67A6">
        <w:rPr>
          <w:highlight w:val="white"/>
        </w:rPr>
        <w:t xml:space="preserve"> from APCADA, PCA/8 </w:t>
      </w:r>
      <w:proofErr w:type="spellStart"/>
      <w:r w:rsidRPr="008A67A6">
        <w:rPr>
          <w:highlight w:val="white"/>
        </w:rPr>
        <w:t>represente</w:t>
      </w:r>
      <w:proofErr w:type="spellEnd"/>
      <w:r w:rsidRPr="008A67A6">
        <w:rPr>
          <w:highlight w:val="white"/>
        </w:rPr>
        <w:t xml:space="preserve"> the result from the model physique, CFI cloud fraction index, CF_XGB represent the cloud fraction </w:t>
      </w:r>
      <w:proofErr w:type="spellStart"/>
      <w:r w:rsidRPr="008A67A6">
        <w:rPr>
          <w:highlight w:val="white"/>
        </w:rPr>
        <w:t>fom</w:t>
      </w:r>
      <w:proofErr w:type="spellEnd"/>
      <w:r w:rsidRPr="008A67A6">
        <w:rPr>
          <w:highlight w:val="white"/>
        </w:rPr>
        <w:t xml:space="preserve"> XGBoost model and CF is the real observation. </w:t>
      </w:r>
    </w:p>
    <w:p w14:paraId="7FF241DD" w14:textId="77777777" w:rsidR="008E41CB" w:rsidRPr="008A67A6" w:rsidRDefault="008E41CB" w:rsidP="006A597C">
      <w:pPr>
        <w:rPr>
          <w:highlight w:val="white"/>
        </w:rPr>
      </w:pPr>
    </w:p>
    <w:p w14:paraId="7FF241DE" w14:textId="77777777" w:rsidR="008E41CB" w:rsidRPr="008A67A6" w:rsidRDefault="008E41CB" w:rsidP="006A597C">
      <w:pPr>
        <w:rPr>
          <w:highlight w:val="white"/>
        </w:rPr>
      </w:pPr>
    </w:p>
    <w:tbl>
      <w:tblPr>
        <w:tblStyle w:val="a4"/>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4"/>
        <w:gridCol w:w="2445"/>
        <w:gridCol w:w="2445"/>
        <w:gridCol w:w="2445"/>
      </w:tblGrid>
      <w:tr w:rsidR="008E41CB" w:rsidRPr="008A67A6" w14:paraId="7FF241E3" w14:textId="77777777">
        <w:tc>
          <w:tcPr>
            <w:tcW w:w="2444" w:type="dxa"/>
            <w:shd w:val="clear" w:color="auto" w:fill="auto"/>
            <w:tcMar>
              <w:top w:w="100" w:type="dxa"/>
              <w:left w:w="100" w:type="dxa"/>
              <w:bottom w:w="100" w:type="dxa"/>
              <w:right w:w="100" w:type="dxa"/>
            </w:tcMar>
          </w:tcPr>
          <w:p w14:paraId="7FF241DF" w14:textId="77777777" w:rsidR="008E41CB" w:rsidRPr="008A67A6" w:rsidRDefault="00000000" w:rsidP="006A597C">
            <w:pPr>
              <w:rPr>
                <w:highlight w:val="white"/>
              </w:rPr>
            </w:pPr>
            <w:r w:rsidRPr="008A67A6">
              <w:rPr>
                <w:highlight w:val="white"/>
              </w:rPr>
              <w:t xml:space="preserve">                 r</w:t>
            </w:r>
          </w:p>
        </w:tc>
        <w:tc>
          <w:tcPr>
            <w:tcW w:w="2444" w:type="dxa"/>
            <w:shd w:val="clear" w:color="auto" w:fill="auto"/>
            <w:tcMar>
              <w:top w:w="100" w:type="dxa"/>
              <w:left w:w="100" w:type="dxa"/>
              <w:bottom w:w="100" w:type="dxa"/>
              <w:right w:w="100" w:type="dxa"/>
            </w:tcMar>
          </w:tcPr>
          <w:p w14:paraId="7FF241E0" w14:textId="77777777" w:rsidR="008E41CB" w:rsidRPr="008A67A6" w:rsidRDefault="00000000" w:rsidP="006A597C">
            <w:pPr>
              <w:rPr>
                <w:highlight w:val="white"/>
              </w:rPr>
            </w:pPr>
            <w:r w:rsidRPr="008A67A6">
              <w:rPr>
                <w:highlight w:val="white"/>
              </w:rPr>
              <w:t xml:space="preserve">RMSE </w:t>
            </w:r>
          </w:p>
        </w:tc>
        <w:tc>
          <w:tcPr>
            <w:tcW w:w="2444" w:type="dxa"/>
            <w:shd w:val="clear" w:color="auto" w:fill="auto"/>
            <w:tcMar>
              <w:top w:w="100" w:type="dxa"/>
              <w:left w:w="100" w:type="dxa"/>
              <w:bottom w:w="100" w:type="dxa"/>
              <w:right w:w="100" w:type="dxa"/>
            </w:tcMar>
          </w:tcPr>
          <w:p w14:paraId="7FF241E1" w14:textId="77777777" w:rsidR="008E41CB" w:rsidRPr="008A67A6" w:rsidRDefault="00000000" w:rsidP="006A597C">
            <w:pPr>
              <w:rPr>
                <w:highlight w:val="white"/>
              </w:rPr>
            </w:pPr>
            <w:r w:rsidRPr="008A67A6">
              <w:rPr>
                <w:highlight w:val="white"/>
              </w:rPr>
              <w:t>MAE</w:t>
            </w:r>
          </w:p>
        </w:tc>
        <w:tc>
          <w:tcPr>
            <w:tcW w:w="2444" w:type="dxa"/>
            <w:shd w:val="clear" w:color="auto" w:fill="auto"/>
            <w:tcMar>
              <w:top w:w="100" w:type="dxa"/>
              <w:left w:w="100" w:type="dxa"/>
              <w:bottom w:w="100" w:type="dxa"/>
              <w:right w:w="100" w:type="dxa"/>
            </w:tcMar>
          </w:tcPr>
          <w:p w14:paraId="7FF241E2" w14:textId="77777777" w:rsidR="008E41CB" w:rsidRPr="008A67A6" w:rsidRDefault="00000000" w:rsidP="006A597C">
            <w:pPr>
              <w:rPr>
                <w:highlight w:val="white"/>
              </w:rPr>
            </w:pPr>
            <w:proofErr w:type="spellStart"/>
            <w:r w:rsidRPr="008A67A6">
              <w:rPr>
                <w:highlight w:val="white"/>
              </w:rPr>
              <w:t>Corr</w:t>
            </w:r>
            <w:proofErr w:type="spellEnd"/>
          </w:p>
        </w:tc>
      </w:tr>
      <w:tr w:rsidR="008E41CB" w:rsidRPr="008A67A6" w14:paraId="7FF241E8" w14:textId="77777777">
        <w:tc>
          <w:tcPr>
            <w:tcW w:w="2444" w:type="dxa"/>
            <w:shd w:val="clear" w:color="auto" w:fill="auto"/>
            <w:tcMar>
              <w:top w:w="100" w:type="dxa"/>
              <w:left w:w="100" w:type="dxa"/>
              <w:bottom w:w="100" w:type="dxa"/>
              <w:right w:w="100" w:type="dxa"/>
            </w:tcMar>
          </w:tcPr>
          <w:p w14:paraId="7FF241E4" w14:textId="77777777" w:rsidR="008E41CB" w:rsidRPr="008A67A6" w:rsidRDefault="00000000" w:rsidP="006A597C">
            <w:pPr>
              <w:rPr>
                <w:highlight w:val="white"/>
              </w:rPr>
            </w:pPr>
            <w:proofErr w:type="spellStart"/>
            <w:r w:rsidRPr="008A67A6">
              <w:rPr>
                <w:highlight w:val="white"/>
              </w:rPr>
              <w:t>CF_octat</w:t>
            </w:r>
            <w:proofErr w:type="spellEnd"/>
            <w:r w:rsidRPr="008A67A6">
              <w:rPr>
                <w:highlight w:val="white"/>
              </w:rPr>
              <w:t xml:space="preserve"> vs PCA</w:t>
            </w:r>
          </w:p>
        </w:tc>
        <w:tc>
          <w:tcPr>
            <w:tcW w:w="2444" w:type="dxa"/>
            <w:shd w:val="clear" w:color="auto" w:fill="auto"/>
            <w:tcMar>
              <w:top w:w="100" w:type="dxa"/>
              <w:left w:w="100" w:type="dxa"/>
              <w:bottom w:w="100" w:type="dxa"/>
              <w:right w:w="100" w:type="dxa"/>
            </w:tcMar>
          </w:tcPr>
          <w:p w14:paraId="7FF241E5" w14:textId="77777777" w:rsidR="008E41CB" w:rsidRPr="008A67A6" w:rsidRDefault="00000000" w:rsidP="006A597C">
            <w:pPr>
              <w:rPr>
                <w:highlight w:val="white"/>
              </w:rPr>
            </w:pPr>
            <w:r w:rsidRPr="008A67A6">
              <w:rPr>
                <w:highlight w:val="white"/>
              </w:rPr>
              <w:t>2.47</w:t>
            </w:r>
          </w:p>
        </w:tc>
        <w:tc>
          <w:tcPr>
            <w:tcW w:w="2444" w:type="dxa"/>
            <w:shd w:val="clear" w:color="auto" w:fill="auto"/>
            <w:tcMar>
              <w:top w:w="100" w:type="dxa"/>
              <w:left w:w="100" w:type="dxa"/>
              <w:bottom w:w="100" w:type="dxa"/>
              <w:right w:w="100" w:type="dxa"/>
            </w:tcMar>
          </w:tcPr>
          <w:p w14:paraId="7FF241E6" w14:textId="77777777" w:rsidR="008E41CB" w:rsidRPr="008A67A6" w:rsidRDefault="00000000" w:rsidP="006A597C">
            <w:pPr>
              <w:rPr>
                <w:highlight w:val="white"/>
              </w:rPr>
            </w:pPr>
            <w:r w:rsidRPr="008A67A6">
              <w:rPr>
                <w:highlight w:val="white"/>
              </w:rPr>
              <w:t>1.77</w:t>
            </w:r>
          </w:p>
        </w:tc>
        <w:tc>
          <w:tcPr>
            <w:tcW w:w="2444" w:type="dxa"/>
            <w:shd w:val="clear" w:color="auto" w:fill="auto"/>
            <w:tcMar>
              <w:top w:w="100" w:type="dxa"/>
              <w:left w:w="100" w:type="dxa"/>
              <w:bottom w:w="100" w:type="dxa"/>
              <w:right w:w="100" w:type="dxa"/>
            </w:tcMar>
          </w:tcPr>
          <w:p w14:paraId="7FF241E7" w14:textId="77777777" w:rsidR="008E41CB" w:rsidRPr="008A67A6" w:rsidRDefault="00000000" w:rsidP="006A597C">
            <w:pPr>
              <w:rPr>
                <w:highlight w:val="white"/>
              </w:rPr>
            </w:pPr>
            <w:r w:rsidRPr="008A67A6">
              <w:rPr>
                <w:highlight w:val="white"/>
              </w:rPr>
              <w:t>0.77</w:t>
            </w:r>
          </w:p>
        </w:tc>
      </w:tr>
      <w:tr w:rsidR="008E41CB" w:rsidRPr="008A67A6" w14:paraId="7FF241ED" w14:textId="77777777">
        <w:tc>
          <w:tcPr>
            <w:tcW w:w="2444" w:type="dxa"/>
            <w:shd w:val="clear" w:color="auto" w:fill="auto"/>
            <w:tcMar>
              <w:top w:w="100" w:type="dxa"/>
              <w:left w:w="100" w:type="dxa"/>
              <w:bottom w:w="100" w:type="dxa"/>
              <w:right w:w="100" w:type="dxa"/>
            </w:tcMar>
          </w:tcPr>
          <w:p w14:paraId="7FF241E9" w14:textId="77777777" w:rsidR="008E41CB" w:rsidRPr="008A67A6" w:rsidRDefault="00000000" w:rsidP="006A597C">
            <w:pPr>
              <w:rPr>
                <w:highlight w:val="white"/>
              </w:rPr>
            </w:pPr>
            <w:proofErr w:type="spellStart"/>
            <w:r w:rsidRPr="008A67A6">
              <w:rPr>
                <w:highlight w:val="white"/>
              </w:rPr>
              <w:t>CF_octat</w:t>
            </w:r>
            <w:proofErr w:type="spellEnd"/>
            <w:r w:rsidRPr="008A67A6">
              <w:rPr>
                <w:highlight w:val="white"/>
              </w:rPr>
              <w:t xml:space="preserve">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A" w14:textId="77777777" w:rsidR="008E41CB" w:rsidRPr="008A67A6" w:rsidRDefault="00000000" w:rsidP="006A597C">
            <w:pPr>
              <w:rPr>
                <w:highlight w:val="white"/>
              </w:rPr>
            </w:pPr>
            <w:r w:rsidRPr="008A67A6">
              <w:rPr>
                <w:highlight w:val="white"/>
              </w:rPr>
              <w:t>1.06</w:t>
            </w:r>
          </w:p>
        </w:tc>
        <w:tc>
          <w:tcPr>
            <w:tcW w:w="2444" w:type="dxa"/>
            <w:shd w:val="clear" w:color="auto" w:fill="auto"/>
            <w:tcMar>
              <w:top w:w="100" w:type="dxa"/>
              <w:left w:w="100" w:type="dxa"/>
              <w:bottom w:w="100" w:type="dxa"/>
              <w:right w:w="100" w:type="dxa"/>
            </w:tcMar>
          </w:tcPr>
          <w:p w14:paraId="7FF241EB" w14:textId="77777777" w:rsidR="008E41CB" w:rsidRPr="008A67A6" w:rsidRDefault="00000000" w:rsidP="006A597C">
            <w:pPr>
              <w:rPr>
                <w:highlight w:val="white"/>
              </w:rPr>
            </w:pPr>
            <w:r w:rsidRPr="008A67A6">
              <w:rPr>
                <w:highlight w:val="white"/>
              </w:rPr>
              <w:t>0.66</w:t>
            </w:r>
          </w:p>
        </w:tc>
        <w:tc>
          <w:tcPr>
            <w:tcW w:w="2444" w:type="dxa"/>
            <w:shd w:val="clear" w:color="auto" w:fill="auto"/>
            <w:tcMar>
              <w:top w:w="100" w:type="dxa"/>
              <w:left w:w="100" w:type="dxa"/>
              <w:bottom w:w="100" w:type="dxa"/>
              <w:right w:w="100" w:type="dxa"/>
            </w:tcMar>
          </w:tcPr>
          <w:p w14:paraId="7FF241EC" w14:textId="77777777" w:rsidR="008E41CB" w:rsidRPr="008A67A6" w:rsidRDefault="00000000" w:rsidP="006A597C">
            <w:pPr>
              <w:rPr>
                <w:highlight w:val="white"/>
              </w:rPr>
            </w:pPr>
            <w:r w:rsidRPr="008A67A6">
              <w:rPr>
                <w:highlight w:val="white"/>
              </w:rPr>
              <w:t>0.92</w:t>
            </w:r>
          </w:p>
        </w:tc>
      </w:tr>
      <w:tr w:rsidR="008E41CB" w:rsidRPr="008A67A6" w14:paraId="7FF241F2" w14:textId="77777777">
        <w:tc>
          <w:tcPr>
            <w:tcW w:w="2444" w:type="dxa"/>
            <w:shd w:val="clear" w:color="auto" w:fill="auto"/>
            <w:tcMar>
              <w:top w:w="100" w:type="dxa"/>
              <w:left w:w="100" w:type="dxa"/>
              <w:bottom w:w="100" w:type="dxa"/>
              <w:right w:w="100" w:type="dxa"/>
            </w:tcMar>
          </w:tcPr>
          <w:p w14:paraId="7FF241EE" w14:textId="77777777" w:rsidR="008E41CB" w:rsidRPr="008A67A6" w:rsidRDefault="00000000" w:rsidP="006A597C">
            <w:pPr>
              <w:rPr>
                <w:highlight w:val="white"/>
              </w:rPr>
            </w:pPr>
            <w:r w:rsidRPr="008A67A6">
              <w:rPr>
                <w:highlight w:val="white"/>
              </w:rPr>
              <w:t xml:space="preserve">PCA vs </w:t>
            </w:r>
            <w:proofErr w:type="spellStart"/>
            <w:r w:rsidRPr="008A67A6">
              <w:rPr>
                <w:highlight w:val="white"/>
              </w:rPr>
              <w:t>CF_XGB_octat</w:t>
            </w:r>
            <w:proofErr w:type="spellEnd"/>
            <w:r w:rsidRPr="008A67A6">
              <w:rPr>
                <w:highlight w:val="white"/>
              </w:rPr>
              <w:t xml:space="preserve"> </w:t>
            </w:r>
          </w:p>
        </w:tc>
        <w:tc>
          <w:tcPr>
            <w:tcW w:w="2444" w:type="dxa"/>
            <w:shd w:val="clear" w:color="auto" w:fill="auto"/>
            <w:tcMar>
              <w:top w:w="100" w:type="dxa"/>
              <w:left w:w="100" w:type="dxa"/>
              <w:bottom w:w="100" w:type="dxa"/>
              <w:right w:w="100" w:type="dxa"/>
            </w:tcMar>
          </w:tcPr>
          <w:p w14:paraId="7FF241EF" w14:textId="77777777" w:rsidR="008E41CB" w:rsidRPr="008A67A6" w:rsidRDefault="00000000" w:rsidP="006A597C">
            <w:pPr>
              <w:rPr>
                <w:highlight w:val="white"/>
              </w:rPr>
            </w:pPr>
            <w:r w:rsidRPr="008A67A6">
              <w:rPr>
                <w:highlight w:val="white"/>
              </w:rPr>
              <w:t>2.13</w:t>
            </w:r>
          </w:p>
        </w:tc>
        <w:tc>
          <w:tcPr>
            <w:tcW w:w="2444" w:type="dxa"/>
            <w:shd w:val="clear" w:color="auto" w:fill="auto"/>
            <w:tcMar>
              <w:top w:w="100" w:type="dxa"/>
              <w:left w:w="100" w:type="dxa"/>
              <w:bottom w:w="100" w:type="dxa"/>
              <w:right w:w="100" w:type="dxa"/>
            </w:tcMar>
          </w:tcPr>
          <w:p w14:paraId="7FF241F0" w14:textId="77777777" w:rsidR="008E41CB" w:rsidRPr="008A67A6" w:rsidRDefault="00000000" w:rsidP="006A597C">
            <w:pPr>
              <w:rPr>
                <w:highlight w:val="white"/>
              </w:rPr>
            </w:pPr>
            <w:r w:rsidRPr="008A67A6">
              <w:rPr>
                <w:highlight w:val="white"/>
              </w:rPr>
              <w:t>1.65</w:t>
            </w:r>
          </w:p>
        </w:tc>
        <w:tc>
          <w:tcPr>
            <w:tcW w:w="2444" w:type="dxa"/>
            <w:shd w:val="clear" w:color="auto" w:fill="auto"/>
            <w:tcMar>
              <w:top w:w="100" w:type="dxa"/>
              <w:left w:w="100" w:type="dxa"/>
              <w:bottom w:w="100" w:type="dxa"/>
              <w:right w:w="100" w:type="dxa"/>
            </w:tcMar>
          </w:tcPr>
          <w:p w14:paraId="7FF241F1" w14:textId="77777777" w:rsidR="008E41CB" w:rsidRPr="008A67A6" w:rsidRDefault="00000000" w:rsidP="006A597C">
            <w:pPr>
              <w:rPr>
                <w:highlight w:val="white"/>
              </w:rPr>
            </w:pPr>
            <w:r w:rsidRPr="008A67A6">
              <w:rPr>
                <w:highlight w:val="white"/>
              </w:rPr>
              <w:t>0.84</w:t>
            </w:r>
          </w:p>
        </w:tc>
      </w:tr>
    </w:tbl>
    <w:p w14:paraId="7FF241F3" w14:textId="77777777" w:rsidR="008E41CB" w:rsidRPr="008A67A6" w:rsidRDefault="008E41CB" w:rsidP="006A597C">
      <w:pPr>
        <w:rPr>
          <w:highlight w:val="white"/>
        </w:rPr>
      </w:pPr>
    </w:p>
    <w:p w14:paraId="7FF241F4" w14:textId="77777777" w:rsidR="008E41CB" w:rsidRPr="008A67A6" w:rsidRDefault="008E41CB" w:rsidP="006A597C">
      <w:pPr>
        <w:rPr>
          <w:highlight w:val="white"/>
        </w:rPr>
      </w:pPr>
    </w:p>
    <w:p w14:paraId="7FF241F5" w14:textId="77777777" w:rsidR="008E41CB" w:rsidRPr="008A67A6" w:rsidRDefault="008E41CB" w:rsidP="006A597C"/>
    <w:tbl>
      <w:tblPr>
        <w:tblStyle w:val="a5"/>
        <w:tblW w:w="9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4"/>
        <w:gridCol w:w="2445"/>
        <w:gridCol w:w="2445"/>
        <w:gridCol w:w="2445"/>
      </w:tblGrid>
      <w:tr w:rsidR="008E41CB" w:rsidRPr="008A67A6" w14:paraId="7FF241F7" w14:textId="77777777">
        <w:trPr>
          <w:trHeight w:val="420"/>
        </w:trPr>
        <w:tc>
          <w:tcPr>
            <w:tcW w:w="9776" w:type="dxa"/>
            <w:gridSpan w:val="4"/>
            <w:shd w:val="clear" w:color="auto" w:fill="auto"/>
            <w:tcMar>
              <w:top w:w="100" w:type="dxa"/>
              <w:left w:w="100" w:type="dxa"/>
              <w:bottom w:w="100" w:type="dxa"/>
              <w:right w:w="100" w:type="dxa"/>
            </w:tcMar>
          </w:tcPr>
          <w:p w14:paraId="7FF241F6" w14:textId="77777777" w:rsidR="008E41CB" w:rsidRPr="008A67A6" w:rsidRDefault="00000000" w:rsidP="006A597C">
            <w:r w:rsidRPr="008A67A6">
              <w:t>Model XGBoost</w:t>
            </w:r>
          </w:p>
        </w:tc>
      </w:tr>
      <w:tr w:rsidR="008E41CB" w:rsidRPr="008A67A6" w14:paraId="7FF241FC" w14:textId="77777777">
        <w:tc>
          <w:tcPr>
            <w:tcW w:w="2444" w:type="dxa"/>
            <w:shd w:val="clear" w:color="auto" w:fill="auto"/>
            <w:tcMar>
              <w:top w:w="100" w:type="dxa"/>
              <w:left w:w="100" w:type="dxa"/>
              <w:bottom w:w="100" w:type="dxa"/>
              <w:right w:w="100" w:type="dxa"/>
            </w:tcMar>
          </w:tcPr>
          <w:p w14:paraId="7FF241F8" w14:textId="77777777" w:rsidR="008E41CB" w:rsidRPr="008A67A6" w:rsidRDefault="00000000" w:rsidP="006A597C">
            <w:r w:rsidRPr="008A67A6">
              <w:t>Data source</w:t>
            </w:r>
          </w:p>
        </w:tc>
        <w:tc>
          <w:tcPr>
            <w:tcW w:w="2444" w:type="dxa"/>
            <w:shd w:val="clear" w:color="auto" w:fill="auto"/>
            <w:tcMar>
              <w:top w:w="100" w:type="dxa"/>
              <w:left w:w="100" w:type="dxa"/>
              <w:bottom w:w="100" w:type="dxa"/>
              <w:right w:w="100" w:type="dxa"/>
            </w:tcMar>
          </w:tcPr>
          <w:p w14:paraId="7FF241F9" w14:textId="77777777" w:rsidR="008E41CB" w:rsidRPr="008A67A6" w:rsidRDefault="00000000" w:rsidP="006A597C">
            <w:r w:rsidRPr="008A67A6">
              <w:t>Input</w:t>
            </w:r>
          </w:p>
        </w:tc>
        <w:tc>
          <w:tcPr>
            <w:tcW w:w="2444" w:type="dxa"/>
            <w:shd w:val="clear" w:color="auto" w:fill="auto"/>
            <w:tcMar>
              <w:top w:w="100" w:type="dxa"/>
              <w:left w:w="100" w:type="dxa"/>
              <w:bottom w:w="100" w:type="dxa"/>
              <w:right w:w="100" w:type="dxa"/>
            </w:tcMar>
          </w:tcPr>
          <w:p w14:paraId="7FF241FA" w14:textId="77777777" w:rsidR="008E41CB" w:rsidRPr="008A67A6" w:rsidRDefault="00000000" w:rsidP="006A597C">
            <w:r w:rsidRPr="008A67A6">
              <w:t xml:space="preserve">Output </w:t>
            </w:r>
          </w:p>
        </w:tc>
        <w:tc>
          <w:tcPr>
            <w:tcW w:w="2444" w:type="dxa"/>
            <w:shd w:val="clear" w:color="auto" w:fill="auto"/>
            <w:tcMar>
              <w:top w:w="100" w:type="dxa"/>
              <w:left w:w="100" w:type="dxa"/>
              <w:bottom w:w="100" w:type="dxa"/>
              <w:right w:w="100" w:type="dxa"/>
            </w:tcMar>
          </w:tcPr>
          <w:p w14:paraId="7FF241FB" w14:textId="77777777" w:rsidR="008E41CB" w:rsidRPr="008A67A6" w:rsidRDefault="00000000" w:rsidP="006A597C">
            <w:r w:rsidRPr="008A67A6">
              <w:t>Period</w:t>
            </w:r>
          </w:p>
        </w:tc>
      </w:tr>
      <w:tr w:rsidR="008E41CB" w:rsidRPr="008A67A6" w14:paraId="7FF24201" w14:textId="77777777">
        <w:tc>
          <w:tcPr>
            <w:tcW w:w="2444" w:type="dxa"/>
            <w:shd w:val="clear" w:color="auto" w:fill="auto"/>
            <w:tcMar>
              <w:top w:w="100" w:type="dxa"/>
              <w:left w:w="100" w:type="dxa"/>
              <w:bottom w:w="100" w:type="dxa"/>
              <w:right w:w="100" w:type="dxa"/>
            </w:tcMar>
          </w:tcPr>
          <w:p w14:paraId="7FF241FD" w14:textId="77777777" w:rsidR="008E41CB" w:rsidRPr="008A67A6" w:rsidRDefault="00000000" w:rsidP="006A597C">
            <w:r w:rsidRPr="008A67A6">
              <w:t xml:space="preserve">BSRN </w:t>
            </w:r>
            <w:proofErr w:type="gramStart"/>
            <w:r w:rsidRPr="008A67A6">
              <w:t>and  UV</w:t>
            </w:r>
            <w:proofErr w:type="gramEnd"/>
            <w:r w:rsidRPr="008A67A6">
              <w:t>-Indien network</w:t>
            </w:r>
          </w:p>
        </w:tc>
        <w:tc>
          <w:tcPr>
            <w:tcW w:w="2444" w:type="dxa"/>
            <w:shd w:val="clear" w:color="auto" w:fill="auto"/>
            <w:tcMar>
              <w:top w:w="100" w:type="dxa"/>
              <w:left w:w="100" w:type="dxa"/>
              <w:bottom w:w="100" w:type="dxa"/>
              <w:right w:w="100" w:type="dxa"/>
            </w:tcMar>
          </w:tcPr>
          <w:p w14:paraId="7FF241FE" w14:textId="77777777" w:rsidR="008E41CB" w:rsidRPr="008A67A6" w:rsidRDefault="00000000" w:rsidP="006A597C">
            <w:r w:rsidRPr="008A67A6">
              <w:t xml:space="preserve">GSW, SWDif, SWDir, LWD, T, RH, P </w:t>
            </w:r>
          </w:p>
        </w:tc>
        <w:tc>
          <w:tcPr>
            <w:tcW w:w="2444" w:type="dxa"/>
            <w:shd w:val="clear" w:color="auto" w:fill="auto"/>
            <w:tcMar>
              <w:top w:w="100" w:type="dxa"/>
              <w:left w:w="100" w:type="dxa"/>
              <w:bottom w:w="100" w:type="dxa"/>
              <w:right w:w="100" w:type="dxa"/>
            </w:tcMar>
          </w:tcPr>
          <w:p w14:paraId="7FF241FF" w14:textId="77777777" w:rsidR="008E41CB" w:rsidRPr="008A67A6" w:rsidRDefault="00000000" w:rsidP="006A597C">
            <w:r w:rsidRPr="008A67A6">
              <w:t>CF_XGB, CF</w:t>
            </w:r>
          </w:p>
        </w:tc>
        <w:tc>
          <w:tcPr>
            <w:tcW w:w="2444" w:type="dxa"/>
            <w:shd w:val="clear" w:color="auto" w:fill="auto"/>
            <w:tcMar>
              <w:top w:w="100" w:type="dxa"/>
              <w:left w:w="100" w:type="dxa"/>
              <w:bottom w:w="100" w:type="dxa"/>
              <w:right w:w="100" w:type="dxa"/>
            </w:tcMar>
          </w:tcPr>
          <w:p w14:paraId="7FF24200" w14:textId="77777777" w:rsidR="008E41CB" w:rsidRPr="008A67A6" w:rsidRDefault="00000000" w:rsidP="006A597C">
            <w:r w:rsidRPr="008A67A6">
              <w:t>2019-09-01 to 2021-03-01</w:t>
            </w:r>
          </w:p>
        </w:tc>
      </w:tr>
      <w:tr w:rsidR="008E41CB" w:rsidRPr="008A67A6" w14:paraId="7FF24203" w14:textId="77777777">
        <w:trPr>
          <w:trHeight w:val="420"/>
        </w:trPr>
        <w:tc>
          <w:tcPr>
            <w:tcW w:w="9776" w:type="dxa"/>
            <w:gridSpan w:val="4"/>
            <w:shd w:val="clear" w:color="auto" w:fill="auto"/>
            <w:tcMar>
              <w:top w:w="100" w:type="dxa"/>
              <w:left w:w="100" w:type="dxa"/>
              <w:bottom w:w="100" w:type="dxa"/>
              <w:right w:w="100" w:type="dxa"/>
            </w:tcMar>
          </w:tcPr>
          <w:p w14:paraId="7FF24202" w14:textId="77777777" w:rsidR="008E41CB" w:rsidRPr="008A67A6" w:rsidRDefault="00000000" w:rsidP="006A597C">
            <w:r w:rsidRPr="008A67A6">
              <w:t xml:space="preserve">Model APCADA </w:t>
            </w:r>
          </w:p>
        </w:tc>
      </w:tr>
      <w:tr w:rsidR="008E41CB" w:rsidRPr="008A67A6" w14:paraId="7FF24208" w14:textId="77777777">
        <w:tc>
          <w:tcPr>
            <w:tcW w:w="2444" w:type="dxa"/>
            <w:shd w:val="clear" w:color="auto" w:fill="auto"/>
            <w:tcMar>
              <w:top w:w="100" w:type="dxa"/>
              <w:left w:w="100" w:type="dxa"/>
              <w:bottom w:w="100" w:type="dxa"/>
              <w:right w:w="100" w:type="dxa"/>
            </w:tcMar>
          </w:tcPr>
          <w:p w14:paraId="7FF24204" w14:textId="77777777" w:rsidR="008E41CB" w:rsidRPr="008A67A6" w:rsidRDefault="00000000" w:rsidP="006A597C">
            <w:r w:rsidRPr="008A67A6">
              <w:t>Data source</w:t>
            </w:r>
          </w:p>
        </w:tc>
        <w:tc>
          <w:tcPr>
            <w:tcW w:w="2444" w:type="dxa"/>
            <w:shd w:val="clear" w:color="auto" w:fill="auto"/>
            <w:tcMar>
              <w:top w:w="100" w:type="dxa"/>
              <w:left w:w="100" w:type="dxa"/>
              <w:bottom w:w="100" w:type="dxa"/>
              <w:right w:w="100" w:type="dxa"/>
            </w:tcMar>
          </w:tcPr>
          <w:p w14:paraId="7FF24205" w14:textId="77777777" w:rsidR="008E41CB" w:rsidRPr="008A67A6" w:rsidRDefault="00000000" w:rsidP="006A597C">
            <w:r w:rsidRPr="008A67A6">
              <w:t>Input</w:t>
            </w:r>
          </w:p>
        </w:tc>
        <w:tc>
          <w:tcPr>
            <w:tcW w:w="2444" w:type="dxa"/>
            <w:shd w:val="clear" w:color="auto" w:fill="auto"/>
            <w:tcMar>
              <w:top w:w="100" w:type="dxa"/>
              <w:left w:w="100" w:type="dxa"/>
              <w:bottom w:w="100" w:type="dxa"/>
              <w:right w:w="100" w:type="dxa"/>
            </w:tcMar>
          </w:tcPr>
          <w:p w14:paraId="7FF24206" w14:textId="77777777" w:rsidR="008E41CB" w:rsidRPr="008A67A6" w:rsidRDefault="00000000" w:rsidP="006A597C">
            <w:r w:rsidRPr="008A67A6">
              <w:t>Output</w:t>
            </w:r>
          </w:p>
        </w:tc>
        <w:tc>
          <w:tcPr>
            <w:tcW w:w="2444" w:type="dxa"/>
            <w:shd w:val="clear" w:color="auto" w:fill="auto"/>
            <w:tcMar>
              <w:top w:w="100" w:type="dxa"/>
              <w:left w:w="100" w:type="dxa"/>
              <w:bottom w:w="100" w:type="dxa"/>
              <w:right w:w="100" w:type="dxa"/>
            </w:tcMar>
          </w:tcPr>
          <w:p w14:paraId="7FF24207" w14:textId="77777777" w:rsidR="008E41CB" w:rsidRPr="008A67A6" w:rsidRDefault="00000000" w:rsidP="006A597C">
            <w:r w:rsidRPr="008A67A6">
              <w:t>Period</w:t>
            </w:r>
          </w:p>
        </w:tc>
      </w:tr>
      <w:tr w:rsidR="008E41CB" w:rsidRPr="008A67A6" w14:paraId="7FF2420D" w14:textId="77777777">
        <w:tc>
          <w:tcPr>
            <w:tcW w:w="2444" w:type="dxa"/>
            <w:shd w:val="clear" w:color="auto" w:fill="auto"/>
            <w:tcMar>
              <w:top w:w="100" w:type="dxa"/>
              <w:left w:w="100" w:type="dxa"/>
              <w:bottom w:w="100" w:type="dxa"/>
              <w:right w:w="100" w:type="dxa"/>
            </w:tcMar>
          </w:tcPr>
          <w:p w14:paraId="7FF24209" w14:textId="77777777" w:rsidR="008E41CB" w:rsidRPr="008A67A6" w:rsidRDefault="00000000" w:rsidP="006A597C">
            <w:r w:rsidRPr="008A67A6">
              <w:t>BSRN Reunion, LACy</w:t>
            </w:r>
          </w:p>
        </w:tc>
        <w:tc>
          <w:tcPr>
            <w:tcW w:w="2444" w:type="dxa"/>
            <w:shd w:val="clear" w:color="auto" w:fill="auto"/>
            <w:tcMar>
              <w:top w:w="100" w:type="dxa"/>
              <w:left w:w="100" w:type="dxa"/>
              <w:bottom w:w="100" w:type="dxa"/>
              <w:right w:w="100" w:type="dxa"/>
            </w:tcMar>
          </w:tcPr>
          <w:p w14:paraId="7FF2420A" w14:textId="77777777" w:rsidR="008E41CB" w:rsidRPr="008A67A6" w:rsidRDefault="00000000" w:rsidP="006A597C">
            <w:r w:rsidRPr="008A67A6">
              <w:t>LWD, T, RH</w:t>
            </w:r>
          </w:p>
        </w:tc>
        <w:tc>
          <w:tcPr>
            <w:tcW w:w="2444" w:type="dxa"/>
            <w:shd w:val="clear" w:color="auto" w:fill="auto"/>
            <w:tcMar>
              <w:top w:w="100" w:type="dxa"/>
              <w:left w:w="100" w:type="dxa"/>
              <w:bottom w:w="100" w:type="dxa"/>
              <w:right w:w="100" w:type="dxa"/>
            </w:tcMar>
          </w:tcPr>
          <w:p w14:paraId="7FF2420B" w14:textId="77777777" w:rsidR="008E41CB" w:rsidRPr="008A67A6" w:rsidRDefault="00000000" w:rsidP="006A597C">
            <w:r w:rsidRPr="008A67A6">
              <w:t>CF_APCADA, CF</w:t>
            </w:r>
          </w:p>
        </w:tc>
        <w:tc>
          <w:tcPr>
            <w:tcW w:w="2444" w:type="dxa"/>
            <w:shd w:val="clear" w:color="auto" w:fill="auto"/>
            <w:tcMar>
              <w:top w:w="100" w:type="dxa"/>
              <w:left w:w="100" w:type="dxa"/>
              <w:bottom w:w="100" w:type="dxa"/>
              <w:right w:w="100" w:type="dxa"/>
            </w:tcMar>
          </w:tcPr>
          <w:p w14:paraId="7FF2420C" w14:textId="77777777" w:rsidR="008E41CB" w:rsidRPr="008A67A6" w:rsidRDefault="00000000" w:rsidP="006A597C">
            <w:r w:rsidRPr="008A67A6">
              <w:t>2019-11-01 to 2021-05-31</w:t>
            </w:r>
          </w:p>
        </w:tc>
      </w:tr>
    </w:tbl>
    <w:p w14:paraId="7FF2420E" w14:textId="77777777" w:rsidR="008E41CB" w:rsidRPr="008A67A6" w:rsidRDefault="008E41CB" w:rsidP="006A597C">
      <w:pPr>
        <w:rPr>
          <w:highlight w:val="white"/>
        </w:rPr>
      </w:pPr>
    </w:p>
    <w:p w14:paraId="7FF2420F" w14:textId="77777777" w:rsidR="008E41CB" w:rsidRPr="008A67A6" w:rsidRDefault="008E41CB" w:rsidP="006A597C">
      <w:pPr>
        <w:rPr>
          <w:highlight w:val="white"/>
        </w:rPr>
      </w:pPr>
    </w:p>
    <w:p w14:paraId="7FF24210" w14:textId="77777777" w:rsidR="008E41CB" w:rsidRPr="008A67A6" w:rsidRDefault="008E41CB" w:rsidP="006A597C">
      <w:pPr>
        <w:rPr>
          <w:highlight w:val="white"/>
        </w:rPr>
      </w:pPr>
    </w:p>
    <w:p w14:paraId="7FF24211" w14:textId="77777777" w:rsidR="008E41CB" w:rsidRPr="008A67A6" w:rsidRDefault="00000000" w:rsidP="006A597C">
      <w:pPr>
        <w:rPr>
          <w:highlight w:val="white"/>
        </w:rPr>
      </w:pPr>
      <w:r w:rsidRPr="008A67A6">
        <w:rPr>
          <w:noProof/>
          <w:highlight w:val="white"/>
        </w:rPr>
        <w:lastRenderedPageBreak/>
        <w:drawing>
          <wp:inline distT="114300" distB="114300" distL="114300" distR="114300" wp14:anchorId="7FF242A0" wp14:editId="7FF242A1">
            <wp:extent cx="6206775" cy="4292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6206775" cy="4292600"/>
                    </a:xfrm>
                    <a:prstGeom prst="rect">
                      <a:avLst/>
                    </a:prstGeom>
                    <a:ln/>
                  </pic:spPr>
                </pic:pic>
              </a:graphicData>
            </a:graphic>
          </wp:inline>
        </w:drawing>
      </w:r>
    </w:p>
    <w:p w14:paraId="7FF24212" w14:textId="77777777" w:rsidR="008E41CB" w:rsidRPr="008A67A6" w:rsidRDefault="008E41CB" w:rsidP="006A597C">
      <w:pPr>
        <w:rPr>
          <w:highlight w:val="white"/>
        </w:rPr>
      </w:pPr>
    </w:p>
    <w:p w14:paraId="7FF24213" w14:textId="77777777" w:rsidR="008E41CB" w:rsidRPr="008A67A6" w:rsidRDefault="008E41CB" w:rsidP="006A597C">
      <w:pPr>
        <w:rPr>
          <w:highlight w:val="white"/>
        </w:rPr>
      </w:pPr>
    </w:p>
    <w:p w14:paraId="7FF24214" w14:textId="77777777" w:rsidR="008E41CB" w:rsidRPr="008A67A6" w:rsidRDefault="00000000" w:rsidP="006A597C">
      <w:pPr>
        <w:rPr>
          <w:highlight w:val="white"/>
        </w:rPr>
      </w:pPr>
      <w:r w:rsidRPr="008A67A6">
        <w:rPr>
          <w:noProof/>
          <w:highlight w:val="white"/>
        </w:rPr>
        <w:drawing>
          <wp:inline distT="114300" distB="114300" distL="114300" distR="114300" wp14:anchorId="7FF242A2" wp14:editId="7FF242A3">
            <wp:extent cx="6072188" cy="31946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l="8637" t="7305" r="8637" b="5651"/>
                    <a:stretch>
                      <a:fillRect/>
                    </a:stretch>
                  </pic:blipFill>
                  <pic:spPr>
                    <a:xfrm>
                      <a:off x="0" y="0"/>
                      <a:ext cx="6072188" cy="3194605"/>
                    </a:xfrm>
                    <a:prstGeom prst="rect">
                      <a:avLst/>
                    </a:prstGeom>
                    <a:ln/>
                  </pic:spPr>
                </pic:pic>
              </a:graphicData>
            </a:graphic>
          </wp:inline>
        </w:drawing>
      </w:r>
    </w:p>
    <w:p w14:paraId="7FF24215" w14:textId="77777777" w:rsidR="008E41CB" w:rsidRPr="008A67A6" w:rsidRDefault="008E41CB" w:rsidP="006A597C">
      <w:pPr>
        <w:rPr>
          <w:highlight w:val="white"/>
        </w:rPr>
      </w:pPr>
    </w:p>
    <w:p w14:paraId="6F378479" w14:textId="77777777" w:rsidR="00314DED" w:rsidRDefault="00314DED" w:rsidP="006A597C">
      <w:pPr>
        <w:rPr>
          <w:highlight w:val="white"/>
        </w:rPr>
        <w:sectPr w:rsidR="00314DED" w:rsidSect="002E2222">
          <w:pgSz w:w="11909" w:h="16834"/>
          <w:pgMar w:top="1440" w:right="855" w:bottom="1440" w:left="1275" w:header="720" w:footer="720" w:gutter="0"/>
          <w:lnNumType w:countBy="1" w:restart="continuous"/>
          <w:pgNumType w:start="1"/>
          <w:cols w:space="720"/>
          <w:docGrid w:linePitch="326"/>
        </w:sectPr>
      </w:pPr>
    </w:p>
    <w:p w14:paraId="7FF24216" w14:textId="77777777" w:rsidR="008E41CB" w:rsidRPr="008A67A6" w:rsidRDefault="008E41CB" w:rsidP="006A597C">
      <w:pPr>
        <w:rPr>
          <w:highlight w:val="white"/>
        </w:rPr>
      </w:pPr>
    </w:p>
    <w:p w14:paraId="35211651" w14:textId="2D1D2C58" w:rsidR="00947D12" w:rsidRDefault="0048301A" w:rsidP="0048301A">
      <w:pPr>
        <w:pStyle w:val="Heading1"/>
        <w:rPr>
          <w:highlight w:val="white"/>
        </w:rPr>
      </w:pPr>
      <w:r>
        <w:rPr>
          <w:highlight w:val="white"/>
        </w:rPr>
        <w:t>References</w:t>
      </w:r>
    </w:p>
    <w:p w14:paraId="34730E16" w14:textId="77777777" w:rsidR="00947D12" w:rsidRDefault="00947D12" w:rsidP="006A597C">
      <w:pPr>
        <w:rPr>
          <w:highlight w:val="white"/>
        </w:rPr>
      </w:pPr>
    </w:p>
    <w:p w14:paraId="0E201471" w14:textId="77777777" w:rsidR="006925DB" w:rsidRPr="006925DB" w:rsidRDefault="00947D12" w:rsidP="006925DB">
      <w:pPr>
        <w:pStyle w:val="EndNoteBibliography"/>
        <w:rPr>
          <w:noProof/>
        </w:rPr>
      </w:pPr>
      <w:r>
        <w:rPr>
          <w:highlight w:val="white"/>
        </w:rPr>
        <w:fldChar w:fldCharType="begin"/>
      </w:r>
      <w:r w:rsidRPr="00400132">
        <w:rPr>
          <w:highlight w:val="white"/>
          <w:lang w:val="de-DE"/>
        </w:rPr>
        <w:instrText xml:space="preserve"> ADDIN EN.REFLIST </w:instrText>
      </w:r>
      <w:r>
        <w:rPr>
          <w:highlight w:val="white"/>
        </w:rPr>
        <w:fldChar w:fldCharType="separate"/>
      </w:r>
      <w:bookmarkStart w:id="112" w:name="_ENREF_1"/>
      <w:r w:rsidR="006925DB" w:rsidRPr="006925DB">
        <w:rPr>
          <w:noProof/>
        </w:rPr>
        <w:t>ASTER, 2019. ASTER Global Digital Elevation Model V003.</w:t>
      </w:r>
      <w:bookmarkEnd w:id="112"/>
    </w:p>
    <w:p w14:paraId="0E7428BE" w14:textId="77777777" w:rsidR="006925DB" w:rsidRPr="006925DB" w:rsidRDefault="006925DB" w:rsidP="006925DB">
      <w:pPr>
        <w:pStyle w:val="EndNoteBibliography"/>
        <w:rPr>
          <w:noProof/>
        </w:rPr>
      </w:pPr>
      <w:bookmarkStart w:id="113" w:name="_ENREF_2"/>
      <w:r w:rsidRPr="00122845">
        <w:rPr>
          <w:noProof/>
          <w:lang w:val="de-DE"/>
        </w:rPr>
        <w:t xml:space="preserve">Badosa, J., Haeffelin, M., Chepfer, H., 2013. </w:t>
      </w:r>
      <w:r w:rsidRPr="006925DB">
        <w:rPr>
          <w:noProof/>
        </w:rPr>
        <w:t>Scales of spatial and temporal variation of solar irradiance on Reunion tropical island. Solar Energy 88, 42-56.</w:t>
      </w:r>
      <w:bookmarkEnd w:id="113"/>
    </w:p>
    <w:p w14:paraId="221D282F" w14:textId="77777777" w:rsidR="006925DB" w:rsidRPr="006925DB" w:rsidRDefault="006925DB" w:rsidP="006925DB">
      <w:pPr>
        <w:pStyle w:val="EndNoteBibliography"/>
        <w:rPr>
          <w:noProof/>
        </w:rPr>
      </w:pPr>
      <w:bookmarkStart w:id="114" w:name="_ENREF_3"/>
      <w:r w:rsidRPr="006925DB">
        <w:rPr>
          <w:noProof/>
        </w:rPr>
        <w:t>Cadet, J.-M., Portafaix, T., Bencherif, H., Lamy, K., Brogniez, C., Auriol, F., Metzger, J.-M., Boudreault, L.-E., Wright, C.Y., 2020. Inter-Comparison Campaign of Solar UVR Instruments under Clear Sky Conditions at Reunion Island (21°S, 55°E). International Journal of Environmental Research and Public Health 17(8), 2867.</w:t>
      </w:r>
      <w:bookmarkEnd w:id="114"/>
    </w:p>
    <w:p w14:paraId="0BFBE6B4" w14:textId="77777777" w:rsidR="006925DB" w:rsidRPr="006925DB" w:rsidRDefault="006925DB" w:rsidP="006925DB">
      <w:pPr>
        <w:pStyle w:val="EndNoteBibliography"/>
        <w:rPr>
          <w:noProof/>
        </w:rPr>
      </w:pPr>
      <w:bookmarkStart w:id="115" w:name="_ENREF_4"/>
      <w:r w:rsidRPr="006925DB">
        <w:rPr>
          <w:noProof/>
        </w:rPr>
        <w:t>Chen, M., Liu, Q., Chen, S., Liu, Y., Zhang, C.H., Liu, R., 2019. XGBoost-Based Algorithm Interpretation and Application on Post-Fault Transient Stability Status Prediction of Power System. IEEE Access 7, 13149-13158.</w:t>
      </w:r>
      <w:bookmarkEnd w:id="115"/>
    </w:p>
    <w:p w14:paraId="525636DC" w14:textId="77777777" w:rsidR="006925DB" w:rsidRPr="006925DB" w:rsidRDefault="006925DB" w:rsidP="006925DB">
      <w:pPr>
        <w:pStyle w:val="EndNoteBibliography"/>
        <w:rPr>
          <w:noProof/>
        </w:rPr>
      </w:pPr>
      <w:bookmarkStart w:id="116" w:name="_ENREF_5"/>
      <w:r w:rsidRPr="006925DB">
        <w:rPr>
          <w:noProof/>
        </w:rPr>
        <w:t>Danso, D.K., Anquetin, S., Diedhiou, A., Adamou, R., 2020. Cloudiness Information Services for Solar Energy Management in West Africa. Atmosphere 11(8), 857.</w:t>
      </w:r>
      <w:bookmarkEnd w:id="116"/>
    </w:p>
    <w:p w14:paraId="6D80715E" w14:textId="77777777" w:rsidR="006925DB" w:rsidRPr="006925DB" w:rsidRDefault="006925DB" w:rsidP="006925DB">
      <w:pPr>
        <w:pStyle w:val="EndNoteBibliography"/>
        <w:rPr>
          <w:noProof/>
        </w:rPr>
      </w:pPr>
      <w:bookmarkStart w:id="117" w:name="_ENREF_6"/>
      <w:r w:rsidRPr="006925DB">
        <w:rPr>
          <w:noProof/>
        </w:rPr>
        <w:t>Didier, N., 2015. Comparison of spatial and temporal cloud coverage derived from CloudSat, CERES, ISCCP and their relationship with precipitation over Africa. American Journal of Remote Sensing 3(2), 17-28.</w:t>
      </w:r>
      <w:bookmarkEnd w:id="117"/>
    </w:p>
    <w:p w14:paraId="22486661" w14:textId="77777777" w:rsidR="006925DB" w:rsidRPr="006925DB" w:rsidRDefault="006925DB" w:rsidP="006925DB">
      <w:pPr>
        <w:pStyle w:val="EndNoteBibliography"/>
        <w:rPr>
          <w:noProof/>
        </w:rPr>
      </w:pPr>
      <w:bookmarkStart w:id="118" w:name="_ENREF_7"/>
      <w:r w:rsidRPr="006925DB">
        <w:rPr>
          <w:noProof/>
        </w:rPr>
        <w:t>dos Santos Nascimento, G., Ruhoff, A., Maurício Munar, A., Cavalcanti, J.R., da Motta Marques, D., Roberti, D.R., Ribeiro da Rocha, H., 2018. Validation of CERES earth radiation budget estimations, EGU General Assembly Conference Abstracts. p. 10837.</w:t>
      </w:r>
      <w:bookmarkEnd w:id="118"/>
    </w:p>
    <w:p w14:paraId="0578E9E7" w14:textId="77777777" w:rsidR="006925DB" w:rsidRPr="006925DB" w:rsidRDefault="006925DB" w:rsidP="006925DB">
      <w:pPr>
        <w:pStyle w:val="EndNoteBibliography"/>
        <w:rPr>
          <w:noProof/>
        </w:rPr>
      </w:pPr>
      <w:bookmarkStart w:id="119" w:name="_ENREF_8"/>
      <w:r w:rsidRPr="00122845">
        <w:rPr>
          <w:noProof/>
          <w:lang w:val="fr-FR"/>
        </w:rPr>
        <w:t xml:space="preserve">Durand, J., Lees, E., Bousquet, O., Delanoë, J., Bonnardot, F., 2021. </w:t>
      </w:r>
      <w:r w:rsidRPr="006925DB">
        <w:rPr>
          <w:noProof/>
        </w:rPr>
        <w:t>Cloud Radar Observations of Diurnal and Seasonal Cloudiness over Reunion Island. Atmosphere 12(7), 868.</w:t>
      </w:r>
      <w:bookmarkEnd w:id="119"/>
    </w:p>
    <w:p w14:paraId="6AB3366D" w14:textId="77777777" w:rsidR="006925DB" w:rsidRPr="006925DB" w:rsidRDefault="006925DB" w:rsidP="006925DB">
      <w:pPr>
        <w:pStyle w:val="EndNoteBibliography"/>
        <w:rPr>
          <w:noProof/>
        </w:rPr>
      </w:pPr>
      <w:bookmarkStart w:id="120" w:name="_ENREF_9"/>
      <w:r w:rsidRPr="006925DB">
        <w:rPr>
          <w:noProof/>
        </w:rPr>
        <w:t>Dürr, B., Philipona, R., 2004. Automatic cloud amount detection by surface longwave downward radiation measurements. Journal of Geophysical Research: Atmospheres 109(D5).</w:t>
      </w:r>
      <w:bookmarkEnd w:id="120"/>
    </w:p>
    <w:p w14:paraId="0496D1DD" w14:textId="77777777" w:rsidR="006925DB" w:rsidRPr="006925DB" w:rsidRDefault="006925DB" w:rsidP="006925DB">
      <w:pPr>
        <w:pStyle w:val="EndNoteBibliography"/>
        <w:rPr>
          <w:noProof/>
        </w:rPr>
      </w:pPr>
      <w:bookmarkStart w:id="121" w:name="_ENREF_10"/>
      <w:r w:rsidRPr="006925DB">
        <w:rPr>
          <w:noProof/>
        </w:rPr>
        <w:t>Engeland, K., Borga, M., Creutin, J.-D., François, B., Ramos, M.-H., Vidal, J.-P., 2017. Space-time variability of climate variables and intermittent renewable electricity production – A review. Renewable and Sustainable Energy Reviews 79, 600-617.</w:t>
      </w:r>
      <w:bookmarkEnd w:id="121"/>
    </w:p>
    <w:p w14:paraId="5A4C7614" w14:textId="77777777" w:rsidR="006925DB" w:rsidRPr="006925DB" w:rsidRDefault="006925DB" w:rsidP="006925DB">
      <w:pPr>
        <w:pStyle w:val="EndNoteBibliography"/>
        <w:rPr>
          <w:noProof/>
        </w:rPr>
      </w:pPr>
      <w:bookmarkStart w:id="122" w:name="_ENREF_11"/>
      <w:r w:rsidRPr="006925DB">
        <w:rPr>
          <w:noProof/>
        </w:rPr>
        <w:t>Forsythe, N., Hardy, A.J., Fowler, H.J., Blenkinsop, S., Kilsby, C.G., Archer, D.R., Hashmi, M.Z., 2015. A Detailed Cloud Fraction Climatology of the Upper Indus Basin and Its Implications for Near-Surface Air Temperature. Journal of Climate 28(9), 3537-3556.</w:t>
      </w:r>
      <w:bookmarkEnd w:id="122"/>
    </w:p>
    <w:p w14:paraId="3ECE5297" w14:textId="77777777" w:rsidR="006925DB" w:rsidRPr="006925DB" w:rsidRDefault="006925DB" w:rsidP="006925DB">
      <w:pPr>
        <w:pStyle w:val="EndNoteBibliography"/>
        <w:rPr>
          <w:noProof/>
        </w:rPr>
      </w:pPr>
      <w:bookmarkStart w:id="123" w:name="_ENREF_12"/>
      <w:r w:rsidRPr="006925DB">
        <w:rPr>
          <w:noProof/>
        </w:rPr>
        <w:t>García, R.D., Barreto, A., Cuevas, E., Gröbner, J., García, O.E., Gómez-Peláez, A., Romero-Campos, P.M., Redondas, A., Cachorro, V.E., Ramos, R., 2018. Comparison of observed and modeled cloud-free longwave downward radiation (2010–2016) at the high mountain BSRN Izaña station. Geosci. Model Dev. 11(6), 2139-2152.</w:t>
      </w:r>
      <w:bookmarkEnd w:id="123"/>
    </w:p>
    <w:p w14:paraId="5F560614" w14:textId="77777777" w:rsidR="006925DB" w:rsidRPr="006925DB" w:rsidRDefault="006925DB" w:rsidP="006925DB">
      <w:pPr>
        <w:pStyle w:val="EndNoteBibliography"/>
        <w:rPr>
          <w:noProof/>
        </w:rPr>
      </w:pPr>
      <w:bookmarkStart w:id="124" w:name="_ENREF_13"/>
      <w:r w:rsidRPr="006925DB">
        <w:rPr>
          <w:noProof/>
        </w:rPr>
        <w:t>Kim, B.-Y., Cha, J.W., 2020. Cloud Observation and Cloud Cover Calculation at Nighttime Using the Automatic Cloud Observation System (ACOS) Package. Remote Sensing 12(14), 2314.</w:t>
      </w:r>
      <w:bookmarkEnd w:id="124"/>
    </w:p>
    <w:p w14:paraId="37EF204E" w14:textId="77777777" w:rsidR="006925DB" w:rsidRPr="006925DB" w:rsidRDefault="006925DB" w:rsidP="006925DB">
      <w:pPr>
        <w:pStyle w:val="EndNoteBibliography"/>
        <w:rPr>
          <w:noProof/>
        </w:rPr>
      </w:pPr>
      <w:bookmarkStart w:id="125" w:name="_ENREF_14"/>
      <w:r w:rsidRPr="006925DB">
        <w:rPr>
          <w:noProof/>
        </w:rPr>
        <w:t>Lamy, K., Portafaix, T., Brogniez, C., Lakkala, K., Pitkänen, M.R.A., Arola, A., Forestier, J.B., Amelie, V., Toihir, M.A., Rakotoniaina, S., 2021. UV-Indien network: ground-based measurements dedicated to the monitoring of UV radiation over the western Indian Ocean. Earth Syst. Sci. Data 13(9), 4275-4301.</w:t>
      </w:r>
      <w:bookmarkEnd w:id="125"/>
    </w:p>
    <w:p w14:paraId="5FFFBBAB" w14:textId="77777777" w:rsidR="006925DB" w:rsidRPr="006925DB" w:rsidRDefault="006925DB" w:rsidP="006925DB">
      <w:pPr>
        <w:pStyle w:val="EndNoteBibliography"/>
        <w:rPr>
          <w:noProof/>
        </w:rPr>
      </w:pPr>
      <w:bookmarkStart w:id="126" w:name="_ENREF_15"/>
      <w:r w:rsidRPr="006925DB">
        <w:rPr>
          <w:noProof/>
        </w:rPr>
        <w:t>Long, C.N., Ackerman, T.P., 2000. Identification of clear skies from broadband pyranometer measurements and calculation of downwelling shortwave cloud effects. Journal of Geophysical Research: Atmospheres 105(D12), 15609-15626.</w:t>
      </w:r>
      <w:bookmarkEnd w:id="126"/>
    </w:p>
    <w:p w14:paraId="6139AB5F" w14:textId="77777777" w:rsidR="006925DB" w:rsidRPr="006925DB" w:rsidRDefault="006925DB" w:rsidP="006925DB">
      <w:pPr>
        <w:pStyle w:val="EndNoteBibliography"/>
        <w:rPr>
          <w:noProof/>
        </w:rPr>
      </w:pPr>
      <w:bookmarkStart w:id="127" w:name="_ENREF_16"/>
      <w:r w:rsidRPr="006925DB">
        <w:rPr>
          <w:noProof/>
        </w:rPr>
        <w:t>Long, C.N., Shi, Y., 2008. An automated quality assessment and control algorithm for surface radiation measurements. The Open Atmospheric Science Journal 2(1).</w:t>
      </w:r>
      <w:bookmarkEnd w:id="127"/>
    </w:p>
    <w:p w14:paraId="4A17D129" w14:textId="77777777" w:rsidR="006925DB" w:rsidRPr="006925DB" w:rsidRDefault="006925DB" w:rsidP="006925DB">
      <w:pPr>
        <w:pStyle w:val="EndNoteBibliography"/>
        <w:rPr>
          <w:noProof/>
        </w:rPr>
      </w:pPr>
      <w:bookmarkStart w:id="128" w:name="_ENREF_17"/>
      <w:r w:rsidRPr="006925DB">
        <w:rPr>
          <w:noProof/>
        </w:rPr>
        <w:t xml:space="preserve">Maimó-Far, A., Tantet, A., Homar, V., Drobinski, P., 2020. Predictable and Unpredictable Climate Variability Impacts on Optimal Renewable Energy Mixes: The Example of Spain. Energies 13(19), </w:t>
      </w:r>
      <w:r w:rsidRPr="006925DB">
        <w:rPr>
          <w:noProof/>
        </w:rPr>
        <w:lastRenderedPageBreak/>
        <w:t>5132.</w:t>
      </w:r>
      <w:bookmarkEnd w:id="128"/>
    </w:p>
    <w:p w14:paraId="1D2ADCE3" w14:textId="77777777" w:rsidR="006925DB" w:rsidRPr="006925DB" w:rsidRDefault="006925DB" w:rsidP="006925DB">
      <w:pPr>
        <w:pStyle w:val="EndNoteBibliography"/>
        <w:rPr>
          <w:noProof/>
        </w:rPr>
      </w:pPr>
      <w:bookmarkStart w:id="129" w:name="_ENREF_18"/>
      <w:r w:rsidRPr="006925DB">
        <w:rPr>
          <w:noProof/>
        </w:rPr>
        <w:t>Mialhe, P., Pohl, B., Morel, B., Trentmann, J., Jumaux, G., Bonnardot, F., Bessafi, M., Chabriat, J.-P., 2020. On the determination of coherent solar climates over a tropical island with a complex topography. Solar Energy 206, 508-521.</w:t>
      </w:r>
      <w:bookmarkEnd w:id="129"/>
    </w:p>
    <w:p w14:paraId="1E56ED52" w14:textId="77777777" w:rsidR="006925DB" w:rsidRPr="006925DB" w:rsidRDefault="006925DB" w:rsidP="006925DB">
      <w:pPr>
        <w:pStyle w:val="EndNoteBibliography"/>
        <w:rPr>
          <w:noProof/>
        </w:rPr>
      </w:pPr>
      <w:bookmarkStart w:id="130" w:name="_ENREF_19"/>
      <w:r w:rsidRPr="006925DB">
        <w:rPr>
          <w:noProof/>
        </w:rPr>
        <w:t>NASA, 2021. CERES_SYN1deg_Ed4A Data Quality Summary (4/8/2021).</w:t>
      </w:r>
      <w:bookmarkEnd w:id="130"/>
    </w:p>
    <w:p w14:paraId="12CA47D0" w14:textId="77777777" w:rsidR="006925DB" w:rsidRPr="006925DB" w:rsidRDefault="006925DB" w:rsidP="006925DB">
      <w:pPr>
        <w:pStyle w:val="EndNoteBibliography"/>
        <w:rPr>
          <w:noProof/>
        </w:rPr>
      </w:pPr>
      <w:bookmarkStart w:id="131" w:name="_ENREF_20"/>
      <w:r w:rsidRPr="006925DB">
        <w:rPr>
          <w:noProof/>
        </w:rPr>
        <w:t>Park, S., Shin, J., 2019. Heuristic estimation of low-level cloud fraction over the globe based on a decoupling parameterization. Atmos. Chem. Phys. 19(8), 5635-5660.</w:t>
      </w:r>
      <w:bookmarkEnd w:id="131"/>
    </w:p>
    <w:p w14:paraId="0F20FE9E" w14:textId="77777777" w:rsidR="006925DB" w:rsidRPr="006925DB" w:rsidRDefault="006925DB" w:rsidP="006925DB">
      <w:pPr>
        <w:pStyle w:val="EndNoteBibliography"/>
        <w:rPr>
          <w:noProof/>
        </w:rPr>
      </w:pPr>
      <w:bookmarkStart w:id="132" w:name="_ENREF_21"/>
      <w:r w:rsidRPr="006925DB">
        <w:rPr>
          <w:noProof/>
        </w:rPr>
        <w:t>Perez, R., David, M., Hoff, T.E., Jamaly, M., Kivalov, S., Kleissl, J., Lauret, P., Perez, M., 2016. Spatial and temporal variability of solar energy. Now Publishers Incorporated.</w:t>
      </w:r>
      <w:bookmarkEnd w:id="132"/>
    </w:p>
    <w:p w14:paraId="009D95D6" w14:textId="77777777" w:rsidR="006925DB" w:rsidRPr="006925DB" w:rsidRDefault="006925DB" w:rsidP="006925DB">
      <w:pPr>
        <w:pStyle w:val="EndNoteBibliography"/>
        <w:rPr>
          <w:noProof/>
        </w:rPr>
      </w:pPr>
      <w:bookmarkStart w:id="133" w:name="_ENREF_22"/>
      <w:r w:rsidRPr="006925DB">
        <w:rPr>
          <w:noProof/>
        </w:rPr>
        <w:t>Qian, Y., Long, C.N., Wang, H., Comstock, J.M., McFarlane, S.A., Xie, S., 2012. Evaluation of cloud fraction and its radiative effect simulated by IPCC AR4 global models against ARM surface observations. Atmos. Chem. Phys. 12(4), 1785-1810.</w:t>
      </w:r>
      <w:bookmarkEnd w:id="133"/>
    </w:p>
    <w:p w14:paraId="6AAD7B9A" w14:textId="77777777" w:rsidR="006925DB" w:rsidRPr="006925DB" w:rsidRDefault="006925DB" w:rsidP="006925DB">
      <w:pPr>
        <w:pStyle w:val="EndNoteBibliography"/>
        <w:rPr>
          <w:noProof/>
        </w:rPr>
      </w:pPr>
      <w:bookmarkStart w:id="134" w:name="_ENREF_23"/>
      <w:r w:rsidRPr="006925DB">
        <w:rPr>
          <w:noProof/>
        </w:rPr>
        <w:t>Selosse, S., Garabedian, S., Ricci, O., Maïzi, N., 2018. The renewable energy revolution of reunion island. Renewable and Sustainable Energy Reviews 89, 99-105.</w:t>
      </w:r>
      <w:bookmarkEnd w:id="134"/>
    </w:p>
    <w:p w14:paraId="4DF062D9" w14:textId="77777777" w:rsidR="006925DB" w:rsidRPr="006925DB" w:rsidRDefault="006925DB" w:rsidP="006925DB">
      <w:pPr>
        <w:pStyle w:val="EndNoteBibliography"/>
        <w:rPr>
          <w:noProof/>
        </w:rPr>
      </w:pPr>
      <w:bookmarkStart w:id="135" w:name="_ENREF_24"/>
      <w:r w:rsidRPr="006925DB">
        <w:rPr>
          <w:noProof/>
        </w:rPr>
        <w:t>Sheng, G., Shunlin, L., Lin, L., 2009. Validation of surface radiation data provided by the CERES over the Tibetan Plateau, 2009 17th International Conference on Geoinformatics. pp. 1-6.</w:t>
      </w:r>
      <w:bookmarkEnd w:id="135"/>
    </w:p>
    <w:p w14:paraId="00112020" w14:textId="77777777" w:rsidR="006925DB" w:rsidRPr="006925DB" w:rsidRDefault="006925DB" w:rsidP="006925DB">
      <w:pPr>
        <w:pStyle w:val="EndNoteBibliography"/>
        <w:rPr>
          <w:noProof/>
        </w:rPr>
      </w:pPr>
      <w:bookmarkStart w:id="136" w:name="_ENREF_25"/>
      <w:r w:rsidRPr="006925DB">
        <w:rPr>
          <w:noProof/>
        </w:rPr>
        <w:t>Smith, G.L., Priestley, K.J., Loeb, N.G., Wielicki, B.A., Charlock, T.P., Minnis, P., Doelling, D.R., Rutan, D.A., 2011. Clouds and Earth Radiant Energy System (CERES), a review: Past, present and future. Advances in Space Research 48(2), 254-263.</w:t>
      </w:r>
      <w:bookmarkEnd w:id="136"/>
    </w:p>
    <w:p w14:paraId="5E60E683" w14:textId="77777777" w:rsidR="006925DB" w:rsidRPr="006925DB" w:rsidRDefault="006925DB" w:rsidP="006925DB">
      <w:pPr>
        <w:pStyle w:val="EndNoteBibliography"/>
        <w:rPr>
          <w:noProof/>
        </w:rPr>
      </w:pPr>
      <w:bookmarkStart w:id="137" w:name="_ENREF_26"/>
      <w:r w:rsidRPr="006925DB">
        <w:rPr>
          <w:noProof/>
        </w:rPr>
        <w:t>Utrillas, M.P., Marín, M.J., Estellés, V., Marcos, C., Freile, M.D., Gómez-Amo, J.L., Martínez-Lozano, J.A., 2022. Comparison of Cloud Amounts Retrieved with Three Automatic Methods and Visual Observations. Atmosphere 13(6), 937.</w:t>
      </w:r>
      <w:bookmarkEnd w:id="137"/>
    </w:p>
    <w:p w14:paraId="13966EE3" w14:textId="77777777" w:rsidR="006925DB" w:rsidRPr="006925DB" w:rsidRDefault="006925DB" w:rsidP="006925DB">
      <w:pPr>
        <w:pStyle w:val="EndNoteBibliography"/>
        <w:rPr>
          <w:noProof/>
        </w:rPr>
      </w:pPr>
      <w:bookmarkStart w:id="138" w:name="_ENREF_27"/>
      <w:r w:rsidRPr="006925DB">
        <w:rPr>
          <w:noProof/>
        </w:rPr>
        <w:t>Vérèmes, H., Listowski, C., Delanoë, J., Barthe, C., Tulet, P., Bonnardot, F., Roy, D., 2019. Spatial and seasonal variability of clouds over the southwest Indian Ocean based on the DARDAR mask product. Quarterly Journal of the Royal Meteorological Society 145(725), 3561-3576.</w:t>
      </w:r>
      <w:bookmarkEnd w:id="138"/>
    </w:p>
    <w:p w14:paraId="73C04641" w14:textId="77777777" w:rsidR="006925DB" w:rsidRPr="006925DB" w:rsidRDefault="006925DB" w:rsidP="006925DB">
      <w:pPr>
        <w:pStyle w:val="EndNoteBibliography"/>
        <w:rPr>
          <w:noProof/>
        </w:rPr>
      </w:pPr>
      <w:bookmarkStart w:id="139" w:name="_ENREF_28"/>
      <w:r w:rsidRPr="006925DB">
        <w:rPr>
          <w:noProof/>
        </w:rPr>
        <w:t>Verzijlbergh, R.A., De Vries, L.J., Dijkema, G.P.J., Herder, P.M., 2017. Institutional challenges caused by the integration of renewable energy sources in the European electricity sector. Renewable and Sustainable Energy Reviews 75, 660-667.</w:t>
      </w:r>
      <w:bookmarkEnd w:id="139"/>
    </w:p>
    <w:p w14:paraId="23331CC7" w14:textId="77777777" w:rsidR="006925DB" w:rsidRPr="006925DB" w:rsidRDefault="006925DB" w:rsidP="006925DB">
      <w:pPr>
        <w:pStyle w:val="EndNoteBibliography"/>
        <w:rPr>
          <w:noProof/>
        </w:rPr>
      </w:pPr>
      <w:bookmarkStart w:id="140" w:name="_ENREF_29"/>
      <w:r w:rsidRPr="006925DB">
        <w:rPr>
          <w:noProof/>
        </w:rPr>
        <w:t>Widén, J., Carpman, N., Castellucci, V., Lingfors, D., Olauson, J., Remouit, F., Bergkvist, M., Grabbe, M., Waters, R., 2015. Variability assessment and forecasting of renewables: A review for solar, wind, wave and tidal resources. Renewable and Sustainable Energy Reviews 44, 356-375.</w:t>
      </w:r>
      <w:bookmarkEnd w:id="140"/>
    </w:p>
    <w:p w14:paraId="0EDC6513" w14:textId="77777777" w:rsidR="006925DB" w:rsidRPr="006925DB" w:rsidRDefault="006925DB" w:rsidP="006925DB">
      <w:pPr>
        <w:pStyle w:val="EndNoteBibliography"/>
        <w:rPr>
          <w:noProof/>
        </w:rPr>
      </w:pPr>
      <w:bookmarkStart w:id="141" w:name="_ENREF_30"/>
      <w:r w:rsidRPr="006925DB">
        <w:rPr>
          <w:noProof/>
        </w:rPr>
        <w:t>Yan, H., Huang, J., Minnis, P., Wang, T., Bi, J., 2011. Comparison of CERES surface radiation fluxes with surface observations over Loess Plateau. Remote Sensing of Environment 115(6), 1489-1500.</w:t>
      </w:r>
      <w:bookmarkEnd w:id="141"/>
    </w:p>
    <w:p w14:paraId="4F8FDD59" w14:textId="77777777" w:rsidR="006925DB" w:rsidRPr="006925DB" w:rsidRDefault="006925DB" w:rsidP="006925DB">
      <w:pPr>
        <w:pStyle w:val="EndNoteBibliography"/>
        <w:rPr>
          <w:noProof/>
        </w:rPr>
      </w:pPr>
      <w:bookmarkStart w:id="142" w:name="_ENREF_31"/>
      <w:r w:rsidRPr="006925DB">
        <w:rPr>
          <w:noProof/>
        </w:rPr>
        <w:t>Zhang, T., Stackhouse, P.W., Gupta, S.K., Cox, S.J., Mikovitz, J.C., Srb, N.G., 2011. THE EFFECT OF CLOUD FRACTION ON THE RADIATIVE ENERGY BUDGET: The Satellite-Based GEWEX-SRB Data vs. the Ground-Based BSRN Measurements. pp. A13B-0261.</w:t>
      </w:r>
      <w:bookmarkEnd w:id="142"/>
    </w:p>
    <w:p w14:paraId="7FF2428D" w14:textId="7BBAFD2F" w:rsidR="008E41CB" w:rsidRPr="008A67A6" w:rsidRDefault="00947D12" w:rsidP="006A597C">
      <w:pPr>
        <w:rPr>
          <w:highlight w:val="white"/>
        </w:rPr>
      </w:pPr>
      <w:r>
        <w:rPr>
          <w:highlight w:val="white"/>
        </w:rPr>
        <w:fldChar w:fldCharType="end"/>
      </w:r>
    </w:p>
    <w:sectPr w:rsidR="008E41CB" w:rsidRPr="008A67A6" w:rsidSect="002E2222">
      <w:pgSz w:w="11909" w:h="16834"/>
      <w:pgMar w:top="1440" w:right="855" w:bottom="1440" w:left="1275"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wati Singh" w:date="2022-06-02T10:35:00Z" w:initials="">
    <w:p w14:paraId="7FF242A8" w14:textId="77777777" w:rsidR="008E41CB" w:rsidRDefault="00000000" w:rsidP="006A597C">
      <w:r>
        <w:rPr>
          <w:rFonts w:eastAsia="Arial"/>
        </w:rPr>
        <w:t>I modified it 2022 to 2021</w:t>
      </w:r>
    </w:p>
  </w:comment>
  <w:comment w:id="3" w:author="Swati Singh" w:date="2022-06-02T12:30:00Z" w:initials="">
    <w:p w14:paraId="7FF242AD" w14:textId="77777777" w:rsidR="008E41CB" w:rsidRDefault="00000000" w:rsidP="006A597C">
      <w:r>
        <w:rPr>
          <w:rFonts w:eastAsia="Arial"/>
        </w:rPr>
        <w:t>The introduction so far seems good. However, I think the later approach should be as follows:</w:t>
      </w:r>
    </w:p>
    <w:p w14:paraId="7FF242AE" w14:textId="77777777" w:rsidR="008E41CB" w:rsidRDefault="00000000" w:rsidP="006A597C">
      <w:r>
        <w:rPr>
          <w:rFonts w:eastAsia="Arial"/>
        </w:rPr>
        <w:t>1. Availability of cloud fraction (CF) data from all the sources (paragraph 4)</w:t>
      </w:r>
    </w:p>
    <w:p w14:paraId="7FF242AF" w14:textId="77777777" w:rsidR="008E41CB" w:rsidRDefault="00000000" w:rsidP="006A597C">
      <w:r>
        <w:rPr>
          <w:rFonts w:eastAsia="Arial"/>
        </w:rPr>
        <w:t>2. Climate of La-Reunion (paragraphs 2-3) and how it can affect the CF in future </w:t>
      </w:r>
    </w:p>
    <w:p w14:paraId="7FF242B0" w14:textId="77777777" w:rsidR="008E41CB" w:rsidRDefault="00000000" w:rsidP="006A597C">
      <w:r>
        <w:rPr>
          <w:rFonts w:eastAsia="Arial"/>
        </w:rPr>
        <w:t>3. Importance of CF future projections. Limitations of NWP in terms of storage and computational resources. Then improvements by ML techniques (paragraph 5).</w:t>
      </w:r>
    </w:p>
    <w:p w14:paraId="7FF242B1" w14:textId="77777777" w:rsidR="008E41CB" w:rsidRDefault="00000000" w:rsidP="006A597C">
      <w:r>
        <w:rPr>
          <w:rFonts w:eastAsia="Arial"/>
        </w:rPr>
        <w:t>4. Then paragraph 6.</w:t>
      </w:r>
    </w:p>
  </w:comment>
  <w:comment w:id="4" w:author="Swati Singh" w:date="2022-06-02T12:30:00Z" w:initials="">
    <w:p w14:paraId="7FF242B2" w14:textId="77777777" w:rsidR="008E41CB" w:rsidRDefault="00000000" w:rsidP="006A597C">
      <w:r>
        <w:rPr>
          <w:rFonts w:eastAsia="Arial"/>
        </w:rPr>
        <w:t>Please provide suggestions. I will do modifications, rewrite, and add information as per the suggestions.</w:t>
      </w:r>
    </w:p>
  </w:comment>
  <w:comment w:id="14" w:author="Tang Tang" w:date="2022-09-02T10:30:00Z" w:initials="TT">
    <w:p w14:paraId="4965FC00" w14:textId="77777777" w:rsidR="001D626C" w:rsidRDefault="001D626C" w:rsidP="00F416D9">
      <w:pPr>
        <w:jc w:val="left"/>
      </w:pPr>
      <w:r>
        <w:rPr>
          <w:rStyle w:val="CommentReference"/>
        </w:rPr>
        <w:annotationRef/>
      </w:r>
      <w:r>
        <w:t xml:space="preserve">No words below for </w:t>
      </w:r>
    </w:p>
    <w:p w14:paraId="1D85AD6B" w14:textId="77777777" w:rsidR="001D626C" w:rsidRDefault="001D626C" w:rsidP="00F416D9">
      <w:pPr>
        <w:jc w:val="left"/>
      </w:pPr>
      <w:r>
        <w:t xml:space="preserve">Satellite </w:t>
      </w:r>
    </w:p>
  </w:comment>
  <w:comment w:id="15" w:author="Tang Tang" w:date="2022-09-02T10:31:00Z" w:initials="TT">
    <w:p w14:paraId="66D70973" w14:textId="77777777" w:rsidR="00A72779" w:rsidRDefault="00A72779" w:rsidP="00267A3F">
      <w:pPr>
        <w:jc w:val="left"/>
      </w:pPr>
      <w:r>
        <w:rPr>
          <w:rStyle w:val="CommentReference"/>
        </w:rPr>
        <w:annotationRef/>
      </w:r>
      <w:r>
        <w:t>Spatial resolution ?</w:t>
      </w:r>
    </w:p>
    <w:p w14:paraId="14E80E4C" w14:textId="77777777" w:rsidR="00A72779" w:rsidRDefault="00A72779" w:rsidP="00267A3F">
      <w:pPr>
        <w:jc w:val="left"/>
      </w:pPr>
      <w:r>
        <w:t>Ref ?</w:t>
      </w:r>
    </w:p>
  </w:comment>
  <w:comment w:id="16" w:author="Beatrice Morel" w:date="2022-07-01T09:09:00Z" w:initials="">
    <w:p w14:paraId="7FF242B6" w14:textId="27A4C34A" w:rsidR="008E41CB" w:rsidRDefault="00000000" w:rsidP="006A597C">
      <w:r>
        <w:rPr>
          <w:rFonts w:eastAsia="Arial"/>
        </w:rPr>
        <w:t>I don't think she should focus on NWP at all in the introduction. We are not using ML here to improve the cloud parametrisations in the models.</w:t>
      </w:r>
    </w:p>
  </w:comment>
  <w:comment w:id="17" w:author="Tang Tang" w:date="2022-09-02T10:43:00Z" w:initials="TT">
    <w:p w14:paraId="5F78F069" w14:textId="77777777" w:rsidR="007355A3" w:rsidRDefault="007355A3" w:rsidP="00F02082">
      <w:pPr>
        <w:jc w:val="left"/>
      </w:pPr>
      <w:r>
        <w:rPr>
          <w:rStyle w:val="CommentReference"/>
        </w:rPr>
        <w:annotationRef/>
      </w:r>
      <w:r>
        <w:t>Reunion ?</w:t>
      </w:r>
    </w:p>
    <w:p w14:paraId="1F05ED2E" w14:textId="77777777" w:rsidR="007355A3" w:rsidRDefault="007355A3" w:rsidP="00F02082">
      <w:pPr>
        <w:jc w:val="left"/>
      </w:pPr>
    </w:p>
  </w:comment>
  <w:comment w:id="18" w:author="Tang Tang" w:date="2022-09-02T10:52:00Z" w:initials="TT">
    <w:p w14:paraId="204566D0" w14:textId="77777777" w:rsidR="00322E30" w:rsidRDefault="00322E30" w:rsidP="00956198">
      <w:pPr>
        <w:jc w:val="left"/>
      </w:pPr>
      <w:r>
        <w:rPr>
          <w:rStyle w:val="CommentReference"/>
        </w:rPr>
        <w:annotationRef/>
      </w:r>
      <w:r>
        <w:t>1st study ?</w:t>
      </w:r>
    </w:p>
  </w:comment>
  <w:comment w:id="19" w:author="Beatrice Morel" w:date="2022-05-18T13:38:00Z" w:initials="">
    <w:p w14:paraId="7FF242B8" w14:textId="4F2823BD" w:rsidR="008E41CB" w:rsidRDefault="00000000" w:rsidP="006A597C">
      <w:r>
        <w:rPr>
          <w:rFonts w:eastAsia="Arial"/>
        </w:rPr>
        <w:t>Site and instruments</w:t>
      </w:r>
    </w:p>
  </w:comment>
  <w:comment w:id="25" w:author="Remy Mugenga Ineza" w:date="2022-05-18T15:22:00Z" w:initials="">
    <w:p w14:paraId="7FF242B9" w14:textId="77777777" w:rsidR="008E41CB" w:rsidRDefault="00000000" w:rsidP="006A597C">
      <w:r>
        <w:rPr>
          <w:rFonts w:eastAsia="Arial"/>
        </w:rPr>
        <w:t>@tina.andriantsalama@univ-reunion.fr </w:t>
      </w:r>
    </w:p>
    <w:p w14:paraId="7FF242BA" w14:textId="77777777" w:rsidR="008E41CB" w:rsidRDefault="00000000" w:rsidP="006A597C">
      <w:r>
        <w:rPr>
          <w:rFonts w:eastAsia="Arial"/>
        </w:rPr>
        <w:t>can you confirm?</w:t>
      </w:r>
    </w:p>
  </w:comment>
  <w:comment w:id="26" w:author="Tina Andriantsalama" w:date="2022-05-18T16:05:00Z" w:initials="">
    <w:p w14:paraId="7FF242BB" w14:textId="77777777" w:rsidR="008E41CB" w:rsidRDefault="00000000" w:rsidP="006A597C">
      <w:r>
        <w:rPr>
          <w:rFonts w:eastAsia="Arial"/>
        </w:rPr>
        <w:t>hPa</w:t>
      </w:r>
    </w:p>
  </w:comment>
  <w:comment w:id="34" w:author="Tang Tang" w:date="2022-09-08T11:03:00Z" w:initials="TT">
    <w:p w14:paraId="1C0F4DAB" w14:textId="77777777" w:rsidR="00706145" w:rsidRDefault="00706145" w:rsidP="00942CA0">
      <w:pPr>
        <w:jc w:val="left"/>
      </w:pPr>
      <w:r>
        <w:rPr>
          <w:rStyle w:val="CommentReference"/>
        </w:rPr>
        <w:annotationRef/>
      </w:r>
      <w:r>
        <w:t>Ask Mino</w:t>
      </w:r>
    </w:p>
    <w:p w14:paraId="2241E0F4" w14:textId="77777777" w:rsidR="00706145" w:rsidRDefault="00706145" w:rsidP="00942CA0">
      <w:pPr>
        <w:jc w:val="left"/>
      </w:pPr>
    </w:p>
  </w:comment>
  <w:comment w:id="35" w:author="Swati Singh" w:date="2022-06-02T11:57:00Z" w:initials="">
    <w:p w14:paraId="7FF242BD" w14:textId="7188C0DE" w:rsidR="008E41CB" w:rsidRDefault="00000000" w:rsidP="006A597C">
      <w:r>
        <w:rPr>
          <w:rFonts w:eastAsia="Arial"/>
        </w:rPr>
        <w:t>changed from 2022 to 2021 :-)</w:t>
      </w:r>
    </w:p>
  </w:comment>
  <w:comment w:id="39" w:author="Tang Tang" w:date="2022-09-08T11:11:00Z" w:initials="TT">
    <w:p w14:paraId="21DEEA87" w14:textId="77777777" w:rsidR="001D7820" w:rsidRDefault="001D7820" w:rsidP="0052560D">
      <w:pPr>
        <w:jc w:val="left"/>
      </w:pPr>
      <w:r>
        <w:rPr>
          <w:rStyle w:val="CommentReference"/>
        </w:rPr>
        <w:annotationRef/>
      </w:r>
      <w:r>
        <w:t>To be confirmed</w:t>
      </w:r>
    </w:p>
    <w:p w14:paraId="728E0EEB" w14:textId="77777777" w:rsidR="001D7820" w:rsidRDefault="001D7820" w:rsidP="0052560D">
      <w:pPr>
        <w:jc w:val="left"/>
      </w:pPr>
    </w:p>
  </w:comment>
  <w:comment w:id="40" w:author="Remy Mugenga Ineza" w:date="2022-05-19T11:24:00Z" w:initials="">
    <w:p w14:paraId="7FF242C8" w14:textId="77777777" w:rsidR="008E41CB" w:rsidRDefault="00000000" w:rsidP="006A597C">
      <w:r>
        <w:rPr>
          <w:rFonts w:eastAsia="Arial"/>
        </w:rPr>
        <w:t>@tina.andriantsalama@univ-reunion.fr </w:t>
      </w:r>
    </w:p>
    <w:p w14:paraId="7FF242C9" w14:textId="77777777" w:rsidR="008E41CB" w:rsidRDefault="00000000" w:rsidP="006A597C">
      <w:r>
        <w:rPr>
          <w:rFonts w:eastAsia="Arial"/>
        </w:rPr>
        <w:t>can you make the figure looks like this?</w:t>
      </w:r>
    </w:p>
    <w:p w14:paraId="7FF242CA" w14:textId="77777777" w:rsidR="008E41CB" w:rsidRDefault="00000000" w:rsidP="006A597C">
      <w:r>
        <w:rPr>
          <w:rFonts w:eastAsia="Arial"/>
        </w:rPr>
        <w:t>_Assigned to Tina Andriantsalama_</w:t>
      </w:r>
    </w:p>
  </w:comment>
  <w:comment w:id="41" w:author="Tina Andriantsalama" w:date="2022-05-19T12:29:00Z" w:initials="">
    <w:p w14:paraId="7FF242CB" w14:textId="77777777" w:rsidR="008E41CB" w:rsidRDefault="00000000" w:rsidP="006A597C">
      <w:r>
        <w:rPr>
          <w:rFonts w:eastAsia="Arial"/>
        </w:rPr>
        <w:t>it's done</w:t>
      </w:r>
    </w:p>
  </w:comment>
  <w:comment w:id="42" w:author="Remy Mugenga Ineza" w:date="2022-05-16T06:46:00Z" w:initials="">
    <w:p w14:paraId="7FF242CC" w14:textId="77777777" w:rsidR="008E41CB" w:rsidRDefault="00000000" w:rsidP="006A597C">
      <w:r>
        <w:rPr>
          <w:rFonts w:eastAsia="Arial"/>
        </w:rPr>
        <w:t>?</w:t>
      </w:r>
    </w:p>
  </w:comment>
  <w:comment w:id="43" w:author="Tina Andriantsalama" w:date="2022-05-15T19:49:00Z" w:initials="">
    <w:p w14:paraId="7FF242CD" w14:textId="77777777" w:rsidR="008E41CB" w:rsidRDefault="00000000" w:rsidP="006A597C">
      <w:r>
        <w:rPr>
          <w:rFonts w:eastAsia="Arial"/>
        </w:rPr>
        <w:t>@remy.ineza@aims.ac.rw</w:t>
      </w:r>
    </w:p>
  </w:comment>
  <w:comment w:id="44" w:author="Remy Mugenga Ineza" w:date="2022-05-15T19:57:00Z" w:initials="">
    <w:p w14:paraId="7FF242CE" w14:textId="77777777" w:rsidR="008E41CB" w:rsidRDefault="00000000" w:rsidP="006A597C">
      <w:r>
        <w:rPr>
          <w:rFonts w:eastAsia="Arial"/>
        </w:rPr>
        <w:t>thanks</w:t>
      </w:r>
    </w:p>
  </w:comment>
  <w:comment w:id="45" w:author="Remy Mugenga Ineza" w:date="2022-05-15T19:17:00Z" w:initials="">
    <w:p w14:paraId="7FF242CF" w14:textId="77777777" w:rsidR="008E41CB" w:rsidRDefault="00000000" w:rsidP="006A597C">
      <w:r>
        <w:rPr>
          <w:rFonts w:eastAsia="Arial"/>
        </w:rPr>
        <w:t>@Mino, can you confirm? 1-minute</w:t>
      </w:r>
    </w:p>
  </w:comment>
  <w:comment w:id="46" w:author="Tina Andriantsalama" w:date="2022-05-15T19:36:00Z" w:initials="">
    <w:p w14:paraId="7FF242D0" w14:textId="77777777" w:rsidR="008E41CB" w:rsidRDefault="00000000" w:rsidP="006A597C">
      <w:r>
        <w:rPr>
          <w:rFonts w:eastAsia="Arial"/>
        </w:rPr>
        <w:t>5 min</w:t>
      </w:r>
    </w:p>
  </w:comment>
  <w:comment w:id="47" w:author="Remy Mugenga Ineza" w:date="2022-05-15T19:56:00Z" w:initials="">
    <w:p w14:paraId="7FF242D1" w14:textId="77777777" w:rsidR="008E41CB" w:rsidRDefault="00000000" w:rsidP="006A597C">
      <w:r>
        <w:rPr>
          <w:rFonts w:eastAsia="Arial"/>
        </w:rPr>
        <w:t>cool</w:t>
      </w:r>
    </w:p>
  </w:comment>
  <w:comment w:id="48" w:author="Remy Mugenga Ineza" w:date="2022-05-13T09:06:00Z" w:initials="">
    <w:p w14:paraId="7FF242D2" w14:textId="77777777" w:rsidR="008E41CB" w:rsidRDefault="00000000" w:rsidP="006A597C">
      <w:r>
        <w:rPr>
          <w:rFonts w:eastAsia="Arial"/>
        </w:rPr>
        <w:t>reasons @tina.andriantsalama@univ-reunion.fr</w:t>
      </w:r>
    </w:p>
  </w:comment>
  <w:comment w:id="49" w:author="Tina Andriantsalama" w:date="2022-05-14T16:19:00Z" w:initials="">
    <w:p w14:paraId="7FF242D3" w14:textId="77777777" w:rsidR="008E41CB" w:rsidRDefault="00000000" w:rsidP="006A597C">
      <w:r>
        <w:rPr>
          <w:rFonts w:eastAsia="Arial"/>
        </w:rPr>
        <w:t>This is the data available after the data cleaning.</w:t>
      </w:r>
    </w:p>
    <w:p w14:paraId="7FF242D4" w14:textId="77777777" w:rsidR="008E41CB" w:rsidRDefault="00000000" w:rsidP="006A597C">
      <w:r>
        <w:rPr>
          <w:rFonts w:eastAsia="Arial"/>
        </w:rPr>
        <w:t>we can extend it but it's going to take more time</w:t>
      </w:r>
    </w:p>
  </w:comment>
  <w:comment w:id="50" w:author="Remy Mugenga Ineza" w:date="2022-05-15T04:54:00Z" w:initials="">
    <w:p w14:paraId="7FF242D5" w14:textId="77777777" w:rsidR="008E41CB" w:rsidRDefault="00000000" w:rsidP="006A597C">
      <w:r>
        <w:rPr>
          <w:rFonts w:eastAsia="Arial"/>
        </w:rPr>
        <w:t>Okay, maybe we can say that it was based on data availability, or that it is a new BSRN.</w:t>
      </w:r>
    </w:p>
  </w:comment>
  <w:comment w:id="51" w:author="Tina Andriantsalama" w:date="2022-05-15T05:22:00Z" w:initials="">
    <w:p w14:paraId="7FF242D6" w14:textId="77777777" w:rsidR="008E41CB" w:rsidRDefault="00000000" w:rsidP="006A597C">
      <w:r>
        <w:rPr>
          <w:rFonts w:eastAsia="Arial"/>
        </w:rPr>
        <w:t>based on data available. we have all the data in our stations but it not the same case with Lacy</w:t>
      </w:r>
    </w:p>
  </w:comment>
  <w:comment w:id="52" w:author="Remy Mugenga Ineza" w:date="2022-05-15T05:26:00Z" w:initials="">
    <w:p w14:paraId="7FF242D7" w14:textId="77777777" w:rsidR="008E41CB" w:rsidRDefault="00000000" w:rsidP="006A597C">
      <w:r>
        <w:rPr>
          <w:rFonts w:eastAsia="Arial"/>
        </w:rPr>
        <w:t>Okay, I see</w:t>
      </w:r>
    </w:p>
  </w:comment>
  <w:comment w:id="53" w:author="Remy Mugenga Ineza" w:date="2022-05-14T04:31:00Z" w:initials="">
    <w:p w14:paraId="7FF242D8" w14:textId="77777777" w:rsidR="008E41CB" w:rsidRDefault="00000000" w:rsidP="006A597C">
      <w:r>
        <w:rPr>
          <w:rFonts w:eastAsia="Arial"/>
        </w:rPr>
        <w:t>@Mino, did we get codes somewhere?</w:t>
      </w:r>
    </w:p>
  </w:comment>
  <w:comment w:id="54" w:author="Tina Andriantsalama" w:date="2022-05-14T15:18:00Z" w:initials="">
    <w:p w14:paraId="7FF242D9" w14:textId="77777777" w:rsidR="008E41CB" w:rsidRDefault="00000000" w:rsidP="006A597C">
      <w:r>
        <w:rPr>
          <w:rFonts w:eastAsia="Arial"/>
        </w:rPr>
        <w:t>wich code do you mean?</w:t>
      </w:r>
    </w:p>
  </w:comment>
  <w:comment w:id="55" w:author="Remy Mugenga Ineza" w:date="2022-05-14T16:01:00Z" w:initials="">
    <w:p w14:paraId="7FF242DA" w14:textId="77777777" w:rsidR="008E41CB" w:rsidRDefault="00000000" w:rsidP="006A597C">
      <w:r>
        <w:rPr>
          <w:rFonts w:eastAsia="Arial"/>
        </w:rPr>
        <w:t>for XGBoost, maybe library?</w:t>
      </w:r>
    </w:p>
  </w:comment>
  <w:comment w:id="56" w:author="Tina Andriantsalama" w:date="2022-05-14T16:04:00Z" w:initials="">
    <w:p w14:paraId="7FF242DB" w14:textId="77777777" w:rsidR="008E41CB" w:rsidRDefault="00000000" w:rsidP="006A597C">
      <w:r>
        <w:rPr>
          <w:rFonts w:eastAsia="Arial"/>
        </w:rPr>
        <w:t>yes it's a library</w:t>
      </w:r>
    </w:p>
  </w:comment>
  <w:comment w:id="57" w:author="Remy Mugenga Ineza" w:date="2022-05-14T16:10:00Z" w:initials="">
    <w:p w14:paraId="7FF242DC" w14:textId="77777777" w:rsidR="008E41CB" w:rsidRDefault="00000000" w:rsidP="006A597C">
      <w:r>
        <w:rPr>
          <w:rFonts w:eastAsia="Arial"/>
        </w:rPr>
        <w:t>where did you find it?</w:t>
      </w:r>
    </w:p>
  </w:comment>
  <w:comment w:id="58" w:author="Tina Andriantsalama" w:date="2022-05-14T16:20:00Z" w:initials="">
    <w:p w14:paraId="7FF242DD" w14:textId="77777777" w:rsidR="008E41CB" w:rsidRDefault="00000000" w:rsidP="006A597C">
      <w:r>
        <w:rPr>
          <w:rFonts w:eastAsia="Arial"/>
        </w:rPr>
        <w:t>https://xgboost.readthedocs.io/en/stable/python/python_intro.html</w:t>
      </w:r>
    </w:p>
  </w:comment>
  <w:comment w:id="59" w:author="Remy Mugenga Ineza" w:date="2022-05-15T05:00:00Z" w:initials="">
    <w:p w14:paraId="7FF242DE" w14:textId="77777777" w:rsidR="008E41CB" w:rsidRDefault="00000000" w:rsidP="006A597C">
      <w:r>
        <w:rPr>
          <w:rFonts w:eastAsia="Arial"/>
        </w:rPr>
        <w:t>Solved, thanks</w:t>
      </w:r>
    </w:p>
  </w:comment>
  <w:comment w:id="60" w:author="Tina Andriantsalama" w:date="2022-05-15T05:20:00Z" w:initials="">
    <w:p w14:paraId="7FF242DF" w14:textId="77777777" w:rsidR="008E41CB" w:rsidRDefault="00000000" w:rsidP="006A597C">
      <w:r>
        <w:rPr>
          <w:rFonts w:eastAsia="Arial"/>
        </w:rPr>
        <w:t>this is the link for github </w:t>
      </w:r>
    </w:p>
    <w:p w14:paraId="7FF242E0" w14:textId="77777777" w:rsidR="008E41CB" w:rsidRDefault="00000000" w:rsidP="006A597C">
      <w:r>
        <w:rPr>
          <w:rFonts w:eastAsia="Arial"/>
        </w:rPr>
        <w:t>https://github.com/dmlc/xgboost</w:t>
      </w:r>
    </w:p>
  </w:comment>
  <w:comment w:id="61" w:author="Remy Mugenga Ineza" w:date="2022-05-15T05:22:00Z" w:initials="">
    <w:p w14:paraId="7FF242E1" w14:textId="77777777" w:rsidR="008E41CB" w:rsidRDefault="00000000" w:rsidP="006A597C">
      <w:r>
        <w:rPr>
          <w:rFonts w:eastAsia="Arial"/>
        </w:rPr>
        <w:t>Thanks</w:t>
      </w:r>
    </w:p>
  </w:comment>
  <w:comment w:id="62" w:author="Chao Tang" w:date="2022-05-18T13:52:00Z" w:initials="">
    <w:p w14:paraId="7FF242E2" w14:textId="77777777" w:rsidR="008E41CB" w:rsidRDefault="00000000" w:rsidP="006A597C">
      <w:r>
        <w:rPr>
          <w:rFonts w:eastAsia="Arial"/>
        </w:rPr>
        <w:t>not defined yet</w:t>
      </w:r>
    </w:p>
  </w:comment>
  <w:comment w:id="63" w:author="Tina Andriantsalama" w:date="2022-05-18T13:59:00Z" w:initials="">
    <w:p w14:paraId="7FF242E3" w14:textId="77777777" w:rsidR="008E41CB" w:rsidRDefault="00000000" w:rsidP="006A597C">
      <w:r>
        <w:rPr>
          <w:rFonts w:eastAsia="Arial"/>
        </w:rPr>
        <w:t>SWDif</w:t>
      </w:r>
    </w:p>
  </w:comment>
  <w:comment w:id="64" w:author="Tina Andriantsalama" w:date="2022-05-18T14:00:00Z" w:initials="">
    <w:p w14:paraId="7FF242E4" w14:textId="77777777" w:rsidR="008E41CB" w:rsidRDefault="00000000" w:rsidP="006A597C">
      <w:r>
        <w:rPr>
          <w:rFonts w:eastAsia="Arial"/>
        </w:rPr>
        <w:t>sorry Short wave downward =  SWD</w:t>
      </w:r>
    </w:p>
  </w:comment>
  <w:comment w:id="65" w:author="Chao Tang" w:date="2022-05-16T07:54:00Z" w:initials="">
    <w:p w14:paraId="7FF242E5" w14:textId="77777777" w:rsidR="008E41CB" w:rsidRDefault="00000000" w:rsidP="006A597C">
      <w:r>
        <w:rPr>
          <w:rFonts w:eastAsia="Arial"/>
        </w:rPr>
        <w:t>better to show some data, that what we expected from the XGBoost model.</w:t>
      </w:r>
    </w:p>
  </w:comment>
  <w:comment w:id="66" w:author="Remy Mugenga Ineza" w:date="2022-05-16T09:48:00Z" w:initials="">
    <w:p w14:paraId="7FF242E6" w14:textId="77777777" w:rsidR="008E41CB" w:rsidRDefault="00000000" w:rsidP="006A597C">
      <w:r>
        <w:rPr>
          <w:rFonts w:eastAsia="Arial"/>
        </w:rPr>
        <w:t>@Mino, do you this comment?</w:t>
      </w:r>
    </w:p>
  </w:comment>
  <w:comment w:id="67" w:author="Tina Andriantsalama" w:date="2022-05-17T18:18:00Z" w:initials="">
    <w:p w14:paraId="7FF242E7" w14:textId="77777777" w:rsidR="008E41CB" w:rsidRDefault="00000000" w:rsidP="006A597C">
      <w:r>
        <w:rPr>
          <w:rFonts w:eastAsia="Arial"/>
        </w:rPr>
        <w:t>okay</w:t>
      </w:r>
    </w:p>
  </w:comment>
  <w:comment w:id="68" w:author="Chao Tang" w:date="2022-05-18T13:40:00Z" w:initials="">
    <w:p w14:paraId="7FF242E8" w14:textId="77777777" w:rsidR="008E41CB" w:rsidRDefault="00000000" w:rsidP="006A597C">
      <w:r>
        <w:rPr>
          <w:rFonts w:eastAsia="Arial"/>
        </w:rPr>
        <w:t>to be confirmed by Mino</w:t>
      </w:r>
    </w:p>
  </w:comment>
  <w:comment w:id="69" w:author="Tina Andriantsalama" w:date="2022-05-18T13:42:00Z" w:initials="">
    <w:p w14:paraId="7FF242E9" w14:textId="77777777" w:rsidR="008E41CB" w:rsidRDefault="00000000" w:rsidP="006A597C">
      <w:r>
        <w:rPr>
          <w:rFonts w:eastAsia="Arial"/>
        </w:rPr>
        <w:t>yes, it is</w:t>
      </w:r>
    </w:p>
  </w:comment>
  <w:comment w:id="70" w:author="Chao Tang" w:date="2022-05-16T07:43:00Z" w:initials="">
    <w:p w14:paraId="7FF242EA" w14:textId="77777777" w:rsidR="008E41CB" w:rsidRDefault="00000000" w:rsidP="006A597C">
      <w:r>
        <w:rPr>
          <w:rFonts w:eastAsia="Arial"/>
        </w:rPr>
        <w:t>num of eq. if necessary</w:t>
      </w:r>
    </w:p>
  </w:comment>
  <w:comment w:id="71" w:author="Remy Mugenga Ineza" w:date="2022-05-16T11:35:00Z" w:initials="">
    <w:p w14:paraId="7FF242EB" w14:textId="77777777" w:rsidR="008E41CB" w:rsidRDefault="00000000" w:rsidP="006A597C">
      <w:r>
        <w:rPr>
          <w:rFonts w:ascii="Apple Color Emoji" w:eastAsia="Arial" w:hAnsi="Apple Color Emoji" w:cs="Apple Color Emoji"/>
        </w:rPr>
        <w:t>👍</w:t>
      </w:r>
    </w:p>
  </w:comment>
  <w:comment w:id="72" w:author="Remy Mugenga Ineza" w:date="2022-05-17T19:27:00Z" w:initials="">
    <w:p w14:paraId="7FF242EC" w14:textId="77777777" w:rsidR="008E41CB" w:rsidRDefault="00000000" w:rsidP="006A597C">
      <w:r>
        <w:rPr>
          <w:rFonts w:eastAsia="Arial"/>
        </w:rPr>
        <w:t>@Mino</w:t>
      </w:r>
    </w:p>
  </w:comment>
  <w:comment w:id="73" w:author="Remy Mugenga Ineza" w:date="2022-05-19T11:17:00Z" w:initials="">
    <w:p w14:paraId="7FF242ED" w14:textId="77777777" w:rsidR="008E41CB" w:rsidRDefault="00000000" w:rsidP="006A597C">
      <w:r>
        <w:rPr>
          <w:rFonts w:eastAsia="Arial"/>
        </w:rPr>
        <w:t>@tina.andriantsalama@univ-reunion.fr</w:t>
      </w:r>
    </w:p>
    <w:p w14:paraId="7FF242EE" w14:textId="77777777" w:rsidR="008E41CB" w:rsidRDefault="00000000" w:rsidP="006A597C">
      <w:r>
        <w:rPr>
          <w:rFonts w:eastAsia="Arial"/>
        </w:rPr>
        <w:t>_Assigned to Tina Andriantsalama_</w:t>
      </w:r>
    </w:p>
  </w:comment>
  <w:comment w:id="74" w:author="Tina Andriantsalama" w:date="2022-05-20T09:45:00Z" w:initials="">
    <w:p w14:paraId="7FF242EF" w14:textId="77777777" w:rsidR="008E41CB" w:rsidRDefault="00000000" w:rsidP="006A597C">
      <w:r>
        <w:rPr>
          <w:rFonts w:eastAsia="Arial"/>
        </w:rPr>
        <w:t>@remy.ineza@aims.ac.rw  </w:t>
      </w:r>
    </w:p>
    <w:p w14:paraId="7FF242F0" w14:textId="77777777" w:rsidR="008E41CB" w:rsidRDefault="00000000" w:rsidP="006A597C">
      <w:r>
        <w:rPr>
          <w:rFonts w:eastAsia="Arial"/>
        </w:rPr>
        <w:t>updated</w:t>
      </w:r>
    </w:p>
  </w:comment>
  <w:comment w:id="75" w:author="Remy Mugenga Ineza" w:date="2022-05-20T13:16:00Z" w:initials="">
    <w:p w14:paraId="7FF242F1" w14:textId="77777777" w:rsidR="008E41CB" w:rsidRDefault="00000000" w:rsidP="006A597C">
      <w:r>
        <w:rPr>
          <w:rFonts w:eastAsia="Arial"/>
        </w:rPr>
        <w:t>Okay</w:t>
      </w:r>
    </w:p>
  </w:comment>
  <w:comment w:id="76" w:author="Remy Mugenga Ineza" w:date="2022-05-19T12:41:00Z" w:initials="">
    <w:p w14:paraId="7FF242F2" w14:textId="77777777" w:rsidR="008E41CB" w:rsidRDefault="00000000" w:rsidP="006A597C">
      <w:r>
        <w:rPr>
          <w:rFonts w:eastAsia="Arial"/>
        </w:rPr>
        <w:t>High here is not high clouds, but cloudy</w:t>
      </w:r>
    </w:p>
  </w:comment>
  <w:comment w:id="77" w:author="Chao Tang" w:date="2022-05-16T06:49:00Z" w:initials="">
    <w:p w14:paraId="7FF242F3" w14:textId="77777777" w:rsidR="008E41CB" w:rsidRDefault="00000000" w:rsidP="006A597C">
      <w:r>
        <w:rPr>
          <w:rFonts w:eastAsia="Arial"/>
        </w:rPr>
        <w:t>already have PCA.</w:t>
      </w:r>
    </w:p>
  </w:comment>
  <w:comment w:id="78" w:author="Remy Mugenga Ineza" w:date="2022-05-16T07:02:00Z" w:initials="">
    <w:p w14:paraId="7FF242F4" w14:textId="77777777" w:rsidR="008E41CB" w:rsidRDefault="00000000" w:rsidP="006A597C">
      <w:r>
        <w:rPr>
          <w:rFonts w:eastAsia="Arial"/>
        </w:rPr>
        <w:t>In abstract</w:t>
      </w:r>
    </w:p>
  </w:comment>
  <w:comment w:id="79" w:author="Chao Tang" w:date="2022-05-16T07:58:00Z" w:initials="">
    <w:p w14:paraId="7FF242F5" w14:textId="77777777" w:rsidR="008E41CB" w:rsidRDefault="00000000" w:rsidP="006A597C">
      <w:r>
        <w:rPr>
          <w:rFonts w:eastAsia="Arial"/>
        </w:rPr>
        <w:t>happy to see this table.</w:t>
      </w:r>
    </w:p>
  </w:comment>
  <w:comment w:id="80" w:author="Remy Mugenga Ineza" w:date="2022-05-16T09:50:00Z" w:initials="">
    <w:p w14:paraId="7FF242F6" w14:textId="77777777" w:rsidR="008E41CB" w:rsidRDefault="00000000" w:rsidP="006A597C">
      <w:r>
        <w:rPr>
          <w:rFonts w:eastAsia="Arial"/>
        </w:rPr>
        <w:t>noted</w:t>
      </w:r>
    </w:p>
  </w:comment>
  <w:comment w:id="81" w:author="Remy Mugenga Ineza" w:date="2022-05-16T06:37:00Z" w:initials="">
    <w:p w14:paraId="7FF242F7" w14:textId="77777777" w:rsidR="008E41CB" w:rsidRDefault="00000000" w:rsidP="006A597C">
      <w:r>
        <w:rPr>
          <w:rFonts w:eastAsia="Arial"/>
        </w:rPr>
        <w:t>?</w:t>
      </w:r>
    </w:p>
  </w:comment>
  <w:comment w:id="86" w:author="Chao Tang" w:date="2022-05-16T07:37:00Z" w:initials="">
    <w:p w14:paraId="7FF242F8" w14:textId="77777777" w:rsidR="008E41CB" w:rsidRDefault="00000000" w:rsidP="006A597C">
      <w:r>
        <w:rPr>
          <w:rFonts w:eastAsia="Arial"/>
        </w:rPr>
        <w:t>is this F-score special/ particular for XGBoost ? or it's just a F-score to CF ?</w:t>
      </w:r>
    </w:p>
  </w:comment>
  <w:comment w:id="87" w:author="Tina Andriantsalama" w:date="2022-05-17T05:22:00Z" w:initials="">
    <w:p w14:paraId="7FF242F9" w14:textId="77777777" w:rsidR="008E41CB" w:rsidRDefault="00000000" w:rsidP="006A597C">
      <w:r>
        <w:rPr>
          <w:rFonts w:eastAsia="Arial"/>
        </w:rPr>
        <w:t>it's a particular F-score inside XGBoost library</w:t>
      </w:r>
    </w:p>
  </w:comment>
  <w:comment w:id="88" w:author="Remy Mugenga Ineza" w:date="2022-05-16T18:53:00Z" w:initials="">
    <w:p w14:paraId="7FF242FA" w14:textId="77777777" w:rsidR="008E41CB" w:rsidRDefault="00000000" w:rsidP="006A597C">
      <w:r>
        <w:rPr>
          <w:rFonts w:eastAsia="Arial"/>
        </w:rPr>
        <w:t>not really</w:t>
      </w:r>
    </w:p>
  </w:comment>
  <w:comment w:id="89" w:author="Tina Andriantsalama" w:date="2022-05-16T18:55:00Z" w:initials="">
    <w:p w14:paraId="7FF242FB" w14:textId="77777777" w:rsidR="008E41CB" w:rsidRDefault="00000000" w:rsidP="006A597C">
      <w:r>
        <w:rPr>
          <w:rFonts w:eastAsia="Arial"/>
        </w:rPr>
        <w:t>okay</w:t>
      </w:r>
    </w:p>
  </w:comment>
  <w:comment w:id="90" w:author="Remy Mugenga Ineza" w:date="2022-05-16T10:50:00Z" w:initials="">
    <w:p w14:paraId="7FF242FC" w14:textId="77777777" w:rsidR="008E41CB" w:rsidRDefault="00000000" w:rsidP="006A597C">
      <w:r>
        <w:rPr>
          <w:rFonts w:eastAsia="Arial"/>
        </w:rPr>
        <w:t>?</w:t>
      </w:r>
    </w:p>
  </w:comment>
  <w:comment w:id="91" w:author="Tina Andriantsalama" w:date="2022-05-18T13:50:00Z" w:initials="">
    <w:p w14:paraId="7FF242FD" w14:textId="77777777" w:rsidR="008E41CB" w:rsidRDefault="00000000" w:rsidP="006A597C">
      <w:r>
        <w:rPr>
          <w:rFonts w:eastAsia="Arial"/>
        </w:rPr>
        <w:t>you mean?</w:t>
      </w:r>
    </w:p>
  </w:comment>
  <w:comment w:id="93" w:author="Tina Andriantsalama" w:date="2022-05-20T09:29:00Z" w:initials="">
    <w:p w14:paraId="7FF242FE" w14:textId="77777777" w:rsidR="008E41CB" w:rsidRDefault="00000000" w:rsidP="006A597C">
      <w:r>
        <w:rPr>
          <w:rFonts w:eastAsia="Arial"/>
        </w:rPr>
        <w:t>@remy.ineza@aims.ac.rw  </w:t>
      </w:r>
    </w:p>
    <w:p w14:paraId="7FF242FF" w14:textId="77777777" w:rsidR="008E41CB" w:rsidRDefault="00000000" w:rsidP="006A597C">
      <w:r>
        <w:rPr>
          <w:rFonts w:eastAsia="Arial"/>
        </w:rPr>
        <w:t>results updated after checking all the code</w:t>
      </w:r>
    </w:p>
  </w:comment>
  <w:comment w:id="95" w:author="Chao Tang" w:date="2022-08-19T06:39:00Z" w:initials="">
    <w:p w14:paraId="7FF24300" w14:textId="77777777" w:rsidR="008E41CB" w:rsidRDefault="00000000" w:rsidP="006A597C">
      <w:r>
        <w:rPr>
          <w:rFonts w:eastAsia="Arial"/>
        </w:rPr>
        <w:t>convert to continuous values:</w:t>
      </w:r>
    </w:p>
    <w:p w14:paraId="7FF24301" w14:textId="77777777" w:rsidR="008E41CB" w:rsidRDefault="00000000" w:rsidP="006A597C">
      <w:r>
        <w:rPr>
          <w:rFonts w:eastAsia="Arial"/>
        </w:rPr>
        <w:t>BACADA:</w:t>
      </w:r>
    </w:p>
  </w:comment>
  <w:comment w:id="96" w:author="Remy Mugenga Ineza" w:date="2022-05-19T11:14:00Z" w:initials="">
    <w:p w14:paraId="7FF24302" w14:textId="77777777" w:rsidR="008E41CB" w:rsidRDefault="00000000" w:rsidP="006A597C">
      <w:r>
        <w:rPr>
          <w:rFonts w:eastAsia="Arial"/>
        </w:rPr>
        <w:t>Hello @chao.tang@univ-reunion.fr </w:t>
      </w:r>
    </w:p>
    <w:p w14:paraId="7FF24303" w14:textId="77777777" w:rsidR="008E41CB" w:rsidRDefault="00000000" w:rsidP="006A597C">
      <w:r>
        <w:rPr>
          <w:rFonts w:eastAsia="Arial"/>
        </w:rPr>
        <w:t>(1) as here we are comparing obs vs estimated variables, it is always positive (except when something is wrong)</w:t>
      </w:r>
    </w:p>
    <w:p w14:paraId="7FF24304" w14:textId="77777777" w:rsidR="008E41CB" w:rsidRDefault="00000000" w:rsidP="006A597C">
      <w:r>
        <w:rPr>
          <w:rFonts w:eastAsia="Arial"/>
        </w:rPr>
        <w:t>(2) as we have a big sample, Gaussian can statistically be assumed</w:t>
      </w:r>
    </w:p>
    <w:p w14:paraId="7FF24305" w14:textId="77777777" w:rsidR="008E41CB" w:rsidRDefault="00000000" w:rsidP="006A597C">
      <w:r>
        <w:rPr>
          <w:rFonts w:eastAsia="Arial"/>
        </w:rPr>
        <w:t>(3) Addressed</w:t>
      </w:r>
    </w:p>
  </w:comment>
  <w:comment w:id="101" w:author="Remy Mugenga Ineza" w:date="2022-05-17T20:09:00Z" w:initials="">
    <w:p w14:paraId="7FF24306" w14:textId="77777777" w:rsidR="008E41CB" w:rsidRDefault="00000000" w:rsidP="006A597C">
      <w:r>
        <w:rPr>
          <w:rFonts w:eastAsia="Arial"/>
        </w:rPr>
        <w:t>@beatrice.morel@univ-reunion.fr</w:t>
      </w:r>
    </w:p>
  </w:comment>
  <w:comment w:id="102" w:author="Remy Mugenga Ineza" w:date="2022-05-17T20:13:00Z" w:initials="">
    <w:p w14:paraId="7FF24307" w14:textId="77777777" w:rsidR="008E41CB" w:rsidRDefault="00000000" w:rsidP="006A597C">
      <w:r>
        <w:rPr>
          <w:rFonts w:eastAsia="Arial"/>
        </w:rPr>
        <w:t>@chao.tang@univ-reunion.fr</w:t>
      </w:r>
    </w:p>
  </w:comment>
  <w:comment w:id="103" w:author="Tina Andriantsalama" w:date="2022-05-16T20:32:00Z" w:initials="">
    <w:p w14:paraId="7FF24308" w14:textId="77777777" w:rsidR="008E41CB" w:rsidRDefault="00000000" w:rsidP="006A597C">
      <w:r>
        <w:rPr>
          <w:rFonts w:eastAsia="Arial"/>
        </w:rPr>
        <w:t>Yes, generally :D</w:t>
      </w:r>
    </w:p>
  </w:comment>
  <w:comment w:id="104" w:author="Tina Andriantsalama" w:date="2022-05-16T20:28:00Z" w:initials="">
    <w:p w14:paraId="7FF24309" w14:textId="77777777" w:rsidR="008E41CB" w:rsidRDefault="00000000" w:rsidP="006A597C">
      <w:r>
        <w:rPr>
          <w:rFonts w:eastAsia="Arial"/>
        </w:rPr>
        <w:t>it sometimes depends on the data you have. So for me it's not a limitation of XGBoost</w:t>
      </w:r>
    </w:p>
  </w:comment>
  <w:comment w:id="105" w:author="Tina Andriantsalama" w:date="2022-05-16T20:31:00Z" w:initials="">
    <w:p w14:paraId="7FF2430A" w14:textId="77777777" w:rsidR="008E41CB" w:rsidRDefault="00000000" w:rsidP="006A597C">
      <w:r>
        <w:rPr>
          <w:rFonts w:eastAsia="Arial"/>
        </w:rPr>
        <w:t>when i worked on it, i read a book confirm it. More data can be lead an overfiting but if we apply a good tuning hyper parameter it can be lead a high accuracy</w:t>
      </w:r>
    </w:p>
  </w:comment>
  <w:comment w:id="106" w:author="Tina Andriantsalama" w:date="2022-05-16T20:33:00Z" w:initials="">
    <w:p w14:paraId="7FF2430B" w14:textId="77777777" w:rsidR="008E41CB" w:rsidRDefault="00000000" w:rsidP="006A597C">
      <w:r>
        <w:rPr>
          <w:rFonts w:eastAsia="Arial"/>
        </w:rPr>
        <w:t>i'll put the link tomorow</w:t>
      </w:r>
    </w:p>
  </w:comment>
  <w:comment w:id="107" w:author="Remy Mugenga Ineza" w:date="2022-05-17T04:33:00Z" w:initials="">
    <w:p w14:paraId="7FF2430C" w14:textId="77777777" w:rsidR="008E41CB" w:rsidRDefault="00000000" w:rsidP="006A597C">
      <w:r>
        <w:rPr>
          <w:rFonts w:eastAsia="Arial"/>
        </w:rPr>
        <w:t>Thanks</w:t>
      </w:r>
    </w:p>
  </w:comment>
  <w:comment w:id="108" w:author="Beatrice Morel" w:date="2022-05-11T06:35:00Z" w:initials="">
    <w:p w14:paraId="7FF2430D" w14:textId="77777777" w:rsidR="008E41CB" w:rsidRDefault="00000000" w:rsidP="006A597C">
      <w:r>
        <w:rPr>
          <w:rFonts w:eastAsia="Arial"/>
        </w:rPr>
        <w:t>CF estimates for RE (PV production).</w:t>
      </w:r>
    </w:p>
  </w:comment>
  <w:comment w:id="109" w:author="Chao Tang" w:date="2022-05-11T05:23:00Z" w:initials="">
    <w:p w14:paraId="7FF2430E" w14:textId="77777777" w:rsidR="008E41CB" w:rsidRDefault="00000000" w:rsidP="006A597C">
      <w:r>
        <w:rPr>
          <w:rFonts w:eastAsia="Arial"/>
        </w:rPr>
        <w:t>better to have a definition</w:t>
      </w:r>
    </w:p>
  </w:comment>
  <w:comment w:id="110" w:author="Chao Tang" w:date="2022-05-11T05:23:00Z" w:initials="">
    <w:p w14:paraId="7FF2430F" w14:textId="77777777" w:rsidR="008E41CB" w:rsidRDefault="00000000" w:rsidP="006A597C">
      <w:r>
        <w:rPr>
          <w:rFonts w:eastAsia="Arial"/>
        </w:rPr>
        <w:t>confused.</w:t>
      </w:r>
    </w:p>
  </w:comment>
  <w:comment w:id="111" w:author="Chao Tang" w:date="2022-05-11T05:25:00Z" w:initials="">
    <w:p w14:paraId="7FF24310" w14:textId="77777777" w:rsidR="008E41CB" w:rsidRDefault="00000000" w:rsidP="006A597C">
      <w:r>
        <w:rPr>
          <w:rFonts w:eastAsia="Aria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F242A8" w15:done="0"/>
  <w15:commentEx w15:paraId="7FF242B1" w15:done="0"/>
  <w15:commentEx w15:paraId="7FF242B2" w15:done="0"/>
  <w15:commentEx w15:paraId="1D85AD6B" w15:done="0"/>
  <w15:commentEx w15:paraId="14E80E4C" w15:done="0"/>
  <w15:commentEx w15:paraId="7FF242B6" w15:done="0"/>
  <w15:commentEx w15:paraId="1F05ED2E" w15:done="0"/>
  <w15:commentEx w15:paraId="204566D0" w15:done="0"/>
  <w15:commentEx w15:paraId="7FF242B8" w15:done="0"/>
  <w15:commentEx w15:paraId="7FF242BA" w15:done="0"/>
  <w15:commentEx w15:paraId="7FF242BB" w15:done="1"/>
  <w15:commentEx w15:paraId="2241E0F4" w15:done="0"/>
  <w15:commentEx w15:paraId="7FF242BD" w15:done="1"/>
  <w15:commentEx w15:paraId="728E0EEB" w15:done="0"/>
  <w15:commentEx w15:paraId="7FF242CA" w15:done="0"/>
  <w15:commentEx w15:paraId="7FF242CB" w15:done="0"/>
  <w15:commentEx w15:paraId="7FF242CC" w15:done="0"/>
  <w15:commentEx w15:paraId="7FF242CD" w15:done="0"/>
  <w15:commentEx w15:paraId="7FF242CE" w15:done="0"/>
  <w15:commentEx w15:paraId="7FF242CF" w15:done="0"/>
  <w15:commentEx w15:paraId="7FF242D0" w15:done="0"/>
  <w15:commentEx w15:paraId="7FF242D1" w15:done="0"/>
  <w15:commentEx w15:paraId="7FF242D2" w15:done="0"/>
  <w15:commentEx w15:paraId="7FF242D4" w15:done="0"/>
  <w15:commentEx w15:paraId="7FF242D5" w15:done="0"/>
  <w15:commentEx w15:paraId="7FF242D6" w15:done="0"/>
  <w15:commentEx w15:paraId="7FF242D7" w15:done="0"/>
  <w15:commentEx w15:paraId="7FF242D8" w15:done="0"/>
  <w15:commentEx w15:paraId="7FF242D9" w15:done="0"/>
  <w15:commentEx w15:paraId="7FF242DA" w15:done="0"/>
  <w15:commentEx w15:paraId="7FF242DB" w15:done="0"/>
  <w15:commentEx w15:paraId="7FF242DC" w15:done="0"/>
  <w15:commentEx w15:paraId="7FF242DD" w15:done="0"/>
  <w15:commentEx w15:paraId="7FF242DE" w15:done="0"/>
  <w15:commentEx w15:paraId="7FF242E0" w15:done="0"/>
  <w15:commentEx w15:paraId="7FF242E1" w15:done="0"/>
  <w15:commentEx w15:paraId="7FF242E2" w15:done="0"/>
  <w15:commentEx w15:paraId="7FF242E3" w15:done="0"/>
  <w15:commentEx w15:paraId="7FF242E4" w15:done="0"/>
  <w15:commentEx w15:paraId="7FF242E5" w15:done="0"/>
  <w15:commentEx w15:paraId="7FF242E6" w15:done="0"/>
  <w15:commentEx w15:paraId="7FF242E7" w15:done="0"/>
  <w15:commentEx w15:paraId="7FF242E8" w15:done="0"/>
  <w15:commentEx w15:paraId="7FF242E9" w15:done="0"/>
  <w15:commentEx w15:paraId="7FF242EA" w15:done="0"/>
  <w15:commentEx w15:paraId="7FF242EB" w15:done="0"/>
  <w15:commentEx w15:paraId="7FF242EC" w15:done="0"/>
  <w15:commentEx w15:paraId="7FF242EE" w15:done="0"/>
  <w15:commentEx w15:paraId="7FF242F0" w15:done="0"/>
  <w15:commentEx w15:paraId="7FF242F1" w15:done="0"/>
  <w15:commentEx w15:paraId="7FF242F2" w15:done="0"/>
  <w15:commentEx w15:paraId="7FF242F3" w15:done="0"/>
  <w15:commentEx w15:paraId="7FF242F4" w15:done="0"/>
  <w15:commentEx w15:paraId="7FF242F5" w15:done="0"/>
  <w15:commentEx w15:paraId="7FF242F6" w15:done="0"/>
  <w15:commentEx w15:paraId="7FF242F7" w15:done="0"/>
  <w15:commentEx w15:paraId="7FF242F8" w15:done="0"/>
  <w15:commentEx w15:paraId="7FF242F9" w15:done="0"/>
  <w15:commentEx w15:paraId="7FF242FA" w15:done="0"/>
  <w15:commentEx w15:paraId="7FF242FB" w15:done="0"/>
  <w15:commentEx w15:paraId="7FF242FC" w15:done="0"/>
  <w15:commentEx w15:paraId="7FF242FD" w15:done="0"/>
  <w15:commentEx w15:paraId="7FF242FF" w15:done="0"/>
  <w15:commentEx w15:paraId="7FF24301" w15:done="0"/>
  <w15:commentEx w15:paraId="7FF24305" w15:done="0"/>
  <w15:commentEx w15:paraId="7FF24306" w15:done="0"/>
  <w15:commentEx w15:paraId="7FF24307" w15:done="0"/>
  <w15:commentEx w15:paraId="7FF24308" w15:done="0"/>
  <w15:commentEx w15:paraId="7FF24309" w15:done="0"/>
  <w15:commentEx w15:paraId="7FF2430A" w15:done="0"/>
  <w15:commentEx w15:paraId="7FF2430B" w15:done="0"/>
  <w15:commentEx w15:paraId="7FF2430C" w15:done="0"/>
  <w15:commentEx w15:paraId="7FF2430D" w15:done="0"/>
  <w15:commentEx w15:paraId="7FF2430E" w15:done="0"/>
  <w15:commentEx w15:paraId="7FF2430F" w15:done="0"/>
  <w15:commentEx w15:paraId="7FF243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59D3" w16cex:dateUtc="2022-09-02T06:30:00Z"/>
  <w16cex:commentExtensible w16cex:durableId="26BC5A17" w16cex:dateUtc="2022-09-02T06:31:00Z"/>
  <w16cex:commentExtensible w16cex:durableId="26BC5CBA" w16cex:dateUtc="2022-09-02T06:43:00Z"/>
  <w16cex:commentExtensible w16cex:durableId="26BC5ED3" w16cex:dateUtc="2022-09-02T06:52:00Z"/>
  <w16cex:commentExtensible w16cex:durableId="26C44A94" w16cex:dateUtc="2022-09-08T07:03:00Z"/>
  <w16cex:commentExtensible w16cex:durableId="26C44C71" w16cex:dateUtc="2022-09-08T0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F242A8" w16cid:durableId="26AE1E58"/>
  <w16cid:commentId w16cid:paraId="7FF242B1" w16cid:durableId="26AE1E5C"/>
  <w16cid:commentId w16cid:paraId="7FF242B2" w16cid:durableId="26AE1E5D"/>
  <w16cid:commentId w16cid:paraId="1D85AD6B" w16cid:durableId="26BC59D3"/>
  <w16cid:commentId w16cid:paraId="14E80E4C" w16cid:durableId="26BC5A17"/>
  <w16cid:commentId w16cid:paraId="7FF242B6" w16cid:durableId="26AE1E61"/>
  <w16cid:commentId w16cid:paraId="1F05ED2E" w16cid:durableId="26BC5CBA"/>
  <w16cid:commentId w16cid:paraId="204566D0" w16cid:durableId="26BC5ED3"/>
  <w16cid:commentId w16cid:paraId="7FF242B8" w16cid:durableId="26AE1E63"/>
  <w16cid:commentId w16cid:paraId="7FF242BA" w16cid:durableId="26AE1E64"/>
  <w16cid:commentId w16cid:paraId="7FF242BB" w16cid:durableId="26AE1E65"/>
  <w16cid:commentId w16cid:paraId="2241E0F4" w16cid:durableId="26C44A94"/>
  <w16cid:commentId w16cid:paraId="7FF242BD" w16cid:durableId="26AE1E67"/>
  <w16cid:commentId w16cid:paraId="728E0EEB" w16cid:durableId="26C44C71"/>
  <w16cid:commentId w16cid:paraId="7FF242CA" w16cid:durableId="26AE1E71"/>
  <w16cid:commentId w16cid:paraId="7FF242CB" w16cid:durableId="26AE1E72"/>
  <w16cid:commentId w16cid:paraId="7FF242CC" w16cid:durableId="26AE1E73"/>
  <w16cid:commentId w16cid:paraId="7FF242CD" w16cid:durableId="26AE1E74"/>
  <w16cid:commentId w16cid:paraId="7FF242CE" w16cid:durableId="26AE1E75"/>
  <w16cid:commentId w16cid:paraId="7FF242CF" w16cid:durableId="26AE1E76"/>
  <w16cid:commentId w16cid:paraId="7FF242D0" w16cid:durableId="26AE1E77"/>
  <w16cid:commentId w16cid:paraId="7FF242D1" w16cid:durableId="26AE1E78"/>
  <w16cid:commentId w16cid:paraId="7FF242D2" w16cid:durableId="26AE1E79"/>
  <w16cid:commentId w16cid:paraId="7FF242D4" w16cid:durableId="26AE1E7A"/>
  <w16cid:commentId w16cid:paraId="7FF242D5" w16cid:durableId="26AE1E7B"/>
  <w16cid:commentId w16cid:paraId="7FF242D6" w16cid:durableId="26AE1E7C"/>
  <w16cid:commentId w16cid:paraId="7FF242D7" w16cid:durableId="26AE1E7D"/>
  <w16cid:commentId w16cid:paraId="7FF242D8" w16cid:durableId="26AE1E7E"/>
  <w16cid:commentId w16cid:paraId="7FF242D9" w16cid:durableId="26AE1E7F"/>
  <w16cid:commentId w16cid:paraId="7FF242DA" w16cid:durableId="26AE1E80"/>
  <w16cid:commentId w16cid:paraId="7FF242DB" w16cid:durableId="26AE1E81"/>
  <w16cid:commentId w16cid:paraId="7FF242DC" w16cid:durableId="26AE1E82"/>
  <w16cid:commentId w16cid:paraId="7FF242DD" w16cid:durableId="26AE1E83"/>
  <w16cid:commentId w16cid:paraId="7FF242DE" w16cid:durableId="26AE1E84"/>
  <w16cid:commentId w16cid:paraId="7FF242E0" w16cid:durableId="26AE1E85"/>
  <w16cid:commentId w16cid:paraId="7FF242E1" w16cid:durableId="26AE1E86"/>
  <w16cid:commentId w16cid:paraId="7FF242E2" w16cid:durableId="26AE1E87"/>
  <w16cid:commentId w16cid:paraId="7FF242E3" w16cid:durableId="26AE1E88"/>
  <w16cid:commentId w16cid:paraId="7FF242E4" w16cid:durableId="26AE1E89"/>
  <w16cid:commentId w16cid:paraId="7FF242E5" w16cid:durableId="26AE1E8A"/>
  <w16cid:commentId w16cid:paraId="7FF242E6" w16cid:durableId="26AE1E8B"/>
  <w16cid:commentId w16cid:paraId="7FF242E7" w16cid:durableId="26AE1E8C"/>
  <w16cid:commentId w16cid:paraId="7FF242E8" w16cid:durableId="26AE1E8D"/>
  <w16cid:commentId w16cid:paraId="7FF242E9" w16cid:durableId="26AE1E8E"/>
  <w16cid:commentId w16cid:paraId="7FF242EA" w16cid:durableId="26AE1E8F"/>
  <w16cid:commentId w16cid:paraId="7FF242EB" w16cid:durableId="26AE1E90"/>
  <w16cid:commentId w16cid:paraId="7FF242EC" w16cid:durableId="26AE1E91"/>
  <w16cid:commentId w16cid:paraId="7FF242EE" w16cid:durableId="26AE1E92"/>
  <w16cid:commentId w16cid:paraId="7FF242F0" w16cid:durableId="26AE1E93"/>
  <w16cid:commentId w16cid:paraId="7FF242F1" w16cid:durableId="26AE1E94"/>
  <w16cid:commentId w16cid:paraId="7FF242F2" w16cid:durableId="26AE1E95"/>
  <w16cid:commentId w16cid:paraId="7FF242F3" w16cid:durableId="26AE1E96"/>
  <w16cid:commentId w16cid:paraId="7FF242F4" w16cid:durableId="26AE1E97"/>
  <w16cid:commentId w16cid:paraId="7FF242F5" w16cid:durableId="26AE1E98"/>
  <w16cid:commentId w16cid:paraId="7FF242F6" w16cid:durableId="26AE1E99"/>
  <w16cid:commentId w16cid:paraId="7FF242F7" w16cid:durableId="26AE1E9A"/>
  <w16cid:commentId w16cid:paraId="7FF242F8" w16cid:durableId="26AE1E9B"/>
  <w16cid:commentId w16cid:paraId="7FF242F9" w16cid:durableId="26AE1E9C"/>
  <w16cid:commentId w16cid:paraId="7FF242FA" w16cid:durableId="26AE1E9D"/>
  <w16cid:commentId w16cid:paraId="7FF242FB" w16cid:durableId="26AE1E9E"/>
  <w16cid:commentId w16cid:paraId="7FF242FC" w16cid:durableId="26AE1E9F"/>
  <w16cid:commentId w16cid:paraId="7FF242FD" w16cid:durableId="26AE1EA0"/>
  <w16cid:commentId w16cid:paraId="7FF242FF" w16cid:durableId="26AE1EA1"/>
  <w16cid:commentId w16cid:paraId="7FF24301" w16cid:durableId="26AE1EA2"/>
  <w16cid:commentId w16cid:paraId="7FF24305" w16cid:durableId="26AE1EA3"/>
  <w16cid:commentId w16cid:paraId="7FF24306" w16cid:durableId="26AE1EA4"/>
  <w16cid:commentId w16cid:paraId="7FF24307" w16cid:durableId="26AE1EA5"/>
  <w16cid:commentId w16cid:paraId="7FF24308" w16cid:durableId="26AE1EA6"/>
  <w16cid:commentId w16cid:paraId="7FF24309" w16cid:durableId="26AE1EA7"/>
  <w16cid:commentId w16cid:paraId="7FF2430A" w16cid:durableId="26AE1EA8"/>
  <w16cid:commentId w16cid:paraId="7FF2430B" w16cid:durableId="26AE1EA9"/>
  <w16cid:commentId w16cid:paraId="7FF2430C" w16cid:durableId="26AE1EAA"/>
  <w16cid:commentId w16cid:paraId="7FF2430D" w16cid:durableId="26AE1EAB"/>
  <w16cid:commentId w16cid:paraId="7FF2430E" w16cid:durableId="26AE1EAC"/>
  <w16cid:commentId w16cid:paraId="7FF2430F" w16cid:durableId="26AE1EAD"/>
  <w16cid:commentId w16cid:paraId="7FF24310" w16cid:durableId="26AE1E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rdo">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3F7"/>
    <w:multiLevelType w:val="multilevel"/>
    <w:tmpl w:val="57363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CF0858"/>
    <w:multiLevelType w:val="multilevel"/>
    <w:tmpl w:val="98B8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9A39C7"/>
    <w:multiLevelType w:val="multilevel"/>
    <w:tmpl w:val="9570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F71DE"/>
    <w:multiLevelType w:val="multilevel"/>
    <w:tmpl w:val="329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845492"/>
    <w:multiLevelType w:val="multilevel"/>
    <w:tmpl w:val="635A07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82435B4"/>
    <w:multiLevelType w:val="multilevel"/>
    <w:tmpl w:val="F13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E03071"/>
    <w:multiLevelType w:val="multilevel"/>
    <w:tmpl w:val="223E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584663"/>
    <w:multiLevelType w:val="hybridMultilevel"/>
    <w:tmpl w:val="24BEEA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7316DC7"/>
    <w:multiLevelType w:val="multilevel"/>
    <w:tmpl w:val="8B4A3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977522">
    <w:abstractNumId w:val="2"/>
  </w:num>
  <w:num w:numId="2" w16cid:durableId="958923190">
    <w:abstractNumId w:val="8"/>
  </w:num>
  <w:num w:numId="3" w16cid:durableId="2139755854">
    <w:abstractNumId w:val="6"/>
  </w:num>
  <w:num w:numId="4" w16cid:durableId="1570577908">
    <w:abstractNumId w:val="0"/>
  </w:num>
  <w:num w:numId="5" w16cid:durableId="1418942263">
    <w:abstractNumId w:val="3"/>
  </w:num>
  <w:num w:numId="6" w16cid:durableId="1482582244">
    <w:abstractNumId w:val="1"/>
  </w:num>
  <w:num w:numId="7" w16cid:durableId="791091271">
    <w:abstractNumId w:val="4"/>
  </w:num>
  <w:num w:numId="8" w16cid:durableId="1371301929">
    <w:abstractNumId w:val="5"/>
  </w:num>
  <w:num w:numId="9" w16cid:durableId="189669669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Tang">
    <w15:presenceInfo w15:providerId="Windows Live" w15:userId="5f1e44f6614d56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olar Ener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ap2s0vva2tfapsexxan50rrawfdrerr00v90&quot;&gt;climate&lt;record-ids&gt;&lt;item&gt;18&lt;/item&gt;&lt;item&gt;33&lt;/item&gt;&lt;item&gt;42&lt;/item&gt;&lt;item&gt;74&lt;/item&gt;&lt;item&gt;207&lt;/item&gt;&lt;item&gt;216&lt;/item&gt;&lt;item&gt;253&lt;/item&gt;&lt;item&gt;267&lt;/item&gt;&lt;item&gt;296&lt;/item&gt;&lt;item&gt;301&lt;/item&gt;&lt;item&gt;302&lt;/item&gt;&lt;item&gt;303&lt;/item&gt;&lt;item&gt;304&lt;/item&gt;&lt;item&gt;305&lt;/item&gt;&lt;item&gt;306&lt;/item&gt;&lt;item&gt;307&lt;/item&gt;&lt;item&gt;308&lt;/item&gt;&lt;item&gt;309&lt;/item&gt;&lt;item&gt;310&lt;/item&gt;&lt;item&gt;311&lt;/item&gt;&lt;item&gt;313&lt;/item&gt;&lt;item&gt;314&lt;/item&gt;&lt;item&gt;315&lt;/item&gt;&lt;item&gt;316&lt;/item&gt;&lt;item&gt;319&lt;/item&gt;&lt;item&gt;321&lt;/item&gt;&lt;item&gt;322&lt;/item&gt;&lt;item&gt;323&lt;/item&gt;&lt;item&gt;324&lt;/item&gt;&lt;item&gt;326&lt;/item&gt;&lt;item&gt;327&lt;/item&gt;&lt;/record-ids&gt;&lt;/item&gt;&lt;/Libraries&gt;"/>
  </w:docVars>
  <w:rsids>
    <w:rsidRoot w:val="008E41CB"/>
    <w:rsid w:val="00011021"/>
    <w:rsid w:val="0001422D"/>
    <w:rsid w:val="00016625"/>
    <w:rsid w:val="000214DC"/>
    <w:rsid w:val="00022DD9"/>
    <w:rsid w:val="0003205B"/>
    <w:rsid w:val="00036CFF"/>
    <w:rsid w:val="0004141B"/>
    <w:rsid w:val="00064452"/>
    <w:rsid w:val="00073A93"/>
    <w:rsid w:val="00074D97"/>
    <w:rsid w:val="000B43B8"/>
    <w:rsid w:val="000D699B"/>
    <w:rsid w:val="000E2D39"/>
    <w:rsid w:val="000E6326"/>
    <w:rsid w:val="000F14EA"/>
    <w:rsid w:val="00114BCC"/>
    <w:rsid w:val="00117A1A"/>
    <w:rsid w:val="00120B37"/>
    <w:rsid w:val="00122845"/>
    <w:rsid w:val="001250F2"/>
    <w:rsid w:val="00127DE8"/>
    <w:rsid w:val="0013460F"/>
    <w:rsid w:val="00154D70"/>
    <w:rsid w:val="00167A19"/>
    <w:rsid w:val="001857D8"/>
    <w:rsid w:val="00185AC2"/>
    <w:rsid w:val="0019600E"/>
    <w:rsid w:val="001A2F4A"/>
    <w:rsid w:val="001A34D5"/>
    <w:rsid w:val="001B21CC"/>
    <w:rsid w:val="001D43C2"/>
    <w:rsid w:val="001D626C"/>
    <w:rsid w:val="001D7820"/>
    <w:rsid w:val="001E10C7"/>
    <w:rsid w:val="001E195C"/>
    <w:rsid w:val="001F5EF6"/>
    <w:rsid w:val="00204978"/>
    <w:rsid w:val="0020571D"/>
    <w:rsid w:val="00206E20"/>
    <w:rsid w:val="00240D44"/>
    <w:rsid w:val="00251824"/>
    <w:rsid w:val="00264097"/>
    <w:rsid w:val="002727BD"/>
    <w:rsid w:val="00292B52"/>
    <w:rsid w:val="00297964"/>
    <w:rsid w:val="002B35B8"/>
    <w:rsid w:val="002C3280"/>
    <w:rsid w:val="002E2222"/>
    <w:rsid w:val="002F747E"/>
    <w:rsid w:val="00311DB7"/>
    <w:rsid w:val="0031430C"/>
    <w:rsid w:val="00314DED"/>
    <w:rsid w:val="00322E30"/>
    <w:rsid w:val="00345668"/>
    <w:rsid w:val="00371ABD"/>
    <w:rsid w:val="003800ED"/>
    <w:rsid w:val="003A6DF2"/>
    <w:rsid w:val="003B505F"/>
    <w:rsid w:val="003C1FE1"/>
    <w:rsid w:val="003E1A47"/>
    <w:rsid w:val="003F7D3A"/>
    <w:rsid w:val="00400132"/>
    <w:rsid w:val="00402931"/>
    <w:rsid w:val="00413411"/>
    <w:rsid w:val="00425993"/>
    <w:rsid w:val="00444DF7"/>
    <w:rsid w:val="00460352"/>
    <w:rsid w:val="0048301A"/>
    <w:rsid w:val="004A54FD"/>
    <w:rsid w:val="004A6D89"/>
    <w:rsid w:val="004C30FC"/>
    <w:rsid w:val="004C4023"/>
    <w:rsid w:val="004C6919"/>
    <w:rsid w:val="004C7CB6"/>
    <w:rsid w:val="004D7898"/>
    <w:rsid w:val="005009F1"/>
    <w:rsid w:val="005019B7"/>
    <w:rsid w:val="00516413"/>
    <w:rsid w:val="00542E52"/>
    <w:rsid w:val="00561130"/>
    <w:rsid w:val="00593EAB"/>
    <w:rsid w:val="005954BE"/>
    <w:rsid w:val="005B4CA0"/>
    <w:rsid w:val="005D6D65"/>
    <w:rsid w:val="005E03A2"/>
    <w:rsid w:val="00613426"/>
    <w:rsid w:val="006157E8"/>
    <w:rsid w:val="006177A8"/>
    <w:rsid w:val="00653E3A"/>
    <w:rsid w:val="00660257"/>
    <w:rsid w:val="00662553"/>
    <w:rsid w:val="006627E8"/>
    <w:rsid w:val="00665757"/>
    <w:rsid w:val="006925DB"/>
    <w:rsid w:val="00693F80"/>
    <w:rsid w:val="006A597C"/>
    <w:rsid w:val="006B2714"/>
    <w:rsid w:val="006C60D4"/>
    <w:rsid w:val="006D41E0"/>
    <w:rsid w:val="006D6A43"/>
    <w:rsid w:val="006E3EF5"/>
    <w:rsid w:val="006F5CD9"/>
    <w:rsid w:val="006F694B"/>
    <w:rsid w:val="006F7890"/>
    <w:rsid w:val="00700DA7"/>
    <w:rsid w:val="00703642"/>
    <w:rsid w:val="00706145"/>
    <w:rsid w:val="00713890"/>
    <w:rsid w:val="00723638"/>
    <w:rsid w:val="0072403D"/>
    <w:rsid w:val="00731935"/>
    <w:rsid w:val="007355A3"/>
    <w:rsid w:val="00745B23"/>
    <w:rsid w:val="0076324A"/>
    <w:rsid w:val="007D0C40"/>
    <w:rsid w:val="007D30C8"/>
    <w:rsid w:val="007D682D"/>
    <w:rsid w:val="007D7CFD"/>
    <w:rsid w:val="007E137C"/>
    <w:rsid w:val="0081554A"/>
    <w:rsid w:val="00816F0C"/>
    <w:rsid w:val="00823124"/>
    <w:rsid w:val="008272A1"/>
    <w:rsid w:val="00834F83"/>
    <w:rsid w:val="00856E3A"/>
    <w:rsid w:val="00871003"/>
    <w:rsid w:val="00886E4F"/>
    <w:rsid w:val="008A67A6"/>
    <w:rsid w:val="008A6EAB"/>
    <w:rsid w:val="008B2E57"/>
    <w:rsid w:val="008C4204"/>
    <w:rsid w:val="008D3326"/>
    <w:rsid w:val="008E41CB"/>
    <w:rsid w:val="009035E8"/>
    <w:rsid w:val="00927075"/>
    <w:rsid w:val="00931AF9"/>
    <w:rsid w:val="0094214C"/>
    <w:rsid w:val="00942ECA"/>
    <w:rsid w:val="0094465F"/>
    <w:rsid w:val="00947D12"/>
    <w:rsid w:val="00952B74"/>
    <w:rsid w:val="00952E4C"/>
    <w:rsid w:val="00963236"/>
    <w:rsid w:val="009733B7"/>
    <w:rsid w:val="00974227"/>
    <w:rsid w:val="00993B02"/>
    <w:rsid w:val="0099628D"/>
    <w:rsid w:val="009A7970"/>
    <w:rsid w:val="009B01CD"/>
    <w:rsid w:val="009C59F0"/>
    <w:rsid w:val="009C6648"/>
    <w:rsid w:val="009E3B66"/>
    <w:rsid w:val="009E3F02"/>
    <w:rsid w:val="009E5694"/>
    <w:rsid w:val="00A01E88"/>
    <w:rsid w:val="00A03792"/>
    <w:rsid w:val="00A22164"/>
    <w:rsid w:val="00A30C78"/>
    <w:rsid w:val="00A30C8E"/>
    <w:rsid w:val="00A427E4"/>
    <w:rsid w:val="00A42D7D"/>
    <w:rsid w:val="00A52253"/>
    <w:rsid w:val="00A53437"/>
    <w:rsid w:val="00A548B5"/>
    <w:rsid w:val="00A63B18"/>
    <w:rsid w:val="00A66183"/>
    <w:rsid w:val="00A72779"/>
    <w:rsid w:val="00A72BFF"/>
    <w:rsid w:val="00A74CCB"/>
    <w:rsid w:val="00AB18FE"/>
    <w:rsid w:val="00AC351F"/>
    <w:rsid w:val="00AE6885"/>
    <w:rsid w:val="00AF39BB"/>
    <w:rsid w:val="00B20B0E"/>
    <w:rsid w:val="00B64700"/>
    <w:rsid w:val="00B844AF"/>
    <w:rsid w:val="00BA0AD8"/>
    <w:rsid w:val="00BB0974"/>
    <w:rsid w:val="00BB0BF6"/>
    <w:rsid w:val="00BB2A9B"/>
    <w:rsid w:val="00BC0748"/>
    <w:rsid w:val="00BD04B2"/>
    <w:rsid w:val="00BD6596"/>
    <w:rsid w:val="00BD6BD3"/>
    <w:rsid w:val="00BF1820"/>
    <w:rsid w:val="00C04104"/>
    <w:rsid w:val="00C06169"/>
    <w:rsid w:val="00C07C31"/>
    <w:rsid w:val="00C16833"/>
    <w:rsid w:val="00C17082"/>
    <w:rsid w:val="00C2100E"/>
    <w:rsid w:val="00C2785A"/>
    <w:rsid w:val="00C35ACF"/>
    <w:rsid w:val="00C40310"/>
    <w:rsid w:val="00C50131"/>
    <w:rsid w:val="00C53F7E"/>
    <w:rsid w:val="00C57225"/>
    <w:rsid w:val="00C60A7C"/>
    <w:rsid w:val="00C8290E"/>
    <w:rsid w:val="00C91E99"/>
    <w:rsid w:val="00C95CE7"/>
    <w:rsid w:val="00CA2631"/>
    <w:rsid w:val="00CA5E3E"/>
    <w:rsid w:val="00CB399F"/>
    <w:rsid w:val="00CB3C89"/>
    <w:rsid w:val="00CC27A1"/>
    <w:rsid w:val="00CC743F"/>
    <w:rsid w:val="00D1042F"/>
    <w:rsid w:val="00D1731C"/>
    <w:rsid w:val="00D2321C"/>
    <w:rsid w:val="00D5263D"/>
    <w:rsid w:val="00D536F9"/>
    <w:rsid w:val="00D63E5A"/>
    <w:rsid w:val="00D65BE1"/>
    <w:rsid w:val="00D70F74"/>
    <w:rsid w:val="00D82769"/>
    <w:rsid w:val="00DA5DE9"/>
    <w:rsid w:val="00DC43FF"/>
    <w:rsid w:val="00DC6702"/>
    <w:rsid w:val="00DD0566"/>
    <w:rsid w:val="00DD7F44"/>
    <w:rsid w:val="00E05787"/>
    <w:rsid w:val="00E05E32"/>
    <w:rsid w:val="00E10C0D"/>
    <w:rsid w:val="00E27A74"/>
    <w:rsid w:val="00E3467F"/>
    <w:rsid w:val="00E43A67"/>
    <w:rsid w:val="00E52948"/>
    <w:rsid w:val="00E56D40"/>
    <w:rsid w:val="00E621CF"/>
    <w:rsid w:val="00E62439"/>
    <w:rsid w:val="00E67308"/>
    <w:rsid w:val="00E804CF"/>
    <w:rsid w:val="00E923C4"/>
    <w:rsid w:val="00EC310B"/>
    <w:rsid w:val="00EF09FE"/>
    <w:rsid w:val="00EF0DAB"/>
    <w:rsid w:val="00EF27BF"/>
    <w:rsid w:val="00EF4714"/>
    <w:rsid w:val="00EF7953"/>
    <w:rsid w:val="00F0100B"/>
    <w:rsid w:val="00F26325"/>
    <w:rsid w:val="00F46896"/>
    <w:rsid w:val="00F51290"/>
    <w:rsid w:val="00F519A5"/>
    <w:rsid w:val="00F735EC"/>
    <w:rsid w:val="00F818A1"/>
    <w:rsid w:val="00F81FC1"/>
    <w:rsid w:val="00F8743A"/>
    <w:rsid w:val="00FC2E6F"/>
    <w:rsid w:val="00FD6609"/>
    <w:rsid w:val="00FD6D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4051"/>
  <w15:docId w15:val="{7C656074-D5E4-EE42-B2AA-8EC56E9FF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97C"/>
    <w:pPr>
      <w:widowControl w:val="0"/>
      <w:spacing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BC0748"/>
    <w:pPr>
      <w:keepNext/>
      <w:keepLines/>
      <w:numPr>
        <w:numId w:val="7"/>
      </w:numPr>
      <w:spacing w:before="400" w:after="120"/>
      <w:outlineLvl w:val="0"/>
    </w:pPr>
    <w:rPr>
      <w:b/>
      <w:bCs/>
    </w:rPr>
  </w:style>
  <w:style w:type="paragraph" w:styleId="Heading2">
    <w:name w:val="heading 2"/>
    <w:basedOn w:val="Normal"/>
    <w:next w:val="Normal"/>
    <w:uiPriority w:val="9"/>
    <w:unhideWhenUsed/>
    <w:qFormat/>
    <w:rsid w:val="0013460F"/>
    <w:pPr>
      <w:keepNext/>
      <w:keepLines/>
      <w:numPr>
        <w:ilvl w:val="1"/>
        <w:numId w:val="7"/>
      </w:numPr>
      <w:spacing w:before="360" w:after="120"/>
      <w:outlineLvl w:val="1"/>
    </w:pPr>
    <w:rPr>
      <w:b/>
      <w:bCs/>
    </w:rPr>
  </w:style>
  <w:style w:type="paragraph" w:styleId="Heading3">
    <w:name w:val="heading 3"/>
    <w:basedOn w:val="Normal"/>
    <w:next w:val="Normal"/>
    <w:uiPriority w:val="9"/>
    <w:unhideWhenUsed/>
    <w:qFormat/>
    <w:rsid w:val="0013460F"/>
    <w:pPr>
      <w:keepNext/>
      <w:keepLines/>
      <w:numPr>
        <w:ilvl w:val="2"/>
        <w:numId w:val="7"/>
      </w:numPr>
      <w:spacing w:before="320" w:after="80"/>
      <w:outlineLvl w:val="2"/>
    </w:pPr>
    <w:rPr>
      <w:b/>
      <w:bCs/>
      <w:shd w:val="pct15" w:color="auto" w:fill="FFFFFF"/>
    </w:rPr>
  </w:style>
  <w:style w:type="paragraph" w:styleId="Heading4">
    <w:name w:val="heading 4"/>
    <w:basedOn w:val="Normal"/>
    <w:next w:val="Normal"/>
    <w:uiPriority w:val="9"/>
    <w:semiHidden/>
    <w:unhideWhenUsed/>
    <w:qFormat/>
    <w:pPr>
      <w:keepNext/>
      <w:keepLines/>
      <w:numPr>
        <w:ilvl w:val="3"/>
        <w:numId w:val="7"/>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BC0748"/>
    <w:pPr>
      <w:keepNext/>
      <w:keepLines/>
      <w:numPr>
        <w:ilvl w:val="6"/>
        <w:numId w:val="7"/>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BC0748"/>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BC0748"/>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character" w:customStyle="1" w:styleId="Heading7Char">
    <w:name w:val="Heading 7 Char"/>
    <w:basedOn w:val="DefaultParagraphFont"/>
    <w:link w:val="Heading7"/>
    <w:uiPriority w:val="9"/>
    <w:semiHidden/>
    <w:rsid w:val="00BC0748"/>
    <w:rPr>
      <w:b/>
      <w:bCs/>
      <w:sz w:val="24"/>
      <w:szCs w:val="24"/>
    </w:rPr>
  </w:style>
  <w:style w:type="character" w:customStyle="1" w:styleId="Heading8Char">
    <w:name w:val="Heading 8 Char"/>
    <w:basedOn w:val="DefaultParagraphFont"/>
    <w:link w:val="Heading8"/>
    <w:uiPriority w:val="9"/>
    <w:semiHidden/>
    <w:rsid w:val="00BC0748"/>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BC0748"/>
    <w:rPr>
      <w:rFonts w:asciiTheme="majorHAnsi" w:eastAsiaTheme="majorEastAsia" w:hAnsiTheme="majorHAnsi" w:cstheme="majorBidi"/>
      <w:sz w:val="21"/>
      <w:szCs w:val="21"/>
    </w:rPr>
  </w:style>
  <w:style w:type="paragraph" w:styleId="ListParagraph">
    <w:name w:val="List Paragraph"/>
    <w:basedOn w:val="Normal"/>
    <w:uiPriority w:val="34"/>
    <w:qFormat/>
    <w:rsid w:val="006A597C"/>
    <w:pPr>
      <w:ind w:firstLineChars="200" w:firstLine="420"/>
    </w:pPr>
  </w:style>
  <w:style w:type="character" w:styleId="LineNumber">
    <w:name w:val="line number"/>
    <w:basedOn w:val="DefaultParagraphFont"/>
    <w:uiPriority w:val="99"/>
    <w:semiHidden/>
    <w:unhideWhenUsed/>
    <w:rsid w:val="002E2222"/>
  </w:style>
  <w:style w:type="paragraph" w:customStyle="1" w:styleId="EndNoteBibliographyTitle">
    <w:name w:val="EndNote Bibliography Title"/>
    <w:basedOn w:val="Normal"/>
    <w:link w:val="EndNoteBibliographyTitleChar"/>
    <w:rsid w:val="00947D12"/>
    <w:pPr>
      <w:jc w:val="center"/>
    </w:pPr>
  </w:style>
  <w:style w:type="character" w:customStyle="1" w:styleId="EndNoteBibliographyTitleChar">
    <w:name w:val="EndNote Bibliography Title Char"/>
    <w:basedOn w:val="DefaultParagraphFont"/>
    <w:link w:val="EndNoteBibliographyTitle"/>
    <w:rsid w:val="00947D12"/>
    <w:rPr>
      <w:rFonts w:ascii="Times New Roman" w:eastAsia="Times New Roman" w:hAnsi="Times New Roman" w:cs="Times New Roman"/>
      <w:sz w:val="24"/>
      <w:szCs w:val="24"/>
      <w:lang w:val="en-US"/>
    </w:rPr>
  </w:style>
  <w:style w:type="paragraph" w:customStyle="1" w:styleId="EndNoteBibliography">
    <w:name w:val="EndNote Bibliography"/>
    <w:basedOn w:val="Normal"/>
    <w:link w:val="EndNoteBibliographyChar"/>
    <w:rsid w:val="00947D12"/>
  </w:style>
  <w:style w:type="character" w:customStyle="1" w:styleId="EndNoteBibliographyChar">
    <w:name w:val="EndNote Bibliography Char"/>
    <w:basedOn w:val="DefaultParagraphFont"/>
    <w:link w:val="EndNoteBibliography"/>
    <w:rsid w:val="00947D12"/>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A01E88"/>
    <w:rPr>
      <w:color w:val="0000FF" w:themeColor="hyperlink"/>
      <w:u w:val="single"/>
    </w:rPr>
  </w:style>
  <w:style w:type="character" w:styleId="UnresolvedMention">
    <w:name w:val="Unresolved Mention"/>
    <w:basedOn w:val="DefaultParagraphFont"/>
    <w:uiPriority w:val="99"/>
    <w:semiHidden/>
    <w:unhideWhenUsed/>
    <w:rsid w:val="00A01E88"/>
    <w:rPr>
      <w:color w:val="605E5C"/>
      <w:shd w:val="clear" w:color="auto" w:fill="E1DFDD"/>
    </w:rPr>
  </w:style>
  <w:style w:type="paragraph" w:styleId="Caption">
    <w:name w:val="caption"/>
    <w:basedOn w:val="Normal"/>
    <w:next w:val="Normal"/>
    <w:uiPriority w:val="35"/>
    <w:unhideWhenUsed/>
    <w:qFormat/>
    <w:rsid w:val="00C50131"/>
    <w:rPr>
      <w:rFonts w:asciiTheme="majorHAnsi" w:eastAsia="SimHei" w:hAnsiTheme="majorHAnsi" w:cstheme="majorBidi"/>
      <w:sz w:val="20"/>
      <w:szCs w:val="20"/>
    </w:rPr>
  </w:style>
  <w:style w:type="paragraph" w:styleId="Revision">
    <w:name w:val="Revision"/>
    <w:hidden/>
    <w:uiPriority w:val="99"/>
    <w:semiHidden/>
    <w:rsid w:val="00561130"/>
    <w:pPr>
      <w:spacing w:line="240" w:lineRule="auto"/>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D626C"/>
    <w:pPr>
      <w:jc w:val="left"/>
    </w:pPr>
    <w:rPr>
      <w:b/>
      <w:bCs/>
    </w:rPr>
  </w:style>
  <w:style w:type="character" w:customStyle="1" w:styleId="CommentSubjectChar">
    <w:name w:val="Comment Subject Char"/>
    <w:basedOn w:val="CommentTextChar"/>
    <w:link w:val="CommentSubject"/>
    <w:uiPriority w:val="99"/>
    <w:semiHidden/>
    <w:rsid w:val="001D626C"/>
    <w:rPr>
      <w:rFonts w:ascii="Times New Roman" w:eastAsia="Times New Roman" w:hAnsi="Times New Roman" w:cs="Times New Roman"/>
      <w:b/>
      <w:bCs/>
      <w:sz w:val="24"/>
      <w:szCs w:val="24"/>
      <w:lang w:val="en-US"/>
    </w:rPr>
  </w:style>
  <w:style w:type="paragraph" w:customStyle="1" w:styleId="author">
    <w:name w:val="author"/>
    <w:basedOn w:val="Normal"/>
    <w:rsid w:val="00204978"/>
    <w:pPr>
      <w:widowControl/>
      <w:spacing w:before="100" w:beforeAutospacing="1" w:after="100" w:afterAutospacing="1"/>
      <w:jc w:val="left"/>
    </w:pPr>
  </w:style>
  <w:style w:type="paragraph" w:styleId="NormalWeb">
    <w:name w:val="Normal (Web)"/>
    <w:basedOn w:val="Normal"/>
    <w:uiPriority w:val="99"/>
    <w:semiHidden/>
    <w:unhideWhenUsed/>
    <w:rsid w:val="00CC27A1"/>
    <w:pPr>
      <w:widowControl/>
      <w:spacing w:before="100" w:beforeAutospacing="1" w:after="100" w:afterAutospacing="1"/>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1586">
      <w:bodyDiv w:val="1"/>
      <w:marLeft w:val="0"/>
      <w:marRight w:val="0"/>
      <w:marTop w:val="0"/>
      <w:marBottom w:val="0"/>
      <w:divBdr>
        <w:top w:val="none" w:sz="0" w:space="0" w:color="auto"/>
        <w:left w:val="none" w:sz="0" w:space="0" w:color="auto"/>
        <w:bottom w:val="none" w:sz="0" w:space="0" w:color="auto"/>
        <w:right w:val="none" w:sz="0" w:space="0" w:color="auto"/>
      </w:divBdr>
    </w:div>
    <w:div w:id="63113134">
      <w:bodyDiv w:val="1"/>
      <w:marLeft w:val="0"/>
      <w:marRight w:val="0"/>
      <w:marTop w:val="0"/>
      <w:marBottom w:val="0"/>
      <w:divBdr>
        <w:top w:val="none" w:sz="0" w:space="0" w:color="auto"/>
        <w:left w:val="none" w:sz="0" w:space="0" w:color="auto"/>
        <w:bottom w:val="none" w:sz="0" w:space="0" w:color="auto"/>
        <w:right w:val="none" w:sz="0" w:space="0" w:color="auto"/>
      </w:divBdr>
      <w:divsChild>
        <w:div w:id="245267141">
          <w:marLeft w:val="0"/>
          <w:marRight w:val="0"/>
          <w:marTop w:val="0"/>
          <w:marBottom w:val="0"/>
          <w:divBdr>
            <w:top w:val="none" w:sz="0" w:space="0" w:color="auto"/>
            <w:left w:val="none" w:sz="0" w:space="0" w:color="auto"/>
            <w:bottom w:val="none" w:sz="0" w:space="0" w:color="auto"/>
            <w:right w:val="none" w:sz="0" w:space="0" w:color="auto"/>
          </w:divBdr>
          <w:divsChild>
            <w:div w:id="1716150716">
              <w:marLeft w:val="0"/>
              <w:marRight w:val="0"/>
              <w:marTop w:val="0"/>
              <w:marBottom w:val="0"/>
              <w:divBdr>
                <w:top w:val="none" w:sz="0" w:space="0" w:color="auto"/>
                <w:left w:val="none" w:sz="0" w:space="0" w:color="auto"/>
                <w:bottom w:val="none" w:sz="0" w:space="0" w:color="auto"/>
                <w:right w:val="none" w:sz="0" w:space="0" w:color="auto"/>
              </w:divBdr>
              <w:divsChild>
                <w:div w:id="14760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80116">
      <w:bodyDiv w:val="1"/>
      <w:marLeft w:val="0"/>
      <w:marRight w:val="0"/>
      <w:marTop w:val="0"/>
      <w:marBottom w:val="0"/>
      <w:divBdr>
        <w:top w:val="none" w:sz="0" w:space="0" w:color="auto"/>
        <w:left w:val="none" w:sz="0" w:space="0" w:color="auto"/>
        <w:bottom w:val="none" w:sz="0" w:space="0" w:color="auto"/>
        <w:right w:val="none" w:sz="0" w:space="0" w:color="auto"/>
      </w:divBdr>
    </w:div>
    <w:div w:id="398136039">
      <w:bodyDiv w:val="1"/>
      <w:marLeft w:val="0"/>
      <w:marRight w:val="0"/>
      <w:marTop w:val="0"/>
      <w:marBottom w:val="0"/>
      <w:divBdr>
        <w:top w:val="none" w:sz="0" w:space="0" w:color="auto"/>
        <w:left w:val="none" w:sz="0" w:space="0" w:color="auto"/>
        <w:bottom w:val="none" w:sz="0" w:space="0" w:color="auto"/>
        <w:right w:val="none" w:sz="0" w:space="0" w:color="auto"/>
      </w:divBdr>
    </w:div>
    <w:div w:id="742022391">
      <w:bodyDiv w:val="1"/>
      <w:marLeft w:val="0"/>
      <w:marRight w:val="0"/>
      <w:marTop w:val="0"/>
      <w:marBottom w:val="0"/>
      <w:divBdr>
        <w:top w:val="none" w:sz="0" w:space="0" w:color="auto"/>
        <w:left w:val="none" w:sz="0" w:space="0" w:color="auto"/>
        <w:bottom w:val="none" w:sz="0" w:space="0" w:color="auto"/>
        <w:right w:val="none" w:sz="0" w:space="0" w:color="auto"/>
      </w:divBdr>
      <w:divsChild>
        <w:div w:id="2043088928">
          <w:marLeft w:val="0"/>
          <w:marRight w:val="0"/>
          <w:marTop w:val="0"/>
          <w:marBottom w:val="0"/>
          <w:divBdr>
            <w:top w:val="none" w:sz="0" w:space="0" w:color="auto"/>
            <w:left w:val="none" w:sz="0" w:space="0" w:color="auto"/>
            <w:bottom w:val="none" w:sz="0" w:space="0" w:color="auto"/>
            <w:right w:val="none" w:sz="0" w:space="0" w:color="auto"/>
          </w:divBdr>
          <w:divsChild>
            <w:div w:id="303045944">
              <w:marLeft w:val="0"/>
              <w:marRight w:val="0"/>
              <w:marTop w:val="0"/>
              <w:marBottom w:val="0"/>
              <w:divBdr>
                <w:top w:val="none" w:sz="0" w:space="0" w:color="auto"/>
                <w:left w:val="none" w:sz="0" w:space="0" w:color="auto"/>
                <w:bottom w:val="none" w:sz="0" w:space="0" w:color="auto"/>
                <w:right w:val="none" w:sz="0" w:space="0" w:color="auto"/>
              </w:divBdr>
              <w:divsChild>
                <w:div w:id="6541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4901">
      <w:bodyDiv w:val="1"/>
      <w:marLeft w:val="0"/>
      <w:marRight w:val="0"/>
      <w:marTop w:val="0"/>
      <w:marBottom w:val="0"/>
      <w:divBdr>
        <w:top w:val="none" w:sz="0" w:space="0" w:color="auto"/>
        <w:left w:val="none" w:sz="0" w:space="0" w:color="auto"/>
        <w:bottom w:val="none" w:sz="0" w:space="0" w:color="auto"/>
        <w:right w:val="none" w:sz="0" w:space="0" w:color="auto"/>
      </w:divBdr>
      <w:divsChild>
        <w:div w:id="1751999897">
          <w:marLeft w:val="0"/>
          <w:marRight w:val="0"/>
          <w:marTop w:val="0"/>
          <w:marBottom w:val="0"/>
          <w:divBdr>
            <w:top w:val="none" w:sz="0" w:space="0" w:color="auto"/>
            <w:left w:val="none" w:sz="0" w:space="0" w:color="auto"/>
            <w:bottom w:val="none" w:sz="0" w:space="0" w:color="auto"/>
            <w:right w:val="none" w:sz="0" w:space="0" w:color="auto"/>
          </w:divBdr>
          <w:divsChild>
            <w:div w:id="2004233198">
              <w:marLeft w:val="0"/>
              <w:marRight w:val="0"/>
              <w:marTop w:val="0"/>
              <w:marBottom w:val="0"/>
              <w:divBdr>
                <w:top w:val="none" w:sz="0" w:space="0" w:color="auto"/>
                <w:left w:val="none" w:sz="0" w:space="0" w:color="auto"/>
                <w:bottom w:val="none" w:sz="0" w:space="0" w:color="auto"/>
                <w:right w:val="none" w:sz="0" w:space="0" w:color="auto"/>
              </w:divBdr>
              <w:divsChild>
                <w:div w:id="6237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82207">
      <w:bodyDiv w:val="1"/>
      <w:marLeft w:val="0"/>
      <w:marRight w:val="0"/>
      <w:marTop w:val="0"/>
      <w:marBottom w:val="0"/>
      <w:divBdr>
        <w:top w:val="none" w:sz="0" w:space="0" w:color="auto"/>
        <w:left w:val="none" w:sz="0" w:space="0" w:color="auto"/>
        <w:bottom w:val="none" w:sz="0" w:space="0" w:color="auto"/>
        <w:right w:val="none" w:sz="0" w:space="0" w:color="auto"/>
      </w:divBdr>
    </w:div>
    <w:div w:id="1317299742">
      <w:bodyDiv w:val="1"/>
      <w:marLeft w:val="0"/>
      <w:marRight w:val="0"/>
      <w:marTop w:val="0"/>
      <w:marBottom w:val="0"/>
      <w:divBdr>
        <w:top w:val="none" w:sz="0" w:space="0" w:color="auto"/>
        <w:left w:val="none" w:sz="0" w:space="0" w:color="auto"/>
        <w:bottom w:val="none" w:sz="0" w:space="0" w:color="auto"/>
        <w:right w:val="none" w:sz="0" w:space="0" w:color="auto"/>
      </w:divBdr>
    </w:div>
    <w:div w:id="1416587891">
      <w:bodyDiv w:val="1"/>
      <w:marLeft w:val="0"/>
      <w:marRight w:val="0"/>
      <w:marTop w:val="0"/>
      <w:marBottom w:val="0"/>
      <w:divBdr>
        <w:top w:val="none" w:sz="0" w:space="0" w:color="auto"/>
        <w:left w:val="none" w:sz="0" w:space="0" w:color="auto"/>
        <w:bottom w:val="none" w:sz="0" w:space="0" w:color="auto"/>
        <w:right w:val="none" w:sz="0" w:space="0" w:color="auto"/>
      </w:divBdr>
    </w:div>
    <w:div w:id="1472139884">
      <w:bodyDiv w:val="1"/>
      <w:marLeft w:val="0"/>
      <w:marRight w:val="0"/>
      <w:marTop w:val="0"/>
      <w:marBottom w:val="0"/>
      <w:divBdr>
        <w:top w:val="none" w:sz="0" w:space="0" w:color="auto"/>
        <w:left w:val="none" w:sz="0" w:space="0" w:color="auto"/>
        <w:bottom w:val="none" w:sz="0" w:space="0" w:color="auto"/>
        <w:right w:val="none" w:sz="0" w:space="0" w:color="auto"/>
      </w:divBdr>
    </w:div>
    <w:div w:id="1657605940">
      <w:bodyDiv w:val="1"/>
      <w:marLeft w:val="0"/>
      <w:marRight w:val="0"/>
      <w:marTop w:val="0"/>
      <w:marBottom w:val="0"/>
      <w:divBdr>
        <w:top w:val="none" w:sz="0" w:space="0" w:color="auto"/>
        <w:left w:val="none" w:sz="0" w:space="0" w:color="auto"/>
        <w:bottom w:val="none" w:sz="0" w:space="0" w:color="auto"/>
        <w:right w:val="none" w:sz="0" w:space="0" w:color="auto"/>
      </w:divBdr>
    </w:div>
    <w:div w:id="1914319345">
      <w:bodyDiv w:val="1"/>
      <w:marLeft w:val="0"/>
      <w:marRight w:val="0"/>
      <w:marTop w:val="0"/>
      <w:marBottom w:val="0"/>
      <w:divBdr>
        <w:top w:val="none" w:sz="0" w:space="0" w:color="auto"/>
        <w:left w:val="none" w:sz="0" w:space="0" w:color="auto"/>
        <w:bottom w:val="none" w:sz="0" w:space="0" w:color="auto"/>
        <w:right w:val="none" w:sz="0" w:space="0" w:color="auto"/>
      </w:divBdr>
    </w:div>
    <w:div w:id="1929999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www.reuniwatt.com/"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hyperlink" Target="https://github.com/dmlc/xgboost" TargetMode="External"/><Relationship Id="rId25" Type="http://schemas.openxmlformats.org/officeDocument/2006/relationships/hyperlink" Target="https://www.mdpi.com/2072-4292/13/9/1848"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google.com/maps/place/Kwajalein+Atoll,+RMI/@8.716688,167.698314,13z/data=!4m5!3m4!1s0x65aeb9f09b73c9a5:0xacb7ba68a691d2a3!8m2!3d8.716667!4d167.733333?hl=en-GB"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microsoft.com/office/2018/08/relationships/commentsExtensible" Target="commentsExtensible.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agupubs.onlinelibrary.wiley.com/doi/10.1029/2003JD004182" TargetMode="External"/><Relationship Id="rId4" Type="http://schemas.openxmlformats.org/officeDocument/2006/relationships/settings" Target="settings.xml"/><Relationship Id="rId9" Type="http://schemas.openxmlformats.org/officeDocument/2006/relationships/hyperlink" Target="https://sdgs.un.org/goals"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699C-00A3-5C43-8BAD-D6AABC27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20</Pages>
  <Words>12021</Words>
  <Characters>68523</Characters>
  <Application>Microsoft Office Word</Application>
  <DocSecurity>0</DocSecurity>
  <Lines>571</Lines>
  <Paragraphs>160</Paragraphs>
  <ScaleCrop>false</ScaleCrop>
  <Company>Université de La Réunion</Company>
  <LinksUpToDate>false</LinksUpToDate>
  <CharactersWithSpaces>80384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Tang Tang</cp:lastModifiedBy>
  <cp:revision>253</cp:revision>
  <dcterms:created xsi:type="dcterms:W3CDTF">2022-08-22T11:25:00Z</dcterms:created>
  <dcterms:modified xsi:type="dcterms:W3CDTF">2022-09-08T07:32:00Z</dcterms:modified>
</cp:coreProperties>
</file>
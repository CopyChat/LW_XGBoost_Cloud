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82772A"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59D44F1" w:rsidR="008E41CB" w:rsidRPr="005F0F37" w:rsidRDefault="0082772A" w:rsidP="006A597C">
      <w:bookmarkStart w:id="2" w:name="OLE_LINK138"/>
      <w:bookmarkStart w:id="3" w:name="OLE_LINK139"/>
      <w:r w:rsidRPr="008A67A6">
        <w:t>Tina Herimino Andriantsalama</w:t>
      </w:r>
      <w:bookmarkEnd w:id="2"/>
      <w:bookmarkEnd w:id="3"/>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xml:space="preserve">, </w:t>
      </w:r>
      <w:bookmarkStart w:id="4" w:name="OLE_LINK16"/>
      <w:bookmarkStart w:id="5" w:name="OLE_LINK23"/>
      <w:bookmarkStart w:id="6" w:name="OLE_LINK26"/>
      <w:r w:rsidRPr="008A67A6">
        <w:t>Girish Kumar B</w:t>
      </w:r>
      <w:bookmarkStart w:id="7" w:name="OLE_LINK11"/>
      <w:bookmarkStart w:id="8" w:name="OLE_LINK12"/>
      <w:bookmarkStart w:id="9" w:name="OLE_LINK15"/>
      <w:r w:rsidRPr="008A67A6">
        <w:t>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w:t>
      </w:r>
      <w:bookmarkEnd w:id="4"/>
      <w:bookmarkEnd w:id="5"/>
      <w:bookmarkEnd w:id="6"/>
      <w:bookmarkEnd w:id="7"/>
      <w:bookmarkEnd w:id="8"/>
      <w:bookmarkEnd w:id="9"/>
      <w:r w:rsidRPr="008A67A6">
        <w:t xml:space="preserve"> </w:t>
      </w:r>
      <w:r w:rsidR="001B4AA7">
        <w:rPr>
          <w:rFonts w:hint="eastAsia"/>
        </w:rPr>
        <w:t>Lwidjy</w:t>
      </w:r>
      <w:r w:rsidR="001B4AA7">
        <w:t xml:space="preserve"> </w:t>
      </w:r>
      <w:r w:rsidR="005F0F37">
        <w:t>Baraka</w:t>
      </w:r>
      <w:r w:rsidR="005F0F37" w:rsidRPr="005F0F37">
        <w:rPr>
          <w:vertAlign w:val="superscript"/>
        </w:rPr>
        <w:t>1</w:t>
      </w:r>
      <w:r w:rsidR="005F0F37">
        <w:t xml:space="preserve">, </w:t>
      </w:r>
      <w:r w:rsidRPr="008A67A6">
        <w:t>Béatrice Morel</w:t>
      </w:r>
      <w:r w:rsidRPr="008A67A6">
        <w:rPr>
          <w:vertAlign w:val="superscript"/>
        </w:rPr>
        <w:t>1</w:t>
      </w:r>
    </w:p>
    <w:p w14:paraId="3A5A47CD" w14:textId="77777777" w:rsidR="006B3334" w:rsidRDefault="006B3334" w:rsidP="006B3334">
      <w:pPr>
        <w:rPr>
          <w:rFonts w:ascii="Apple Color Emoji" w:eastAsia="Apple Color Emoji" w:hAnsi="Apple Color Emoji" w:cs="Apple Color Emoji"/>
        </w:rPr>
      </w:pPr>
    </w:p>
    <w:p w14:paraId="5A696358" w14:textId="77777777" w:rsidR="006B3334" w:rsidRDefault="006B3334" w:rsidP="006B3334">
      <w:pPr>
        <w:rPr>
          <w:rFonts w:ascii="Apple Color Emoji" w:eastAsia="Apple Color Emoji" w:hAnsi="Apple Color Emoji" w:cs="Apple Color Emoji"/>
        </w:rPr>
      </w:pPr>
    </w:p>
    <w:p w14:paraId="3507B564" w14:textId="4B3C111D" w:rsidR="006B3334" w:rsidRPr="0045203D" w:rsidRDefault="006B3334" w:rsidP="006B3334">
      <w:r w:rsidRPr="0045203D">
        <w:rPr>
          <w:rFonts w:ascii="Apple Color Emoji" w:eastAsia="Apple Color Emoji" w:hAnsi="Apple Color Emoji" w:cs="Apple Color Emoji"/>
        </w:rPr>
        <w:t>✉</w:t>
      </w:r>
      <w:r w:rsidRPr="0045203D">
        <w:t xml:space="preserve"> Chao TANG</w:t>
      </w:r>
    </w:p>
    <w:p w14:paraId="03C68E41" w14:textId="77777777" w:rsidR="006B3334" w:rsidRPr="00531DCC" w:rsidRDefault="006B3334" w:rsidP="006B3334">
      <w:pPr>
        <w:rPr>
          <w:color w:val="000000"/>
          <w:sz w:val="18"/>
          <w:szCs w:val="18"/>
          <w:u w:val="single"/>
        </w:rPr>
      </w:pPr>
      <w:r w:rsidRPr="0045203D">
        <w:rPr>
          <w:sz w:val="18"/>
          <w:szCs w:val="18"/>
        </w:rPr>
        <w:t xml:space="preserve">Email: </w:t>
      </w:r>
      <w:hyperlink r:id="rId6">
        <w:r w:rsidRPr="0045203D">
          <w:rPr>
            <w:color w:val="000000"/>
            <w:sz w:val="18"/>
            <w:szCs w:val="18"/>
            <w:u w:val="single"/>
          </w:rPr>
          <w:t>chao.tang@univ-reunion.fr</w:t>
        </w:r>
      </w:hyperlink>
    </w:p>
    <w:p w14:paraId="7FF24054" w14:textId="77777777" w:rsidR="008E41CB" w:rsidRDefault="008E41CB" w:rsidP="006A597C"/>
    <w:p w14:paraId="3666A08E" w14:textId="77777777" w:rsidR="006B3334" w:rsidRDefault="006B3334" w:rsidP="006A597C"/>
    <w:p w14:paraId="31569721" w14:textId="77777777" w:rsidR="006B3334" w:rsidRDefault="006B3334" w:rsidP="006A597C"/>
    <w:p w14:paraId="33E4DFCB" w14:textId="77777777" w:rsidR="006B3334" w:rsidRPr="008A67A6" w:rsidRDefault="006B3334" w:rsidP="006A597C"/>
    <w:p w14:paraId="7FF24055" w14:textId="77777777" w:rsidR="008E41CB" w:rsidRPr="006A597C" w:rsidRDefault="0082772A"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82772A"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82772A" w:rsidP="006A597C">
      <w:pPr>
        <w:pStyle w:val="ListParagraph"/>
        <w:numPr>
          <w:ilvl w:val="0"/>
          <w:numId w:val="4"/>
        </w:numPr>
        <w:ind w:firstLineChars="0"/>
      </w:pPr>
      <w:bookmarkStart w:id="10" w:name="OLE_LINK143"/>
      <w:bookmarkStart w:id="11" w:name="OLE_LINK144"/>
      <w:r w:rsidRPr="008A67A6">
        <w:t>Department of Physics, Faculty of Science, University of Mauritius, Mauritius</w:t>
      </w:r>
    </w:p>
    <w:p w14:paraId="7FF24058" w14:textId="77777777" w:rsidR="008E41CB" w:rsidRPr="008A67A6" w:rsidRDefault="0082772A" w:rsidP="006A597C">
      <w:pPr>
        <w:pStyle w:val="ListParagraph"/>
        <w:numPr>
          <w:ilvl w:val="0"/>
          <w:numId w:val="4"/>
        </w:numPr>
        <w:ind w:firstLineChars="0"/>
      </w:pPr>
      <w:r w:rsidRPr="008A67A6">
        <w:t>Department of Electromechanical Engineering and Automation, Université des Mascareignes, Rose Hill, Mauritius</w:t>
      </w:r>
    </w:p>
    <w:bookmarkEnd w:id="10"/>
    <w:bookmarkEnd w:id="11"/>
    <w:p w14:paraId="7FF24059" w14:textId="77777777" w:rsidR="008E41CB" w:rsidRDefault="008E41CB" w:rsidP="006A597C"/>
    <w:p w14:paraId="0FF5374A" w14:textId="77777777" w:rsidR="006B3334" w:rsidRDefault="006B3334" w:rsidP="006A597C"/>
    <w:p w14:paraId="66223DFC" w14:textId="290626E4" w:rsidR="006B3334" w:rsidRDefault="006B3334">
      <w:pPr>
        <w:widowControl/>
        <w:spacing w:line="276" w:lineRule="auto"/>
        <w:jc w:val="left"/>
      </w:pPr>
      <w:r>
        <w:br w:type="page"/>
      </w:r>
    </w:p>
    <w:p w14:paraId="6C0EB5F8" w14:textId="77777777" w:rsidR="006B3334" w:rsidRPr="006B3334" w:rsidRDefault="006B3334" w:rsidP="006A597C"/>
    <w:p w14:paraId="7FF2405B" w14:textId="77777777" w:rsidR="008E41CB" w:rsidRPr="00BC0748" w:rsidRDefault="0082772A" w:rsidP="00A933B5">
      <w:pPr>
        <w:pStyle w:val="Heading1"/>
        <w:numPr>
          <w:ilvl w:val="0"/>
          <w:numId w:val="0"/>
        </w:numPr>
        <w:ind w:left="432"/>
        <w:jc w:val="center"/>
      </w:pPr>
      <w:r w:rsidRPr="00BC0748">
        <w:t>Abstract</w:t>
      </w:r>
    </w:p>
    <w:p w14:paraId="7FF24060" w14:textId="77777777" w:rsidR="008E41CB" w:rsidRPr="008A67A6" w:rsidRDefault="008E41CB" w:rsidP="006A597C"/>
    <w:p w14:paraId="7FF24061" w14:textId="2DB8567A" w:rsidR="008E41CB" w:rsidRPr="008A67A6" w:rsidRDefault="0082772A"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After testing and validating the quality of the data with a set of quality control (QC) procedures derived from the BSRN recommendations, a XGBoost model is applied to estimate CF. A 2-year dataset (September 2019-February 2021)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71" w14:textId="77777777" w:rsidR="008E41CB" w:rsidRPr="008A67A6" w:rsidRDefault="0082772A" w:rsidP="006A597C">
      <w:bookmarkStart w:id="12" w:name="OLE_LINK29"/>
      <w:bookmarkStart w:id="13" w:name="OLE_LINK30"/>
      <w:r w:rsidRPr="008A67A6">
        <w:t>Keywords: cloud fraction, longwave radiation, BSRN, XGBoost, Reunion Island, APCADA</w:t>
      </w:r>
    </w:p>
    <w:bookmarkEnd w:id="12"/>
    <w:bookmarkEnd w:id="13"/>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7" w14:textId="47A9F1F9" w:rsidR="008E41CB" w:rsidRDefault="0082772A" w:rsidP="006A597C">
      <w:pPr>
        <w:pStyle w:val="Heading1"/>
      </w:pPr>
      <w:r w:rsidRPr="00BC0748">
        <w:lastRenderedPageBreak/>
        <w:t>Introduction</w:t>
      </w:r>
    </w:p>
    <w:p w14:paraId="5CAB855E" w14:textId="5A921D74" w:rsidR="00F5733D" w:rsidRDefault="00F5733D" w:rsidP="006F06B7">
      <w:pPr>
        <w:pStyle w:val="Heading2"/>
      </w:pPr>
      <w:r>
        <w:t>Importance of cloud:</w:t>
      </w:r>
    </w:p>
    <w:p w14:paraId="245E6C88" w14:textId="13735E48" w:rsidR="00C5577A" w:rsidRDefault="004270A7" w:rsidP="00E60F00">
      <w:r w:rsidRPr="004270A7">
        <w:t xml:space="preserve">Clouds play an important role in Earth's energy balance by reflecting incoming solar radiation back to space and trapping outgoing </w:t>
      </w:r>
      <w:r w:rsidR="00F84D4F">
        <w:t>longwave</w:t>
      </w:r>
      <w:r w:rsidRPr="004270A7">
        <w:t xml:space="preserve"> radiation from the Earth's surface. </w:t>
      </w:r>
      <w:bookmarkStart w:id="14" w:name="OLE_LINK54"/>
      <w:bookmarkStart w:id="15" w:name="OLE_LINK55"/>
      <w:bookmarkStart w:id="16" w:name="OLE_LINK56"/>
      <w:r w:rsidR="003136E4">
        <w:t>With</w:t>
      </w:r>
      <w:r w:rsidR="007C3BED">
        <w:t xml:space="preserve"> </w:t>
      </w:r>
      <w:bookmarkEnd w:id="14"/>
      <w:bookmarkEnd w:id="15"/>
      <w:bookmarkEnd w:id="16"/>
      <w:r w:rsidR="00813EBF">
        <w:t xml:space="preserve">the </w:t>
      </w:r>
      <w:r w:rsidR="006C6779">
        <w:t>strong attenuation effect of Surface Solar Radiation (SSR)</w:t>
      </w:r>
      <w:r w:rsidR="003136E4">
        <w:t xml:space="preserve">, </w:t>
      </w:r>
      <w:r w:rsidR="00F85267">
        <w:t>c</w:t>
      </w:r>
      <w:r w:rsidR="00F85267" w:rsidRPr="00F85267">
        <w:t>louds can have a significant impact on the output of solar photovoltaic (PV) systems</w:t>
      </w:r>
      <w:r w:rsidR="00665669">
        <w:t xml:space="preserve">, and thus responsible for a </w:t>
      </w:r>
      <w:r w:rsidR="00836B50">
        <w:t>l</w:t>
      </w:r>
      <w:r w:rsidR="00665669">
        <w:t>arge part of the intermittency of solar energy resource at various temporal and spatial scales</w:t>
      </w:r>
      <w:r w:rsidR="00BC0D0D">
        <w:t xml:space="preserve"> </w:t>
      </w:r>
      <w:r w:rsidR="00BC0D0D" w:rsidRPr="008A67A6">
        <w:rPr>
          <w:highlight w:val="white"/>
        </w:rPr>
        <w:t>(</w:t>
      </w:r>
      <w:hyperlink w:anchor="_ENREF_17" w:tooltip="Maimó-Far, 2020 #314"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F33CA7" w:rsidRPr="00F33CA7">
          <w:rPr>
            <w:rStyle w:val="Hyperlink"/>
            <w:highlight w:val="white"/>
          </w:rPr>
          <w:fldChar w:fldCharType="separate"/>
        </w:r>
        <w:r w:rsidR="00F33CA7" w:rsidRPr="00F33CA7">
          <w:rPr>
            <w:rStyle w:val="Hyperlink"/>
            <w:highlight w:val="white"/>
          </w:rPr>
          <w:t>Maimó-Far et al., 2020</w:t>
        </w:r>
        <w:r w:rsidR="00F33CA7" w:rsidRPr="00F33CA7">
          <w:rPr>
            <w:rStyle w:val="Hyperlink"/>
            <w:highlight w:val="white"/>
          </w:rPr>
          <w:fldChar w:fldCharType="end"/>
        </w:r>
      </w:hyperlink>
      <w:r w:rsidR="00BC0D0D" w:rsidRPr="008A67A6">
        <w:rPr>
          <w:highlight w:val="white"/>
        </w:rPr>
        <w:t>)</w:t>
      </w:r>
      <w:r w:rsidR="00665669">
        <w:t xml:space="preserve">, </w:t>
      </w:r>
      <w:r w:rsidR="00665669" w:rsidRPr="00C9063A">
        <w:t>which challenges one of the primary goals of electric utilities</w:t>
      </w:r>
      <w:r w:rsidR="00665669">
        <w:t>,</w:t>
      </w:r>
      <w:r w:rsidR="00665669" w:rsidRPr="00C9063A">
        <w:t xml:space="preserve"> which is to balance supply and demand</w:t>
      </w:r>
      <w:r w:rsidR="00836B50">
        <w:t xml:space="preserve">. </w:t>
      </w:r>
    </w:p>
    <w:p w14:paraId="22E1A1E6" w14:textId="77777777" w:rsidR="00C5577A" w:rsidRDefault="00C5577A" w:rsidP="00E60F00"/>
    <w:p w14:paraId="282B9134" w14:textId="63B35B64" w:rsidR="00CA79A1" w:rsidRDefault="00CA79A1" w:rsidP="00E60F00">
      <w:r>
        <w:rPr>
          <w:rFonts w:ascii="Segoe UI" w:hAnsi="Segoe UI" w:cs="Segoe UI"/>
          <w:color w:val="374151"/>
          <w:shd w:val="clear" w:color="auto" w:fill="F7F7F8"/>
        </w:rPr>
        <w:t>Clouds also play an important role in the Earth's water cycle, as they transport and distribute water vapor around the globe. This can have important implications for the availability of water resources, as well as the frequency and intensity of precipitation events.</w:t>
      </w:r>
    </w:p>
    <w:p w14:paraId="5C181779" w14:textId="77777777" w:rsidR="00CA79A1" w:rsidRPr="00836B50" w:rsidRDefault="00CA79A1" w:rsidP="00E60F00"/>
    <w:p w14:paraId="7BC8EB4F" w14:textId="11EF239D" w:rsidR="00F5733D" w:rsidRDefault="00F541FA" w:rsidP="0046487E">
      <w:pPr>
        <w:rPr>
          <w:rFonts w:ascii="Segoe UI" w:hAnsi="Segoe UI" w:cs="Segoe UI"/>
          <w:color w:val="374151"/>
          <w:shd w:val="clear" w:color="auto" w:fill="F7F7F8"/>
        </w:rPr>
      </w:pPr>
      <w:r>
        <w:rPr>
          <w:highlight w:val="white"/>
        </w:rPr>
        <w:t>U</w:t>
      </w:r>
      <w:r w:rsidR="00293454" w:rsidRPr="008A67A6">
        <w:rPr>
          <w:highlight w:val="white"/>
        </w:rPr>
        <w:t xml:space="preserve">nderstanding the </w:t>
      </w:r>
      <w:r w:rsidR="00293454">
        <w:rPr>
          <w:highlight w:val="white"/>
        </w:rPr>
        <w:t>formation</w:t>
      </w:r>
      <w:r w:rsidR="00734A87">
        <w:rPr>
          <w:highlight w:val="white"/>
        </w:rPr>
        <w:t xml:space="preserve">, </w:t>
      </w:r>
      <w:r w:rsidR="00293454">
        <w:rPr>
          <w:highlight w:val="white"/>
        </w:rPr>
        <w:t>evolution</w:t>
      </w:r>
      <w:r w:rsidR="00084657">
        <w:rPr>
          <w:highlight w:val="white"/>
        </w:rPr>
        <w:t xml:space="preserve"> </w:t>
      </w:r>
      <w:r w:rsidR="00734A87">
        <w:rPr>
          <w:highlight w:val="white"/>
        </w:rPr>
        <w:t xml:space="preserve">of cloud </w:t>
      </w:r>
      <w:r w:rsidR="00084657">
        <w:rPr>
          <w:highlight w:val="white"/>
        </w:rPr>
        <w:t xml:space="preserve">and </w:t>
      </w:r>
      <w:r w:rsidR="00734A87">
        <w:t xml:space="preserve">its </w:t>
      </w:r>
      <w:r w:rsidR="00084657" w:rsidRPr="00E60F00">
        <w:t xml:space="preserve">complex </w:t>
      </w:r>
      <w:r w:rsidR="00D776B4">
        <w:t>meteorological and energetic effect</w:t>
      </w:r>
      <w:r w:rsidR="00293454" w:rsidRPr="008A67A6">
        <w:rPr>
          <w:highlight w:val="white"/>
        </w:rPr>
        <w:t xml:space="preserve"> of clouds is </w:t>
      </w:r>
      <w:r w:rsidR="00147D51">
        <w:rPr>
          <w:rFonts w:hint="eastAsia"/>
        </w:rPr>
        <w:t>t</w:t>
      </w:r>
      <w:r w:rsidR="00147D51">
        <w:t xml:space="preserve">he fundamental </w:t>
      </w:r>
      <w:r w:rsidR="00CA79A1">
        <w:rPr>
          <w:rFonts w:ascii="Segoe UI" w:hAnsi="Segoe UI" w:cs="Segoe UI"/>
          <w:color w:val="374151"/>
          <w:shd w:val="clear" w:color="auto" w:fill="F7F7F8"/>
        </w:rPr>
        <w:t xml:space="preserve">for </w:t>
      </w:r>
      <w:r w:rsidR="007B452B">
        <w:rPr>
          <w:rFonts w:ascii="Segoe UI" w:hAnsi="Segoe UI" w:cs="Segoe UI"/>
          <w:color w:val="374151"/>
          <w:shd w:val="clear" w:color="auto" w:fill="F7F7F8"/>
        </w:rPr>
        <w:t xml:space="preserve">weather forecasting, climate change, </w:t>
      </w:r>
      <w:r w:rsidR="00CA79A1">
        <w:rPr>
          <w:rFonts w:ascii="Segoe UI" w:hAnsi="Segoe UI" w:cs="Segoe UI"/>
          <w:color w:val="374151"/>
          <w:shd w:val="clear" w:color="auto" w:fill="F7F7F8"/>
        </w:rPr>
        <w:t>and optimizing solar energy technologies</w:t>
      </w:r>
      <w:r w:rsidR="00734A87">
        <w:rPr>
          <w:rFonts w:ascii="Segoe UI" w:hAnsi="Segoe UI" w:cs="Segoe UI"/>
          <w:color w:val="374151"/>
          <w:shd w:val="clear" w:color="auto" w:fill="F7F7F8"/>
        </w:rPr>
        <w:t xml:space="preserve">, which </w:t>
      </w:r>
      <w:r w:rsidR="0046487E">
        <w:rPr>
          <w:rFonts w:ascii="Segoe UI" w:hAnsi="Segoe UI" w:cs="Segoe UI"/>
          <w:color w:val="374151"/>
          <w:shd w:val="clear" w:color="auto" w:fill="F7F7F8"/>
        </w:rPr>
        <w:t xml:space="preserve">calling the </w:t>
      </w:r>
      <w:r w:rsidR="00734A87">
        <w:rPr>
          <w:rFonts w:ascii="Segoe UI" w:hAnsi="Segoe UI" w:cs="Segoe UI"/>
          <w:color w:val="374151"/>
          <w:shd w:val="clear" w:color="auto" w:fill="F7F7F8"/>
        </w:rPr>
        <w:t>needs</w:t>
      </w:r>
      <w:r w:rsidR="0046487E">
        <w:rPr>
          <w:rFonts w:ascii="Segoe UI" w:hAnsi="Segoe UI" w:cs="Segoe UI"/>
          <w:color w:val="374151"/>
          <w:shd w:val="clear" w:color="auto" w:fill="F7F7F8"/>
        </w:rPr>
        <w:t xml:space="preserve"> of</w:t>
      </w:r>
      <w:r w:rsidR="00734A87">
        <w:rPr>
          <w:rFonts w:ascii="Segoe UI" w:hAnsi="Segoe UI" w:cs="Segoe UI"/>
          <w:color w:val="374151"/>
          <w:shd w:val="clear" w:color="auto" w:fill="F7F7F8"/>
        </w:rPr>
        <w:t xml:space="preserve"> </w:t>
      </w:r>
      <w:r w:rsidR="004F1AF6">
        <w:rPr>
          <w:rFonts w:ascii="Segoe UI" w:hAnsi="Segoe UI" w:cs="Segoe UI"/>
          <w:color w:val="374151"/>
          <w:shd w:val="clear" w:color="auto" w:fill="F7F7F8"/>
        </w:rPr>
        <w:t>cloud dataset</w:t>
      </w:r>
      <w:r w:rsidR="00862EDC">
        <w:rPr>
          <w:rFonts w:ascii="Segoe UI" w:hAnsi="Segoe UI" w:cs="Segoe UI"/>
          <w:color w:val="374151"/>
          <w:shd w:val="clear" w:color="auto" w:fill="F7F7F8"/>
        </w:rPr>
        <w:t xml:space="preserve"> of large spatial and temporal coverage and of high quality.</w:t>
      </w:r>
    </w:p>
    <w:p w14:paraId="04F5FD25" w14:textId="77777777" w:rsidR="00C72E73" w:rsidRDefault="00C72E73" w:rsidP="0046487E">
      <w:pPr>
        <w:rPr>
          <w:rFonts w:ascii="Segoe UI" w:hAnsi="Segoe UI" w:cs="Segoe UI"/>
          <w:color w:val="374151"/>
          <w:shd w:val="clear" w:color="auto" w:fill="F7F7F8"/>
        </w:rPr>
      </w:pPr>
    </w:p>
    <w:p w14:paraId="6DFFB787" w14:textId="0303BF6D" w:rsidR="00C72E73" w:rsidRPr="0046487E" w:rsidRDefault="00630EA1" w:rsidP="00C72E73">
      <w:pPr>
        <w:pStyle w:val="Heading2"/>
        <w:rPr>
          <w:shd w:val="clear" w:color="auto" w:fill="F7F7F8"/>
        </w:rPr>
      </w:pPr>
      <w:r>
        <w:rPr>
          <w:shd w:val="clear" w:color="auto" w:fill="F7F7F8"/>
        </w:rPr>
        <w:t>Cloud observation</w:t>
      </w:r>
    </w:p>
    <w:p w14:paraId="5753C88C" w14:textId="77777777" w:rsidR="00630EA1" w:rsidRDefault="00630EA1" w:rsidP="006A597C">
      <w:pPr>
        <w:rPr>
          <w:highlight w:val="white"/>
        </w:rPr>
      </w:pPr>
    </w:p>
    <w:p w14:paraId="363F1944" w14:textId="77777777" w:rsidR="00630EA1" w:rsidRPr="00886E4F" w:rsidRDefault="00630EA1" w:rsidP="00630EA1">
      <w:pPr>
        <w:pStyle w:val="Heading3"/>
        <w:rPr>
          <w:highlight w:val="white"/>
        </w:rPr>
      </w:pPr>
      <w:r w:rsidRPr="00886E4F">
        <w:rPr>
          <w:highlight w:val="white"/>
        </w:rPr>
        <w:t>History of CF observation:</w:t>
      </w:r>
    </w:p>
    <w:p w14:paraId="1D3565ED" w14:textId="6F613215" w:rsidR="00630EA1" w:rsidRDefault="008E7D41" w:rsidP="00630EA1">
      <w:r>
        <w:rPr>
          <w:rFonts w:hint="eastAsia"/>
          <w:highlight w:val="white"/>
        </w:rPr>
        <w:t>C</w:t>
      </w:r>
      <w:r>
        <w:rPr>
          <w:highlight w:val="white"/>
        </w:rPr>
        <w:t xml:space="preserve">loudiness </w:t>
      </w:r>
      <w:r>
        <w:t xml:space="preserve">could be measured as </w:t>
      </w:r>
      <w:r w:rsidRPr="008E7D41">
        <w:t xml:space="preserve">Cloud Cover or Cloud Fraction (CF), </w:t>
      </w:r>
      <w:r>
        <w:t xml:space="preserve">as </w:t>
      </w:r>
      <w:r w:rsidRPr="008E7D41">
        <w:t>the fraction of the sky covered clouds</w:t>
      </w:r>
      <w:r w:rsidR="00F70EC3">
        <w:t xml:space="preserve"> which could be </w:t>
      </w:r>
      <w:r w:rsidR="00630EA1" w:rsidRPr="008A67A6">
        <w:rPr>
          <w:highlight w:val="white"/>
        </w:rPr>
        <w:t xml:space="preserve">derived from human observation, meteorological satellites and surface remote observation </w:t>
      </w:r>
      <w:hyperlink w:anchor="_ENREF_12" w:tooltip="Kim, 2020 #301"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F33CA7" w:rsidRPr="00F33CA7">
          <w:rPr>
            <w:rStyle w:val="Hyperlink"/>
            <w:highlight w:val="white"/>
          </w:rPr>
          <w:fldChar w:fldCharType="separate"/>
        </w:r>
        <w:r w:rsidR="00F33CA7" w:rsidRPr="00F33CA7">
          <w:rPr>
            <w:rStyle w:val="Hyperlink"/>
            <w:highlight w:val="white"/>
          </w:rPr>
          <w:t>Kim and Cha, 2020</w:t>
        </w:r>
        <w:r w:rsidR="00F33CA7" w:rsidRPr="00F33CA7">
          <w:rPr>
            <w:rStyle w:val="Hyperlink"/>
            <w:highlight w:val="white"/>
          </w:rPr>
          <w:fldChar w:fldCharType="end"/>
        </w:r>
      </w:hyperlink>
      <w:r w:rsidR="00630EA1" w:rsidRPr="008A67A6">
        <w:rPr>
          <w:highlight w:val="white"/>
        </w:rPr>
        <w:t xml:space="preserve">. Human observation refers to a regular observer recording cloud cover data at either 1, 3, or 6 h interval. To minimize human errors, ground- and aircraft-based measurements have been introduced to timely record 1-D cloud snapshots </w:t>
      </w:r>
      <w:hyperlink w:anchor="_ENREF_22" w:tooltip="Qian, 2012 #308"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Qian et al., 2012</w:t>
        </w:r>
        <w:r w:rsidR="00F33CA7" w:rsidRPr="00F33CA7">
          <w:rPr>
            <w:rStyle w:val="Hyperlink"/>
            <w:highlight w:val="white"/>
          </w:rPr>
          <w:fldChar w:fldCharType="end"/>
        </w:r>
      </w:hyperlink>
      <w:r w:rsidR="00630EA1" w:rsidRPr="008A67A6">
        <w:rPr>
          <w:highlight w:val="white"/>
        </w:rPr>
        <w:t>. In the global</w:t>
      </w:r>
      <w:r w:rsidR="00630EA1" w:rsidRPr="008A67A6">
        <w:t xml:space="preserve"> observation trend, remote sensing has been applied to evaluate global cloud properties and estimate cloud cover parameters over years from visible and infrared radiations </w:t>
      </w:r>
      <w:hyperlink w:anchor="_ENREF_22" w:tooltip="Qian, 2012 #308"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Qian et al., 2012</w:t>
        </w:r>
        <w:r w:rsidR="00F33CA7" w:rsidRPr="00F33CA7">
          <w:rPr>
            <w:rStyle w:val="Hyperlink"/>
            <w:highlight w:val="white"/>
          </w:rPr>
          <w:fldChar w:fldCharType="end"/>
        </w:r>
      </w:hyperlink>
      <w:r w:rsidR="00630EA1" w:rsidRPr="008A67A6">
        <w:t xml:space="preserve">. </w:t>
      </w:r>
    </w:p>
    <w:p w14:paraId="2493F35D" w14:textId="77777777" w:rsidR="00630EA1" w:rsidRDefault="00630EA1" w:rsidP="00630EA1"/>
    <w:p w14:paraId="5AEC0E73" w14:textId="337EF978" w:rsidR="00630EA1" w:rsidRPr="008A67A6" w:rsidRDefault="00630EA1" w:rsidP="00630EA1">
      <w:r w:rsidRPr="008A67A6">
        <w:t xml:space="preserve">Use of camera-based devices in cloud coverage observation </w:t>
      </w:r>
      <w:commentRangeStart w:id="17"/>
      <w:r w:rsidRPr="008A67A6">
        <w:t>improved spatiotemporal</w:t>
      </w:r>
      <w:commentRangeEnd w:id="17"/>
      <w:r>
        <w:rPr>
          <w:rStyle w:val="CommentReference"/>
        </w:rPr>
        <w:commentReference w:id="17"/>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the absence of visible light during nighttime, infrared sensors and filters have been developed to detect radiance from clouds </w:t>
      </w:r>
      <w:hyperlink w:anchor="_ENREF_12" w:tooltip="Kim, 2020 #301"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F33CA7" w:rsidRPr="00F33CA7">
          <w:rPr>
            <w:rStyle w:val="Hyperlink"/>
            <w:highlight w:val="white"/>
          </w:rPr>
          <w:fldChar w:fldCharType="separate"/>
        </w:r>
        <w:r w:rsidR="00F33CA7" w:rsidRPr="00F33CA7">
          <w:rPr>
            <w:rStyle w:val="Hyperlink"/>
            <w:highlight w:val="white"/>
          </w:rPr>
          <w:t>Kim and Cha, 2020</w:t>
        </w:r>
        <w:r w:rsidR="00F33CA7" w:rsidRPr="00F33CA7">
          <w:rPr>
            <w:rStyle w:val="Hyperlink"/>
            <w:highlight w:val="white"/>
          </w:rPr>
          <w:fldChar w:fldCharType="end"/>
        </w:r>
      </w:hyperlink>
      <w:r w:rsidRPr="008A67A6">
        <w:t xml:space="preserve">. </w:t>
      </w:r>
    </w:p>
    <w:p w14:paraId="2CF33F8C" w14:textId="77777777" w:rsidR="00630EA1" w:rsidRDefault="00630EA1" w:rsidP="00630EA1"/>
    <w:p w14:paraId="0AD9BBAC" w14:textId="77777777" w:rsidR="00630EA1" w:rsidRPr="008A67A6" w:rsidRDefault="00630EA1" w:rsidP="00630EA1"/>
    <w:p w14:paraId="5E0178D8" w14:textId="77777777" w:rsidR="00630EA1" w:rsidRDefault="00630EA1" w:rsidP="00630EA1">
      <w:commentRangeStart w:id="18"/>
      <w:r w:rsidRPr="008A67A6">
        <w:t>Presence of long-term continuous ground-based measurements has attracted/created statistical and machine learning (ML) research interests.</w:t>
      </w:r>
      <w:commentRangeEnd w:id="18"/>
      <w:r w:rsidRPr="008A67A6">
        <w:commentReference w:id="18"/>
      </w:r>
      <w:r w:rsidRPr="008A67A6">
        <w:t xml:space="preserve"> </w:t>
      </w:r>
      <w:proofErr w:type="gramStart"/>
      <w:r>
        <w:t>Forsythe</w:t>
      </w:r>
      <w:proofErr w:type="gramEnd"/>
    </w:p>
    <w:p w14:paraId="7985DB9E" w14:textId="77777777" w:rsidR="00630EA1" w:rsidRDefault="00630EA1" w:rsidP="00630EA1"/>
    <w:p w14:paraId="1F4744D8" w14:textId="501A5D5F" w:rsidR="00630EA1" w:rsidRDefault="00630EA1" w:rsidP="00630EA1">
      <w:r w:rsidRPr="008A67A6">
        <w:t xml:space="preserve">CF, </w:t>
      </w:r>
      <w:r>
        <w:t xml:space="preserve">short for </w:t>
      </w:r>
      <w:r w:rsidRPr="008A67A6">
        <w:t xml:space="preserve">fraction of area occupied by clouds, found to have a significant correlation with air temperature, precipitation, and </w:t>
      </w:r>
      <w:commentRangeStart w:id="19"/>
      <w:r w:rsidRPr="008A67A6">
        <w:t>topography</w:t>
      </w:r>
      <w:commentRangeEnd w:id="19"/>
      <w:r>
        <w:rPr>
          <w:rStyle w:val="CommentReference"/>
        </w:rPr>
        <w:commentReference w:id="19"/>
      </w:r>
      <w:r>
        <w:t xml:space="preserve"> </w:t>
      </w:r>
      <w:r w:rsidRPr="00DC6702">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instrText xml:space="preserve"> ADDIN EN.CITE </w:instrText>
      </w:r>
      <w: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instrText xml:space="preserve"> ADDIN EN.CITE.DATA </w:instrText>
      </w:r>
      <w:r>
        <w:fldChar w:fldCharType="end"/>
      </w:r>
      <w:r w:rsidRPr="00DC6702">
        <w:fldChar w:fldCharType="separate"/>
      </w:r>
      <w:hyperlink w:anchor="_ENREF_5" w:tooltip="Didier, 2015 #315" w:history="1">
        <w:r w:rsidR="00F33CA7" w:rsidRPr="00F33CA7">
          <w:rPr>
            <w:rStyle w:val="Hyperlink"/>
          </w:rPr>
          <w:t>Didier, 2015</w:t>
        </w:r>
      </w:hyperlink>
      <w:r>
        <w:rPr>
          <w:noProof/>
        </w:rPr>
        <w:t xml:space="preserve">; </w:t>
      </w:r>
      <w:hyperlink w:anchor="_ENREF_10" w:tooltip="Forsythe, 2015 #316" w:history="1">
        <w:r w:rsidR="00F33CA7" w:rsidRPr="00F33CA7">
          <w:rPr>
            <w:rStyle w:val="Hyperlink"/>
          </w:rPr>
          <w:t>Forsythe et al., 2015</w:t>
        </w:r>
      </w:hyperlink>
      <w:r w:rsidRPr="00DC6702">
        <w:fldChar w:fldCharType="end"/>
      </w:r>
      <w:r w:rsidRPr="008A67A6">
        <w:t xml:space="preserve">. After several studies of ML techniques in atmospheric radiative transfer studies, due to its ability to address nonlinear </w:t>
      </w:r>
      <w:r w:rsidRPr="008A67A6">
        <w:lastRenderedPageBreak/>
        <w:t>complexity problems, some studies were done in CF estimation (</w:t>
      </w:r>
      <w:r w:rsidRPr="00660257">
        <w:rPr>
          <w:color w:val="FF0000"/>
        </w:rPr>
        <w:t>ref</w:t>
      </w:r>
      <w:r w:rsidRPr="008A67A6">
        <w:t>).</w:t>
      </w:r>
    </w:p>
    <w:p w14:paraId="0C28E378" w14:textId="77777777" w:rsidR="00630EA1" w:rsidRDefault="00630EA1" w:rsidP="00630EA1"/>
    <w:p w14:paraId="17AB33A2" w14:textId="77777777" w:rsidR="00630EA1" w:rsidRPr="00856E3A" w:rsidRDefault="00630EA1" w:rsidP="00630EA1">
      <w:pPr>
        <w:pStyle w:val="Heading3"/>
      </w:pPr>
      <w:r>
        <w:t>CF from Climate model</w:t>
      </w:r>
    </w:p>
    <w:p w14:paraId="1DE89ACE" w14:textId="77777777" w:rsidR="00630EA1" w:rsidRDefault="00630EA1" w:rsidP="00630EA1">
      <w:r w:rsidRPr="008A67A6">
        <w:t>In cloud-resolving models (CRMs), neural networks-based cumulus parameterization accurately diagnosed both precipitation and CF with little instability for multiple time steps prediction (brenowitz2018prognostic</w:t>
      </w:r>
      <w:r>
        <w:t>)</w:t>
      </w:r>
      <w:r w:rsidRPr="008A67A6">
        <w:t xml:space="preserve">). </w:t>
      </w:r>
    </w:p>
    <w:p w14:paraId="7F879937" w14:textId="77777777" w:rsidR="00630EA1" w:rsidRDefault="00630EA1" w:rsidP="00630EA1"/>
    <w:p w14:paraId="100DBEA8" w14:textId="77777777" w:rsidR="00630EA1" w:rsidRDefault="00630EA1" w:rsidP="00630EA1">
      <w:r w:rsidRPr="008A67A6">
        <w:t>By learning from CRMs simulations, deep neural networks achieved a more accurate convection and rapid execution on accelerators like Graphical Processing Units (GPUs) (ukkonen2020accelerating</w:t>
      </w:r>
      <w:r>
        <w:t>)</w:t>
      </w:r>
      <w:r w:rsidRPr="008A67A6">
        <w:t>.</w:t>
      </w:r>
    </w:p>
    <w:p w14:paraId="7A57E741" w14:textId="77777777" w:rsidR="00630EA1" w:rsidRDefault="00630EA1" w:rsidP="00630EA1">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194F999C" w14:textId="77777777" w:rsidR="00630EA1" w:rsidRDefault="00630EA1" w:rsidP="00630EA1"/>
    <w:p w14:paraId="4A2AB90E" w14:textId="77777777" w:rsidR="00630EA1" w:rsidRDefault="00630EA1" w:rsidP="006A597C">
      <w:pPr>
        <w:rPr>
          <w:highlight w:val="white"/>
        </w:rPr>
      </w:pPr>
    </w:p>
    <w:p w14:paraId="06FA8898" w14:textId="77777777" w:rsidR="00630EA1" w:rsidRPr="008A67A6" w:rsidRDefault="00630EA1" w:rsidP="006A597C">
      <w:pPr>
        <w:rPr>
          <w:highlight w:val="white"/>
        </w:rPr>
      </w:pPr>
    </w:p>
    <w:p w14:paraId="7FF24079" w14:textId="597F5062" w:rsidR="008E41CB" w:rsidRDefault="0082772A"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23" w:tooltip="Selosse, 2018 #42"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F33CA7" w:rsidRPr="00F33CA7">
          <w:rPr>
            <w:rStyle w:val="Hyperlink"/>
            <w:highlight w:val="white"/>
          </w:rPr>
          <w:fldChar w:fldCharType="separate"/>
        </w:r>
        <w:r w:rsidR="00F33CA7" w:rsidRPr="00F33CA7">
          <w:rPr>
            <w:rStyle w:val="Hyperlink"/>
            <w:highlight w:val="white"/>
          </w:rPr>
          <w:t>Selosse et al., 2018</w:t>
        </w:r>
        <w:r w:rsidR="00F33CA7" w:rsidRPr="00F33CA7">
          <w:rPr>
            <w:rStyle w:val="Hyperlink"/>
            <w:highlight w:val="white"/>
          </w:rPr>
          <w:fldChar w:fldCharType="end"/>
        </w:r>
      </w:hyperlink>
      <w:bookmarkStart w:id="20" w:name="OLE_LINK60"/>
      <w:bookmarkStart w:id="21" w:name="OLE_LINK61"/>
      <w:r w:rsidR="00197B28">
        <w:rPr>
          <w:rStyle w:val="Hyperlink"/>
          <w:highlight w:val="white"/>
        </w:rPr>
        <w:t>, more refs</w:t>
      </w:r>
      <w:r w:rsidRPr="008A67A6">
        <w:rPr>
          <w:highlight w:val="white"/>
        </w:rPr>
        <w:t>). Despite the high solar resource availability over the island (</w:t>
      </w:r>
      <w:hyperlink w:anchor="_ENREF_18" w:tooltip="Mialhe, 2020 #74"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F33CA7" w:rsidRPr="00F33CA7">
          <w:rPr>
            <w:rStyle w:val="Hyperlink"/>
            <w:highlight w:val="white"/>
          </w:rPr>
          <w:fldChar w:fldCharType="separate"/>
        </w:r>
        <w:r w:rsidR="00F33CA7" w:rsidRPr="00F33CA7">
          <w:rPr>
            <w:rStyle w:val="Hyperlink"/>
            <w:highlight w:val="white"/>
          </w:rPr>
          <w:t>Mialhe et al., 2020</w:t>
        </w:r>
        <w:r w:rsidR="00F33CA7" w:rsidRPr="00F33CA7">
          <w:rPr>
            <w:rStyle w:val="Hyperlink"/>
            <w:highlight w:val="white"/>
          </w:rPr>
          <w:fldChar w:fldCharType="end"/>
        </w:r>
      </w:hyperlink>
      <w:r w:rsidR="00197B28">
        <w:rPr>
          <w:rStyle w:val="Hyperlink"/>
          <w:highlight w:val="white"/>
        </w:rPr>
        <w:t xml:space="preserve">; Tang 2023; Morel; </w:t>
      </w:r>
      <w:proofErr w:type="spellStart"/>
      <w:r w:rsidR="00197B28">
        <w:rPr>
          <w:rStyle w:val="Hyperlink"/>
          <w:highlight w:val="white"/>
        </w:rPr>
        <w:t>Bessafi</w:t>
      </w:r>
      <w:proofErr w:type="spellEnd"/>
      <w:r w:rsidRPr="008A67A6">
        <w:rPr>
          <w:highlight w:val="white"/>
        </w:rPr>
        <w:t>), the development of SE there, could be hindered by drawbacks associated with the large variability of cloudiness over the island (</w:t>
      </w:r>
      <w:hyperlink w:anchor="_ENREF_2" w:tooltip="Badosa, 2013 #33" w:history="1">
        <w:r w:rsidR="00F33CA7" w:rsidRPr="00F33CA7">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F33CA7" w:rsidRPr="00F33CA7">
          <w:rPr>
            <w:rStyle w:val="Hyperlink"/>
            <w:highlight w:val="white"/>
          </w:rPr>
          <w:instrText xml:space="preserve"> ADDIN EN.CITE </w:instrText>
        </w:r>
        <w:r w:rsidR="00F33CA7" w:rsidRPr="00F33CA7">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F33CA7" w:rsidRPr="00F33CA7">
          <w:rPr>
            <w:rStyle w:val="Hyperlink"/>
            <w:highlight w:val="white"/>
          </w:rPr>
          <w:instrText xml:space="preserve"> ADDIN EN.CITE.DATA </w:instrText>
        </w:r>
        <w:r w:rsidR="00F33CA7" w:rsidRPr="00F33CA7">
          <w:rPr>
            <w:rStyle w:val="Hyperlink"/>
            <w:highlight w:val="white"/>
          </w:rPr>
        </w:r>
        <w:r w:rsidR="00F33CA7" w:rsidRPr="00F33CA7">
          <w:rPr>
            <w:rStyle w:val="Hyperlink"/>
            <w:highlight w:val="white"/>
          </w:rPr>
          <w:fldChar w:fldCharType="end"/>
        </w:r>
        <w:r w:rsidR="00F33CA7" w:rsidRPr="00F33CA7">
          <w:rPr>
            <w:rStyle w:val="Hyperlink"/>
            <w:highlight w:val="white"/>
          </w:rPr>
        </w:r>
        <w:r w:rsidR="00F33CA7" w:rsidRPr="00F33CA7">
          <w:rPr>
            <w:rStyle w:val="Hyperlink"/>
            <w:highlight w:val="white"/>
          </w:rPr>
          <w:fldChar w:fldCharType="separate"/>
        </w:r>
        <w:r w:rsidR="00F33CA7" w:rsidRPr="00F33CA7">
          <w:rPr>
            <w:rStyle w:val="Hyperlink"/>
            <w:highlight w:val="white"/>
          </w:rPr>
          <w:t>Badosa et al., 2013</w:t>
        </w:r>
        <w:r w:rsidR="00F33CA7" w:rsidRPr="00F33CA7">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1D43C2" w:rsidRPr="009E3F02">
        <w:rPr>
          <w:highlight w:val="white"/>
        </w:rPr>
      </w:r>
      <w:r w:rsidR="001D43C2" w:rsidRPr="009E3F02">
        <w:rPr>
          <w:highlight w:val="white"/>
        </w:rPr>
        <w:fldChar w:fldCharType="separate"/>
      </w:r>
      <w:hyperlink w:anchor="_ENREF_7" w:tooltip="Durand, 2021 #253" w:history="1">
        <w:r w:rsidR="00F33CA7" w:rsidRPr="00F33CA7">
          <w:rPr>
            <w:rStyle w:val="Hyperlink"/>
            <w:highlight w:val="white"/>
          </w:rPr>
          <w:t>Durand et al., 2021</w:t>
        </w:r>
      </w:hyperlink>
      <w:r w:rsidR="00EB7EDF">
        <w:rPr>
          <w:noProof/>
          <w:highlight w:val="white"/>
        </w:rPr>
        <w:t xml:space="preserve">; </w:t>
      </w:r>
      <w:hyperlink w:anchor="_ENREF_26" w:tooltip="Vérèmes, 2019 #18" w:history="1">
        <w:r w:rsidR="00F33CA7" w:rsidRPr="00F33CA7">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drawing>
          <wp:inline distT="0" distB="0" distL="0" distR="0" wp14:anchorId="59BDED61" wp14:editId="4DFD1D8A">
            <wp:extent cx="5381965" cy="4036474"/>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381965" cy="4036474"/>
                    </a:xfrm>
                    <a:prstGeom prst="rect">
                      <a:avLst/>
                    </a:prstGeom>
                  </pic:spPr>
                </pic:pic>
              </a:graphicData>
            </a:graphic>
          </wp:inline>
        </w:drawing>
      </w:r>
    </w:p>
    <w:p w14:paraId="39E93559" w14:textId="46265AC8" w:rsidR="008A6EAB" w:rsidRDefault="00E62439" w:rsidP="00E62439">
      <w:pPr>
        <w:pStyle w:val="Caption"/>
      </w:pPr>
      <w:bookmarkStart w:id="22" w:name="_Ref112861730"/>
      <w:r>
        <w:t xml:space="preserve">Fig. </w:t>
      </w:r>
      <w:r>
        <w:fldChar w:fldCharType="begin"/>
      </w:r>
      <w:r>
        <w:instrText xml:space="preserve"> SEQ Fig. \* ARABIC </w:instrText>
      </w:r>
      <w:r>
        <w:fldChar w:fldCharType="separate"/>
      </w:r>
      <w:r w:rsidR="000940EB">
        <w:rPr>
          <w:noProof/>
        </w:rPr>
        <w:t>1</w:t>
      </w:r>
      <w:r>
        <w:fldChar w:fldCharType="end"/>
      </w:r>
      <w:bookmarkEnd w:id="22"/>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23" w:name="OLE_LINK1"/>
      <w:bookmarkStart w:id="24" w:name="OLE_LINK2"/>
      <w:bookmarkStart w:id="25" w:name="OLE_LINK3"/>
      <w:r w:rsidRPr="00694E39">
        <w:t xml:space="preserve">from </w:t>
      </w:r>
      <w:bookmarkStart w:id="26" w:name="OLE_LINK6"/>
      <w:bookmarkStart w:id="27" w:name="OLE_LINK7"/>
      <w:bookmarkEnd w:id="23"/>
      <w:bookmarkEnd w:id="24"/>
      <w:bookmarkEnd w:id="25"/>
      <w:r w:rsidRPr="00694E39">
        <w:t xml:space="preserve">NASA </w:t>
      </w:r>
      <w:bookmarkEnd w:id="26"/>
      <w:bookmarkEnd w:id="27"/>
      <w:r w:rsidRPr="00694E39">
        <w:t>Jet Propulsion Laboratory</w:t>
      </w:r>
      <w:r>
        <w:t xml:space="preserve"> (</w:t>
      </w:r>
      <w:ins w:id="28" w:author="Tang Tang" w:date="2022-08-31T18:16:00Z">
        <w:r w:rsidR="00BD6BD3">
          <w:t xml:space="preserve">see </w:t>
        </w:r>
      </w:ins>
      <w:hyperlink w:anchor="_ENREF_1" w:tooltip="ASTER, 2019 #296" w:history="1">
        <w:r w:rsidR="00F33CA7" w:rsidRPr="00F33CA7">
          <w:rPr>
            <w:rStyle w:val="Hyperlink"/>
          </w:rPr>
          <w:fldChar w:fldCharType="begin"/>
        </w:r>
        <w:r w:rsidR="00F33CA7" w:rsidRPr="00F33CA7">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F33CA7" w:rsidRPr="00F33CA7">
          <w:rPr>
            <w:rStyle w:val="Hyperlink"/>
          </w:rPr>
          <w:fldChar w:fldCharType="separate"/>
        </w:r>
        <w:r w:rsidR="00F33CA7" w:rsidRPr="00F33CA7">
          <w:rPr>
            <w:rStyle w:val="Hyperlink"/>
          </w:rPr>
          <w:t>ASTER (2019)</w:t>
        </w:r>
        <w:r w:rsidR="00F33CA7" w:rsidRPr="00F33CA7">
          <w:rPr>
            <w:rStyle w:val="Hyperlink"/>
          </w:rPr>
          <w:fldChar w:fldCharType="end"/>
        </w:r>
      </w:hyperlink>
      <w:ins w:id="29"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7083DB31" w:rsidR="008E41CB" w:rsidRPr="008A67A6" w:rsidRDefault="0082772A" w:rsidP="006A597C">
      <w:pPr>
        <w:rPr>
          <w:highlight w:val="white"/>
        </w:rPr>
      </w:pPr>
      <w:r w:rsidRPr="008A67A6">
        <w:rPr>
          <w:highlight w:val="white"/>
        </w:rPr>
        <w:t>Located in the South</w:t>
      </w:r>
      <w:r w:rsidR="007D682D" w:rsidRPr="008A67A6">
        <w:rPr>
          <w:highlight w:val="white"/>
        </w:rPr>
        <w:t>-</w:t>
      </w:r>
      <w:r w:rsidRPr="008A67A6">
        <w:rPr>
          <w:highlight w:val="white"/>
        </w:rPr>
        <w:t xml:space="preserve">West Indian Ocean, La Réunion island is mainly under an east-southeast trade </w:t>
      </w:r>
      <w:r w:rsidRPr="008A67A6">
        <w:rPr>
          <w:highlight w:val="white"/>
        </w:rPr>
        <w:lastRenderedPageBreak/>
        <w:t>wind flow</w:t>
      </w:r>
      <w:r w:rsidR="00E202EE">
        <w:rPr>
          <w:highlight w:val="white"/>
        </w:rPr>
        <w:t xml:space="preserve"> (reunion </w:t>
      </w:r>
      <w:bookmarkStart w:id="30" w:name="OLE_LINK31"/>
      <w:bookmarkStart w:id="31" w:name="OLE_LINK32"/>
      <w:bookmarkStart w:id="32" w:name="OLE_LINK33"/>
      <w:proofErr w:type="spellStart"/>
      <w:r w:rsidR="00E202EE">
        <w:rPr>
          <w:highlight w:val="white"/>
        </w:rPr>
        <w:t>mau</w:t>
      </w:r>
      <w:proofErr w:type="spellEnd"/>
      <w:r w:rsidR="00E202EE">
        <w:rPr>
          <w:highlight w:val="white"/>
        </w:rPr>
        <w:t xml:space="preserve"> </w:t>
      </w:r>
      <w:bookmarkEnd w:id="30"/>
      <w:bookmarkEnd w:id="31"/>
      <w:bookmarkEnd w:id="32"/>
      <w:r w:rsidR="00E202EE">
        <w:rPr>
          <w:highlight w:val="white"/>
        </w:rPr>
        <w:t>circulation ref)</w:t>
      </w:r>
      <w:r w:rsidRPr="008A67A6">
        <w:rPr>
          <w:highlight w:val="white"/>
        </w:rPr>
        <w:t>, which changes in direction according to the season: easterly in summer and more southeasterly in winter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this main flow is more a “flow around” than a “flow over '' regime</w:t>
      </w:r>
      <w:r w:rsidR="00C06E21">
        <w:t xml:space="preserve"> (</w:t>
      </w:r>
      <w:hyperlink w:anchor="_ENREF_18" w:tooltip="Mialhe, 2020 #74"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F33CA7" w:rsidRPr="00F33CA7">
          <w:rPr>
            <w:rStyle w:val="Hyperlink"/>
            <w:highlight w:val="white"/>
          </w:rPr>
          <w:fldChar w:fldCharType="separate"/>
        </w:r>
        <w:r w:rsidR="00F33CA7" w:rsidRPr="00F33CA7">
          <w:rPr>
            <w:rStyle w:val="Hyperlink"/>
            <w:highlight w:val="white"/>
          </w:rPr>
          <w:t>Mialhe et al., 2020</w:t>
        </w:r>
        <w:r w:rsidR="00F33CA7" w:rsidRPr="00F33CA7">
          <w:rPr>
            <w:rStyle w:val="Hyperlink"/>
            <w:highlight w:val="white"/>
          </w:rPr>
          <w:fldChar w:fldCharType="end"/>
        </w:r>
      </w:hyperlink>
      <w:r w:rsidR="00C06E21">
        <w:rPr>
          <w:rStyle w:val="Hyperlink"/>
          <w:highlight w:val="white"/>
        </w:rPr>
        <w:t>)</w:t>
      </w:r>
      <w:r w:rsidRPr="008A67A6">
        <w:rPr>
          <w:highlight w:val="white"/>
        </w:rPr>
        <w:t xml:space="preserve">. The main cloud regimes over La Réunion are (a) orographic clouds generated by the local topography and (b) clouds caught on the island driven by synoptic systems </w:t>
      </w:r>
      <w:hyperlink w:anchor="_ENREF_2" w:tooltip="Badosa, 2013 #33"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F33CA7" w:rsidRPr="00F33CA7">
          <w:rPr>
            <w:rStyle w:val="Hyperlink"/>
            <w:highlight w:val="white"/>
          </w:rPr>
          <w:fldChar w:fldCharType="separate"/>
        </w:r>
        <w:r w:rsidR="00F33CA7" w:rsidRPr="00F33CA7">
          <w:rPr>
            <w:rStyle w:val="Hyperlink"/>
            <w:highlight w:val="white"/>
          </w:rPr>
          <w:t>Badosa et al., 2013</w:t>
        </w:r>
        <w:r w:rsidR="00F33CA7" w:rsidRPr="00F33CA7">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82772A" w:rsidP="006A597C">
      <w:pPr>
        <w:rPr>
          <w:color w:val="C0504D" w:themeColor="accent2"/>
          <w:highlight w:val="white"/>
        </w:rPr>
      </w:pPr>
      <w:r w:rsidRPr="00542E52">
        <w:rPr>
          <w:color w:val="C0504D" w:themeColor="accent2"/>
          <w:highlight w:val="white"/>
        </w:rPr>
        <w:t>chao: shall we put some sentences of climate of Reunion somewhere (here or data, where we show the target variable from LACy (data</w:t>
      </w:r>
      <w:proofErr w:type="gramStart"/>
      <w:r w:rsidRPr="00542E52">
        <w:rPr>
          <w:color w:val="C0504D" w:themeColor="accent2"/>
          <w:highlight w:val="white"/>
        </w:rPr>
        <w:t>) ?</w:t>
      </w:r>
      <w:proofErr w:type="gramEnd"/>
      <w:r w:rsidRPr="00542E52">
        <w:rPr>
          <w:color w:val="C0504D" w:themeColor="accent2"/>
          <w:highlight w:val="white"/>
        </w:rPr>
        <w:t xml:space="preserve">),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33" w:author="Tang Tang" w:date="2022-08-31T18:18:00Z"/>
          <w:highlight w:val="white"/>
        </w:rPr>
      </w:pPr>
    </w:p>
    <w:bookmarkEnd w:id="20"/>
    <w:bookmarkEnd w:id="21"/>
    <w:p w14:paraId="09B74CB8" w14:textId="48DB7EDF" w:rsidR="00322E30" w:rsidRDefault="007D30C8" w:rsidP="00322E30">
      <w:pPr>
        <w:pStyle w:val="Heading3"/>
      </w:pPr>
      <w:r>
        <w:t>LW correlation with CF</w:t>
      </w:r>
    </w:p>
    <w:p w14:paraId="7FF24080" w14:textId="66EDF914" w:rsidR="008E41CB" w:rsidRDefault="0082772A"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34"/>
      <w:r w:rsidRPr="008A67A6">
        <w:t>way around with ML.</w:t>
      </w:r>
      <w:commentRangeEnd w:id="34"/>
      <w:r w:rsidR="00322E30">
        <w:rPr>
          <w:rStyle w:val="CommentReference"/>
        </w:rPr>
        <w:commentReference w:id="34"/>
      </w:r>
    </w:p>
    <w:p w14:paraId="01584BB5" w14:textId="77777777" w:rsidR="001B21CC" w:rsidRPr="008A67A6" w:rsidRDefault="001B21CC" w:rsidP="006A597C"/>
    <w:p w14:paraId="4AE1777B" w14:textId="5F993400" w:rsidR="005353D3" w:rsidRPr="005353D3" w:rsidRDefault="005353D3" w:rsidP="005353D3">
      <w:pPr>
        <w:widowControl/>
        <w:spacing w:before="100" w:beforeAutospacing="1" w:after="100" w:afterAutospacing="1"/>
        <w:jc w:val="left"/>
      </w:pPr>
      <w:r w:rsidRPr="005353D3">
        <w:rPr>
          <w:rFonts w:ascii="URWPalladioL" w:hAnsi="URWPalladioL"/>
          <w:sz w:val="20"/>
          <w:szCs w:val="20"/>
        </w:rPr>
        <w:t xml:space="preserve">However, to our best knowledge, no previous study has dealt with </w:t>
      </w:r>
      <w:r>
        <w:rPr>
          <w:rFonts w:ascii="URWPalladioL" w:hAnsi="URWPalladioL"/>
          <w:sz w:val="20"/>
          <w:szCs w:val="20"/>
        </w:rPr>
        <w:t>CF estimation based on LW</w:t>
      </w:r>
      <w:r w:rsidR="00B178AB">
        <w:rPr>
          <w:rFonts w:ascii="URWPalladioL" w:hAnsi="URWPalladioL"/>
          <w:sz w:val="20"/>
          <w:szCs w:val="20"/>
        </w:rPr>
        <w:t xml:space="preserve">. </w:t>
      </w:r>
    </w:p>
    <w:p w14:paraId="2079001A" w14:textId="77777777" w:rsidR="005353D3" w:rsidRPr="008A67A6" w:rsidRDefault="005353D3" w:rsidP="006A597C"/>
    <w:p w14:paraId="7FF24082" w14:textId="34404F88" w:rsidR="008E41CB" w:rsidRPr="008A67A6" w:rsidRDefault="0082772A"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82772A" w:rsidP="006A597C">
      <w:pPr>
        <w:pStyle w:val="Heading1"/>
        <w:rPr>
          <w:highlight w:val="white"/>
        </w:rPr>
      </w:pPr>
      <w:r w:rsidRPr="008A67A6">
        <w:rPr>
          <w:highlight w:val="white"/>
        </w:rPr>
        <w:t>Methods and data</w:t>
      </w:r>
    </w:p>
    <w:p w14:paraId="7FF24086" w14:textId="77777777" w:rsidR="008E41CB" w:rsidRPr="008A67A6" w:rsidRDefault="008E41CB" w:rsidP="006A597C">
      <w:pPr>
        <w:rPr>
          <w:highlight w:val="white"/>
        </w:rPr>
      </w:pPr>
    </w:p>
    <w:p w14:paraId="7FF24087" w14:textId="77777777" w:rsidR="008E41CB" w:rsidRPr="0013460F" w:rsidRDefault="0082772A" w:rsidP="006A597C">
      <w:pPr>
        <w:pStyle w:val="Heading2"/>
        <w:rPr>
          <w:highlight w:val="white"/>
        </w:rPr>
      </w:pPr>
      <w:commentRangeStart w:id="35"/>
      <w:r w:rsidRPr="0013460F">
        <w:rPr>
          <w:highlight w:val="white"/>
        </w:rPr>
        <w:t>Data</w:t>
      </w:r>
      <w:commentRangeEnd w:id="35"/>
      <w:r w:rsidRPr="0013460F">
        <w:commentReference w:id="35"/>
      </w:r>
    </w:p>
    <w:p w14:paraId="7FF24088" w14:textId="592A8815" w:rsidR="008E41CB" w:rsidRPr="0013460F" w:rsidRDefault="00C07C31" w:rsidP="006A597C">
      <w:pPr>
        <w:pStyle w:val="Heading3"/>
        <w:rPr>
          <w:highlight w:val="white"/>
        </w:rPr>
      </w:pPr>
      <w:bookmarkStart w:id="36" w:name="OLE_LINK4"/>
      <w:bookmarkStart w:id="37" w:name="OLE_LINK5"/>
      <w:bookmarkStart w:id="38" w:name="OLE_LINK8"/>
      <w:r>
        <w:rPr>
          <w:highlight w:val="white"/>
        </w:rPr>
        <w:t>Reunion</w:t>
      </w:r>
      <w:r w:rsidRPr="0013460F">
        <w:rPr>
          <w:highlight w:val="white"/>
        </w:rPr>
        <w:t xml:space="preserve"> </w:t>
      </w:r>
      <w:bookmarkEnd w:id="36"/>
      <w:bookmarkEnd w:id="37"/>
      <w:bookmarkEnd w:id="38"/>
      <w:r w:rsidRPr="0013460F">
        <w:rPr>
          <w:highlight w:val="white"/>
        </w:rPr>
        <w:t>BSRN-station data</w:t>
      </w:r>
    </w:p>
    <w:p w14:paraId="7FF2408B" w14:textId="77777777" w:rsidR="008E41CB" w:rsidRPr="008A67A6" w:rsidRDefault="008E41CB" w:rsidP="006A597C"/>
    <w:p w14:paraId="7FF2408C" w14:textId="16FCC3C1" w:rsidR="008E41CB" w:rsidRPr="008A67A6" w:rsidRDefault="0082772A"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E" w14:textId="77777777" w:rsidR="008E41CB" w:rsidRPr="008A67A6" w:rsidRDefault="008E41CB" w:rsidP="006A597C"/>
    <w:p w14:paraId="7FF2408F" w14:textId="2A908D71"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6" w:tooltip="Long, 2008 #319" w:history="1">
        <w:r w:rsidR="00F33CA7" w:rsidRPr="00F33CA7">
          <w:rPr>
            <w:rStyle w:val="Hyperlink"/>
            <w:highlight w:val="white"/>
          </w:rPr>
          <w:fldChar w:fldCharType="begin"/>
        </w:r>
        <w:r w:rsidR="00F33CA7" w:rsidRPr="00F33CA7">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F33CA7" w:rsidRPr="00F33CA7">
          <w:rPr>
            <w:rStyle w:val="Hyperlink"/>
            <w:highlight w:val="white"/>
          </w:rPr>
          <w:fldChar w:fldCharType="separate"/>
        </w:r>
        <w:r w:rsidR="00F33CA7" w:rsidRPr="00F33CA7">
          <w:rPr>
            <w:rStyle w:val="Hyperlink"/>
            <w:highlight w:val="white"/>
          </w:rPr>
          <w:t>Long and Shi (2008)</w:t>
        </w:r>
        <w:r w:rsidR="00F33CA7" w:rsidRPr="00F33CA7">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39" w:name="OLE_LINK9"/>
      <w:bookmarkStart w:id="40" w:name="OLE_LINK10"/>
      <w:r w:rsidRPr="008A67A6">
        <w:rPr>
          <w:highlight w:val="white"/>
        </w:rPr>
        <w:t xml:space="preserve">relative humidity (RH, in %), and pressure (P, in </w:t>
      </w:r>
      <w:commentRangeStart w:id="41"/>
      <w:commentRangeStart w:id="42"/>
      <w:r w:rsidRPr="008A67A6">
        <w:rPr>
          <w:highlight w:val="white"/>
        </w:rPr>
        <w:t>h</w:t>
      </w:r>
      <w:commentRangeEnd w:id="41"/>
      <w:r w:rsidRPr="008A67A6">
        <w:commentReference w:id="41"/>
      </w:r>
      <w:commentRangeEnd w:id="42"/>
      <w:r w:rsidRPr="008A67A6">
        <w:commentReference w:id="42"/>
      </w:r>
      <w:r w:rsidRPr="008A67A6">
        <w:rPr>
          <w:highlight w:val="white"/>
        </w:rPr>
        <w:t xml:space="preserve">Pa). </w:t>
      </w:r>
      <w:bookmarkEnd w:id="39"/>
      <w:bookmarkEnd w:id="40"/>
      <w:r w:rsidRPr="008A67A6">
        <w:rPr>
          <w:highlight w:val="white"/>
        </w:rPr>
        <w:t xml:space="preserve">Unshaded and shaded CMP22 pyranometer measures GSW, and SWDif respectively, </w:t>
      </w:r>
      <w:bookmarkStart w:id="43" w:name="OLE_LINK19"/>
      <w:bookmarkStart w:id="44" w:name="OLE_LINK20"/>
      <w:r w:rsidRPr="008A67A6">
        <w:rPr>
          <w:highlight w:val="white"/>
        </w:rPr>
        <w:t>CHP11 pyrheliometer</w:t>
      </w:r>
      <w:bookmarkEnd w:id="43"/>
      <w:bookmarkEnd w:id="44"/>
      <w:r w:rsidRPr="008A67A6">
        <w:rPr>
          <w:highlight w:val="white"/>
        </w:rPr>
        <w:t xml:space="preserve"> is used to measure </w:t>
      </w:r>
      <w:r w:rsidRPr="008A67A6">
        <w:rPr>
          <w:highlight w:val="white"/>
        </w:rPr>
        <w:lastRenderedPageBreak/>
        <w:t xml:space="preserve">SWDir, </w:t>
      </w:r>
      <w:bookmarkStart w:id="45" w:name="OLE_LINK21"/>
      <w:bookmarkStart w:id="46" w:name="OLE_LINK22"/>
      <w:r w:rsidRPr="008A67A6">
        <w:rPr>
          <w:highlight w:val="white"/>
        </w:rPr>
        <w:t>CGR4 pyrgeometer</w:t>
      </w:r>
      <w:bookmarkEnd w:id="45"/>
      <w:bookmarkEnd w:id="46"/>
      <w:r w:rsidRPr="008A67A6">
        <w:rPr>
          <w:highlight w:val="white"/>
        </w:rPr>
        <w:t xml:space="preserve"> for LW</w:t>
      </w:r>
      <w:r w:rsidR="00A30C78">
        <w:rPr>
          <w:highlight w:val="white"/>
        </w:rPr>
        <w:t>D</w:t>
      </w:r>
      <w:r w:rsidRPr="008A67A6">
        <w:rPr>
          <w:highlight w:val="white"/>
        </w:rPr>
        <w:t xml:space="preserve">, and </w:t>
      </w:r>
      <w:bookmarkStart w:id="47" w:name="OLE_LINK13"/>
      <w:bookmarkStart w:id="48" w:name="OLE_LINK14"/>
      <w:r w:rsidRPr="008A67A6">
        <w:rPr>
          <w:highlight w:val="white"/>
        </w:rPr>
        <w:t>WXT530 weather transmitter</w:t>
      </w:r>
      <w:bookmarkEnd w:id="47"/>
      <w:bookmarkEnd w:id="48"/>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highlight w:val="white"/>
        </w:rPr>
      </w:pPr>
    </w:p>
    <w:p w14:paraId="0182045A" w14:textId="5F9562FE" w:rsidR="00206E20" w:rsidRDefault="00206E20" w:rsidP="00206E20">
      <w:pPr>
        <w:pStyle w:val="Caption"/>
        <w:keepNext/>
      </w:pPr>
      <w:bookmarkStart w:id="49" w:name="_Ref113522374"/>
      <w:r>
        <w:t xml:space="preserve">Table </w:t>
      </w:r>
      <w:r>
        <w:fldChar w:fldCharType="begin"/>
      </w:r>
      <w:r>
        <w:instrText xml:space="preserve"> SEQ Table \* ARABIC </w:instrText>
      </w:r>
      <w:r>
        <w:fldChar w:fldCharType="separate"/>
      </w:r>
      <w:r>
        <w:rPr>
          <w:noProof/>
        </w:rPr>
        <w:t>1</w:t>
      </w:r>
      <w:r>
        <w:fldChar w:fldCharType="end"/>
      </w:r>
      <w:bookmarkEnd w:id="49"/>
      <w:r>
        <w:t xml:space="preserve"> </w:t>
      </w:r>
      <w:r w:rsidR="006177A8">
        <w:t>Summary of data used in this study.</w:t>
      </w:r>
      <w:r w:rsidR="00C91BDD">
        <w:t xml:space="preserve"> The temporal resolution of all these variables is 5-minute.</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(unshaded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proofErr w:type="spellStart"/>
            <w:r w:rsidRPr="00C95CE7">
              <w:rPr>
                <w:color w:val="000000"/>
                <w:sz w:val="21"/>
                <w:szCs w:val="21"/>
              </w:rPr>
              <w:t>hPa</w:t>
            </w:r>
            <w:proofErr w:type="spellEnd"/>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spellStart"/>
            <w:r w:rsidRPr="00C95CE7">
              <w:rPr>
                <w:color w:val="000000"/>
                <w:sz w:val="21"/>
                <w:szCs w:val="21"/>
              </w:rPr>
              <w:t>allsky</w:t>
            </w:r>
            <w:proofErr w:type="spell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0A90B1A8" w14:textId="77777777" w:rsidR="009E3B66" w:rsidRDefault="009E3B66" w:rsidP="006A597C">
      <w:pPr>
        <w:rPr>
          <w:rFonts w:hint="eastAsia"/>
        </w:rPr>
      </w:pPr>
    </w:p>
    <w:p w14:paraId="7FF24092" w14:textId="090B5836" w:rsidR="008E41CB" w:rsidRDefault="00DD7F44" w:rsidP="00706145">
      <w:pPr>
        <w:widowControl/>
      </w:pPr>
      <w:r>
        <w:t xml:space="preserve">In </w:t>
      </w:r>
      <w:r w:rsidRPr="008A67A6">
        <w:t>addition to the QCs, the LWD data are also compared to CERES (Clouds and Earth’s Radiant Energy Systems) satellite-based product</w:t>
      </w:r>
      <w:r w:rsidR="000C5A76">
        <w:t>,</w:t>
      </w:r>
      <w:r w:rsidR="00F8743A" w:rsidRPr="000C5A76">
        <w:t xml:space="preserve"> SYN1deg-1Hour</w:t>
      </w:r>
      <w:r w:rsidR="009E5694" w:rsidRPr="000C5A76">
        <w:t xml:space="preserve"> </w:t>
      </w:r>
      <w:hyperlink w:anchor="_ENREF_25" w:tooltip="Smith, 2011 #322" w:history="1">
        <w:r w:rsidR="00F33CA7" w:rsidRPr="00F33CA7">
          <w:rPr>
            <w:rStyle w:val="Hyperlink"/>
          </w:rPr>
          <w:fldChar w:fldCharType="begin"/>
        </w:r>
        <w:r w:rsidR="00F33CA7" w:rsidRPr="00F33CA7">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F33CA7" w:rsidRPr="00F33CA7">
          <w:rPr>
            <w:rStyle w:val="Hyperlink"/>
          </w:rPr>
          <w:fldChar w:fldCharType="separate"/>
        </w:r>
        <w:r w:rsidR="00F33CA7" w:rsidRPr="00F33CA7">
          <w:rPr>
            <w:rStyle w:val="Hyperlink"/>
          </w:rPr>
          <w:t>Smith et al., 2011</w:t>
        </w:r>
        <w:r w:rsidR="00F33CA7" w:rsidRPr="00F33CA7">
          <w:rPr>
            <w:rStyle w:val="Hyperlink"/>
          </w:rPr>
          <w:fldChar w:fldCharType="end"/>
        </w:r>
      </w:hyperlink>
      <w:r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Pr="008A67A6">
        <w:t xml:space="preserve">All available data </w:t>
      </w:r>
      <w:r w:rsidR="00C60A7C">
        <w:t xml:space="preserve">from Reunion BSRN station </w:t>
      </w:r>
      <w:r w:rsidRPr="008A67A6">
        <w:t>(</w:t>
      </w:r>
      <w:r w:rsidRPr="00F8743A">
        <w:rPr>
          <w:color w:val="FF0000"/>
        </w:rPr>
        <w:t xml:space="preserve">June 2019 - February </w:t>
      </w:r>
      <w:commentRangeStart w:id="50"/>
      <w:r w:rsidRPr="00F8743A">
        <w:rPr>
          <w:color w:val="FF0000"/>
        </w:rPr>
        <w:t>202</w:t>
      </w:r>
      <w:r w:rsidR="00AC351F" w:rsidRPr="00F8743A">
        <w:rPr>
          <w:color w:val="FF0000"/>
        </w:rPr>
        <w:t>1</w:t>
      </w:r>
      <w:r w:rsidRPr="008A67A6">
        <w:t>)</w:t>
      </w:r>
      <w:commentRangeEnd w:id="50"/>
      <w:r w:rsidRPr="008A67A6">
        <w:commentReference w:id="50"/>
      </w:r>
      <w:r w:rsidRPr="008A67A6">
        <w:t xml:space="preserve"> was used</w:t>
      </w:r>
      <w:r w:rsidR="00A30C8E">
        <w:t xml:space="preserve"> for the comparison</w:t>
      </w:r>
      <w:r w:rsidRPr="008A67A6">
        <w:t>, and</w:t>
      </w:r>
      <w:r w:rsidR="00154D70">
        <w:t xml:space="preserve"> </w:t>
      </w:r>
      <w:r w:rsidRPr="008A67A6">
        <w:t xml:space="preserve">RMSE, MBE, </w:t>
      </w:r>
      <w:r>
        <w:t>and correlation efficien</w:t>
      </w:r>
      <w:r w:rsidR="00BD04B2">
        <w:rPr>
          <w:rFonts w:hint="eastAsia"/>
        </w:rPr>
        <w:t>t</w:t>
      </w:r>
      <w:r>
        <w:t xml:space="preserve"> </w:t>
      </w:r>
      <w:r w:rsidRPr="008A67A6">
        <w:t xml:space="preserve">r </w:t>
      </w:r>
      <w:r w:rsidR="00A30C8E">
        <w:t xml:space="preserve">are calculated </w:t>
      </w:r>
      <w:r w:rsidR="00DD0566">
        <w:t>at hourly, daily, and monthly timescales</w:t>
      </w:r>
      <w:r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Pr="008A67A6">
        <w:t>a correlation of 76, 90, and 98%; RMSE of 20.57, 11.36, and 5.76 W/m</w:t>
      </w:r>
      <w:r w:rsidRPr="00F8743A">
        <w:rPr>
          <w:vertAlign w:val="superscript"/>
        </w:rPr>
        <w:t>2</w:t>
      </w:r>
      <w:r w:rsidRPr="008A67A6">
        <w:t xml:space="preserve"> </w:t>
      </w:r>
      <w:r w:rsidR="00A72BFF">
        <w:t xml:space="preserve">and </w:t>
      </w:r>
      <w:r w:rsidR="00952E4C">
        <w:t>MAE of 16.21, 9.04 and 5.10 W/m</w:t>
      </w:r>
      <w:r w:rsidR="00952E4C" w:rsidRPr="00F8743A">
        <w:rPr>
          <w:vertAlign w:val="superscript"/>
        </w:rPr>
        <w:t>2</w:t>
      </w:r>
      <w:r w:rsidR="00952E4C">
        <w:t xml:space="preserve"> </w:t>
      </w:r>
      <w:r w:rsidRPr="008A67A6">
        <w:t xml:space="preserve">between LWD of the BSRN station and CERES </w:t>
      </w:r>
      <w:r w:rsidR="007D0C40">
        <w:t xml:space="preserve">is found </w:t>
      </w:r>
      <w:r w:rsidRPr="008A67A6">
        <w:t xml:space="preserve">at hourly, daily, and monthly </w:t>
      </w:r>
      <w:r w:rsidR="001A34D5">
        <w:t>timescales</w:t>
      </w:r>
      <w:r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27" w:tooltip="Yan, 2011 #321" w:history="1">
        <w:r w:rsidR="00F33CA7" w:rsidRPr="00F33CA7">
          <w:rPr>
            <w:rStyle w:val="Hyperlink"/>
          </w:rPr>
          <w:fldChar w:fldCharType="begin"/>
        </w:r>
        <w:r w:rsidR="00F33CA7" w:rsidRPr="00F33CA7">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F33CA7" w:rsidRPr="00F33CA7">
          <w:rPr>
            <w:rStyle w:val="Hyperlink"/>
          </w:rPr>
          <w:fldChar w:fldCharType="separate"/>
        </w:r>
        <w:r w:rsidR="00F33CA7" w:rsidRPr="00F33CA7">
          <w:rPr>
            <w:rStyle w:val="Hyperlink"/>
          </w:rPr>
          <w:t>Yan et al. (2011)</w:t>
        </w:r>
        <w:r w:rsidR="00F33CA7" w:rsidRPr="00F33CA7">
          <w:rPr>
            <w:rStyle w:val="Hyperlink"/>
          </w:rPr>
          <w:fldChar w:fldCharType="end"/>
        </w:r>
      </w:hyperlink>
      <w:r w:rsidR="00834F83">
        <w:t>,</w:t>
      </w:r>
      <w:r w:rsidR="00D536F9" w:rsidRPr="00F8743A">
        <w:rPr>
          <w:highlight w:val="white"/>
        </w:rPr>
        <w:t xml:space="preserve"> </w:t>
      </w:r>
      <w:hyperlink w:anchor="_ENREF_24" w:tooltip="Sheng, 2009 #323" w:history="1">
        <w:r w:rsidR="00F33CA7" w:rsidRPr="00F33CA7">
          <w:rPr>
            <w:rStyle w:val="Hyperlink"/>
            <w:highlight w:val="white"/>
          </w:rPr>
          <w:fldChar w:fldCharType="begin"/>
        </w:r>
        <w:r w:rsidR="00F33CA7" w:rsidRPr="00F33CA7">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F33CA7" w:rsidRPr="00F33CA7">
          <w:rPr>
            <w:rStyle w:val="Hyperlink"/>
            <w:highlight w:val="white"/>
          </w:rPr>
          <w:fldChar w:fldCharType="separate"/>
        </w:r>
        <w:r w:rsidR="00F33CA7" w:rsidRPr="00F33CA7">
          <w:rPr>
            <w:rStyle w:val="Hyperlink"/>
            <w:highlight w:val="white"/>
          </w:rPr>
          <w:t>Sheng et al. (2009)</w:t>
        </w:r>
        <w:r w:rsidR="00F33CA7" w:rsidRPr="00F33CA7">
          <w:rPr>
            <w:rStyle w:val="Hyperlink"/>
            <w:highlight w:val="white"/>
          </w:rPr>
          <w:fldChar w:fldCharType="end"/>
        </w:r>
      </w:hyperlink>
      <w:r w:rsidR="00834F83">
        <w:rPr>
          <w:highlight w:val="white"/>
        </w:rPr>
        <w:t>,</w:t>
      </w:r>
      <w:r w:rsidR="00D536F9" w:rsidRPr="00F8743A">
        <w:rPr>
          <w:highlight w:val="white"/>
        </w:rPr>
        <w:t xml:space="preserve"> </w:t>
      </w:r>
      <w:hyperlink w:anchor="_ENREF_6" w:tooltip="dos Santos Nascimento, 2018 #324" w:history="1">
        <w:r w:rsidR="00F33CA7" w:rsidRPr="00F33CA7">
          <w:rPr>
            <w:rStyle w:val="Hyperlink"/>
            <w:highlight w:val="white"/>
          </w:rPr>
          <w:fldChar w:fldCharType="begin"/>
        </w:r>
        <w:r w:rsidR="00F33CA7" w:rsidRPr="00F33CA7">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F33CA7" w:rsidRPr="00F33CA7">
          <w:rPr>
            <w:rStyle w:val="Hyperlink"/>
            <w:highlight w:val="white"/>
          </w:rPr>
          <w:fldChar w:fldCharType="separate"/>
        </w:r>
        <w:r w:rsidR="00F33CA7" w:rsidRPr="00F33CA7">
          <w:rPr>
            <w:rStyle w:val="Hyperlink"/>
            <w:highlight w:val="white"/>
          </w:rPr>
          <w:t>dos Santos Nascimento et al. (2018)</w:t>
        </w:r>
        <w:r w:rsidR="00F33CA7" w:rsidRPr="00F33CA7">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2B7A8F">
        <w:t>(</w:t>
      </w:r>
      <w:hyperlink w:anchor="_ENREF_20" w:tooltip="NASA, 2021 #326" w:history="1">
        <w:r w:rsidR="00F33CA7" w:rsidRPr="00F33CA7">
          <w:rPr>
            <w:rStyle w:val="Hyperlink"/>
          </w:rPr>
          <w:fldChar w:fldCharType="begin"/>
        </w:r>
        <w:r w:rsidR="00F33CA7" w:rsidRPr="00F33CA7">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F33CA7" w:rsidRPr="00F33CA7">
          <w:rPr>
            <w:rStyle w:val="Hyperlink"/>
          </w:rPr>
          <w:fldChar w:fldCharType="separate"/>
        </w:r>
        <w:r w:rsidR="00F33CA7" w:rsidRPr="00F33CA7">
          <w:rPr>
            <w:rStyle w:val="Hyperlink"/>
          </w:rPr>
          <w:t>NASA, 2021</w:t>
        </w:r>
        <w:r w:rsidR="00F33CA7" w:rsidRPr="00F33CA7">
          <w:rPr>
            <w:rStyle w:val="Hyperlink"/>
          </w:rPr>
          <w:fldChar w:fldCharType="end"/>
        </w:r>
      </w:hyperlink>
      <w:r w:rsidR="002B7A8F">
        <w:t>)</w:t>
      </w:r>
      <w:r w:rsidR="00706145">
        <w:t>.</w:t>
      </w:r>
    </w:p>
    <w:p w14:paraId="0BD93314" w14:textId="2CFEF4C9" w:rsidR="00CC27A1" w:rsidRPr="00CC27A1" w:rsidRDefault="00CC27A1" w:rsidP="00F8743A">
      <w:pPr>
        <w:widowControl/>
        <w:jc w:val="left"/>
      </w:pPr>
    </w:p>
    <w:p w14:paraId="39592822" w14:textId="77777777" w:rsidR="007E137C" w:rsidRDefault="0082772A" w:rsidP="007E137C">
      <w:pPr>
        <w:keepNext/>
      </w:pPr>
      <w:r w:rsidRPr="008A67A6">
        <w:rPr>
          <w:noProof/>
        </w:rPr>
        <w:lastRenderedPageBreak/>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7E137C" w:rsidRDefault="007E137C" w:rsidP="007E137C">
      <w:pPr>
        <w:pStyle w:val="Caption"/>
      </w:pPr>
      <w:bookmarkStart w:id="51" w:name="_Ref113522709"/>
      <w:r>
        <w:t xml:space="preserve">Fig. </w:t>
      </w:r>
      <w:r>
        <w:fldChar w:fldCharType="begin"/>
      </w:r>
      <w:r>
        <w:instrText xml:space="preserve"> SEQ Fig. \* ARABIC </w:instrText>
      </w:r>
      <w:r>
        <w:fldChar w:fldCharType="separate"/>
      </w:r>
      <w:r w:rsidR="000940EB">
        <w:rPr>
          <w:noProof/>
        </w:rPr>
        <w:t>2</w:t>
      </w:r>
      <w:r>
        <w:fldChar w:fldCharType="end"/>
      </w:r>
      <w:bookmarkEnd w:id="51"/>
      <w:r>
        <w:t xml:space="preserve"> C</w:t>
      </w:r>
      <w:r w:rsidRPr="008A67A6">
        <w:rPr>
          <w:highlight w:val="white"/>
        </w:rPr>
        <w:t xml:space="preserve">omparison of LWD from Reunion BSRN station and CERES, at timescales of hourly, daily, and monthly </w:t>
      </w:r>
      <w:r w:rsidR="00974227">
        <w:rPr>
          <w:highlight w:val="white"/>
        </w:rPr>
        <w:t>timescales in</w:t>
      </w:r>
      <w:r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82772A" w:rsidP="00C16833">
      <w:pPr>
        <w:pStyle w:val="Heading3"/>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637FE2D3" w:rsidR="008E41CB" w:rsidRDefault="0082772A"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w:t>
      </w:r>
      <w:bookmarkStart w:id="52" w:name="OLE_LINK24"/>
      <w:bookmarkStart w:id="53" w:name="OLE_LINK25"/>
      <w:r w:rsidRPr="008A67A6">
        <w:rPr>
          <w:highlight w:val="white"/>
        </w:rPr>
        <w:t>UV-Indien network</w:t>
      </w:r>
      <w:bookmarkEnd w:id="52"/>
      <w:bookmarkEnd w:id="53"/>
      <w:r w:rsidR="00CA5E3E">
        <w:rPr>
          <w:highlight w:val="white"/>
        </w:rPr>
        <w:t xml:space="preserve"> </w:t>
      </w:r>
      <w:hyperlink w:anchor="_ENREF_13" w:tooltip="Lamy, 2021 #327"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F33CA7" w:rsidRPr="00F33CA7">
          <w:rPr>
            <w:rStyle w:val="Hyperlink"/>
            <w:highlight w:val="white"/>
          </w:rPr>
          <w:fldChar w:fldCharType="separate"/>
        </w:r>
        <w:r w:rsidR="00F33CA7" w:rsidRPr="00F33CA7">
          <w:rPr>
            <w:rStyle w:val="Hyperlink"/>
            <w:highlight w:val="white"/>
          </w:rPr>
          <w:t>Lamy et al., 2021</w:t>
        </w:r>
        <w:r w:rsidR="00F33CA7" w:rsidRPr="00F33CA7">
          <w:rPr>
            <w:rStyle w:val="Hyperlink"/>
            <w:highlight w:val="white"/>
          </w:rPr>
          <w:fldChar w:fldCharType="end"/>
        </w:r>
      </w:hyperlink>
      <w:r w:rsidR="001D7820">
        <w:rPr>
          <w:highlight w:val="white"/>
        </w:rPr>
        <w:t>.</w:t>
      </w:r>
      <w:r w:rsidR="00122845">
        <w:rPr>
          <w:highlight w:val="white"/>
        </w:rPr>
        <w:t xml:space="preserve"> </w:t>
      </w:r>
      <w:commentRangeStart w:id="54"/>
      <w:r w:rsidRPr="008A67A6">
        <w:rPr>
          <w:highlight w:val="white"/>
        </w:rPr>
        <w:t xml:space="preserve">This camera is </w:t>
      </w:r>
      <w:r w:rsidR="001D7820">
        <w:rPr>
          <w:highlight w:val="white"/>
        </w:rPr>
        <w:t xml:space="preserve">located less than </w:t>
      </w:r>
      <w:r w:rsidR="00B70399">
        <w:rPr>
          <w:highlight w:val="white"/>
        </w:rPr>
        <w:t>10</w:t>
      </w:r>
      <w:r w:rsidR="001D7820">
        <w:rPr>
          <w:highlight w:val="white"/>
        </w:rPr>
        <w:t>0 meters from the Reunion BSRN station</w:t>
      </w:r>
      <w:r w:rsidR="001D7820" w:rsidRPr="008A67A6">
        <w:rPr>
          <w:highlight w:val="white"/>
        </w:rPr>
        <w:t>.</w:t>
      </w:r>
      <w:commentRangeEnd w:id="54"/>
      <w:r w:rsidR="001D7820">
        <w:rPr>
          <w:rStyle w:val="CommentReference"/>
        </w:rPr>
        <w:commentReference w:id="54"/>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classified into clear sky; sun; thick cloud; or thin cloud with cloud segmentation algorithm. CF is computed from pixels with clear and cloudy sky, geometrically calibrated image </w:t>
      </w:r>
      <w:hyperlink w:anchor="_ENREF_3" w:tooltip="Cadet, 2020 #346"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&lt;EndNote&gt;&lt;Cite&gt;&lt;Author&gt;Cadet&lt;/Author&gt;&lt;Year&gt;2020&lt;/Year&gt;&lt;RecNum&gt;346&lt;/RecNum&gt;&lt;DisplayText&gt;Cadet et al., 2020&lt;/DisplayText&gt;&lt;record&gt;&lt;rec-number&gt;346&lt;/rec-number&gt;&lt;foreign-keys&gt;&lt;key app="EN" db-id="ap2s0vva2tfapsexxan50rrawfdrerr00v90" timestamp="1664347082"&gt;346&lt;/key&gt;&lt;/foreign-keys&gt;&lt;ref-type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F33CA7" w:rsidRPr="00F33CA7">
          <w:rPr>
            <w:rStyle w:val="Hyperlink"/>
            <w:highlight w:val="white"/>
          </w:rPr>
          <w:fldChar w:fldCharType="separate"/>
        </w:r>
        <w:r w:rsidR="00F33CA7" w:rsidRPr="00F33CA7">
          <w:rPr>
            <w:rStyle w:val="Hyperlink"/>
            <w:highlight w:val="white"/>
          </w:rPr>
          <w:t>Cadet et al., 2020</w:t>
        </w:r>
        <w:r w:rsidR="00F33CA7" w:rsidRPr="00F33CA7">
          <w:rPr>
            <w:rStyle w:val="Hyperlink"/>
            <w:highlight w:val="white"/>
          </w:rPr>
          <w:fldChar w:fldCharType="end"/>
        </w:r>
      </w:hyperlink>
      <w:r w:rsidRPr="008A67A6">
        <w:rPr>
          <w:highlight w:val="white"/>
        </w:rPr>
        <w:t xml:space="preserve">. As the camera is not mounted with infrared sensors, the station does not record night-time CF. In this study, </w:t>
      </w:r>
      <w:r w:rsidR="00F055DB">
        <w:rPr>
          <w:highlight w:val="white"/>
        </w:rPr>
        <w:t xml:space="preserve">only </w:t>
      </w:r>
      <w:r w:rsidRPr="008A67A6">
        <w:rPr>
          <w:highlight w:val="white"/>
        </w:rPr>
        <w:t xml:space="preserve">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79FF7062" w:rsidR="00952B74" w:rsidRPr="006F5CD9" w:rsidRDefault="00952B74" w:rsidP="006A597C">
      <w:pPr>
        <w:rPr>
          <w:color w:val="FF0000"/>
          <w:highlight w:val="white"/>
        </w:rPr>
      </w:pPr>
      <w:r w:rsidRPr="006F5CD9">
        <w:rPr>
          <w:rFonts w:hint="eastAsia"/>
          <w:color w:val="FF0000"/>
          <w:highlight w:val="white"/>
        </w:rPr>
        <w:t>L</w:t>
      </w:r>
      <w:r w:rsidRPr="006F5CD9">
        <w:rPr>
          <w:color w:val="FF0000"/>
          <w:highlight w:val="white"/>
        </w:rPr>
        <w:t xml:space="preserve">W from 2019-06 to </w:t>
      </w:r>
      <w:r w:rsidR="005D5A19" w:rsidRPr="006F5CD9">
        <w:rPr>
          <w:color w:val="FF0000"/>
          <w:highlight w:val="white"/>
        </w:rPr>
        <w:t>present.</w:t>
      </w:r>
      <w:r w:rsidRPr="006F5CD9">
        <w:rPr>
          <w:color w:val="FF0000"/>
          <w:highlight w:val="white"/>
        </w:rPr>
        <w:t xml:space="preserve"> </w:t>
      </w:r>
    </w:p>
    <w:p w14:paraId="224CF313" w14:textId="77777777" w:rsidR="00CA2631" w:rsidRDefault="00CA2631" w:rsidP="006A597C">
      <w:pPr>
        <w:rPr>
          <w:highlight w:val="white"/>
        </w:rPr>
      </w:pPr>
    </w:p>
    <w:p w14:paraId="6E5C049A" w14:textId="719EB46A" w:rsidR="001A58C9" w:rsidRDefault="001A5AC9" w:rsidP="001A5AC9">
      <w:pPr>
        <w:pStyle w:val="Heading4"/>
        <w:rPr>
          <w:rFonts w:hint="eastAsia"/>
          <w:highlight w:val="white"/>
        </w:rPr>
      </w:pPr>
      <w:r>
        <w:rPr>
          <w:highlight w:val="white"/>
        </w:rPr>
        <w:lastRenderedPageBreak/>
        <w:t>To-do: seasonal data test.</w:t>
      </w:r>
    </w:p>
    <w:p w14:paraId="027D5E9B" w14:textId="77777777" w:rsidR="00F055DB" w:rsidRDefault="0082772A" w:rsidP="00F055DB">
      <w:pPr>
        <w:keepNext/>
      </w:pPr>
      <w:r w:rsidRPr="008A67A6">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675033A1" w:rsidR="008E41CB" w:rsidRPr="008A67A6" w:rsidRDefault="00F055DB" w:rsidP="00F055DB">
      <w:pPr>
        <w:pStyle w:val="Caption"/>
        <w:rPr>
          <w:highlight w:val="white"/>
        </w:rPr>
      </w:pPr>
      <w:bookmarkStart w:id="55" w:name="_Ref114140574"/>
      <w:r>
        <w:t xml:space="preserve">Fig. </w:t>
      </w:r>
      <w:r>
        <w:fldChar w:fldCharType="begin"/>
      </w:r>
      <w:r>
        <w:instrText xml:space="preserve"> SEQ Fig. \* ARABIC </w:instrText>
      </w:r>
      <w:r>
        <w:fldChar w:fldCharType="separate"/>
      </w:r>
      <w:r w:rsidR="000940EB">
        <w:rPr>
          <w:noProof/>
        </w:rPr>
        <w:t>3</w:t>
      </w:r>
      <w:r>
        <w:fldChar w:fldCharType="end"/>
      </w:r>
      <w:bookmarkEnd w:id="55"/>
      <w:r>
        <w:t xml:space="preserve"> </w:t>
      </w:r>
      <w:r w:rsidR="001F1FFE">
        <w:t xml:space="preserve">One-week example of </w:t>
      </w:r>
      <w:r w:rsidR="00A41332">
        <w:t xml:space="preserve">time series of the </w:t>
      </w:r>
      <w:r w:rsidR="001F1FFE">
        <w:t>measurements used in this study</w:t>
      </w:r>
      <w:r w:rsidR="00A41332">
        <w:t>.</w:t>
      </w:r>
    </w:p>
    <w:p w14:paraId="7FF240A2" w14:textId="77777777" w:rsidR="008E41CB" w:rsidRPr="008A67A6" w:rsidRDefault="008E41CB" w:rsidP="006A597C">
      <w:pPr>
        <w:rPr>
          <w:highlight w:val="white"/>
        </w:rPr>
      </w:pPr>
    </w:p>
    <w:p w14:paraId="7FF240A3" w14:textId="77777777" w:rsidR="008E41CB" w:rsidRPr="006A597C" w:rsidRDefault="0082772A" w:rsidP="006A597C">
      <w:pPr>
        <w:pStyle w:val="Heading2"/>
        <w:rPr>
          <w:highlight w:val="white"/>
        </w:rPr>
      </w:pPr>
      <w:r w:rsidRPr="006A597C">
        <w:rPr>
          <w:highlight w:val="white"/>
        </w:rPr>
        <w:t>Automatic Partial Cloud Amount Detection Algorithm (APCADA)</w:t>
      </w:r>
    </w:p>
    <w:p w14:paraId="7FF240A4" w14:textId="77777777" w:rsidR="008E41CB" w:rsidRDefault="008E41CB" w:rsidP="006A597C">
      <w:pPr>
        <w:rPr>
          <w:highlight w:val="white"/>
        </w:rPr>
      </w:pPr>
    </w:p>
    <w:p w14:paraId="688397BC" w14:textId="6AC1F00C" w:rsidR="00200BAA" w:rsidRDefault="00846B83" w:rsidP="00200BAA">
      <w:pPr>
        <w:rPr>
          <w:highlight w:val="white"/>
        </w:rPr>
      </w:pPr>
      <w:r>
        <w:rPr>
          <w:highlight w:val="white"/>
        </w:rPr>
        <w:t xml:space="preserve">A method of </w:t>
      </w:r>
      <w:r w:rsidR="00200BAA" w:rsidRPr="00200BAA">
        <w:rPr>
          <w:highlight w:val="white"/>
        </w:rPr>
        <w:t>Automatic Partial Cloud Amount Detection Algorithm (APCADA)</w:t>
      </w:r>
      <w:r w:rsidR="00254520">
        <w:rPr>
          <w:highlight w:val="white"/>
        </w:rPr>
        <w:t xml:space="preserve"> is developed by </w:t>
      </w:r>
      <w:hyperlink w:anchor="_ENREF_8" w:tooltip="Dürr, 2004 #305" w:history="1">
        <w:r w:rsidR="00F33CA7" w:rsidRPr="00F33CA7">
          <w:rPr>
            <w:rStyle w:val="Hyperlink"/>
            <w:highlight w:val="white"/>
          </w:rPr>
          <w:fldChar w:fldCharType="begin"/>
        </w:r>
        <w:r w:rsidR="00F33CA7" w:rsidRPr="00F33CA7">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Dürr and Philipona (2004)</w:t>
        </w:r>
        <w:r w:rsidR="00F33CA7" w:rsidRPr="00F33CA7">
          <w:rPr>
            <w:rStyle w:val="Hyperlink"/>
            <w:highlight w:val="white"/>
          </w:rPr>
          <w:fldChar w:fldCharType="end"/>
        </w:r>
      </w:hyperlink>
      <w:r w:rsidR="00200BAA" w:rsidRPr="00200BAA">
        <w:rPr>
          <w:highlight w:val="white"/>
        </w:rPr>
        <w:t xml:space="preserve"> </w:t>
      </w:r>
      <w:r w:rsidR="00254520">
        <w:rPr>
          <w:highlight w:val="white"/>
        </w:rPr>
        <w:t>to estimate</w:t>
      </w:r>
      <w:r w:rsidR="00200BAA" w:rsidRPr="00200BAA">
        <w:rPr>
          <w:highlight w:val="white"/>
        </w:rPr>
        <w:t xml:space="preserve"> the cloud amount without high clouds directly from longwave downward radiation (L</w:t>
      </w:r>
      <w:r w:rsidR="00800833">
        <w:rPr>
          <w:highlight w:val="white"/>
        </w:rPr>
        <w:t>WD</w:t>
      </w:r>
      <w:r w:rsidR="00200BAA" w:rsidRPr="00200BAA">
        <w:rPr>
          <w:highlight w:val="white"/>
        </w:rPr>
        <w:t xml:space="preserve">), air temperature, and humidity. </w:t>
      </w:r>
    </w:p>
    <w:p w14:paraId="2F92BF7D" w14:textId="77777777" w:rsidR="00254520" w:rsidRPr="00200BAA" w:rsidRDefault="00254520" w:rsidP="00200BAA">
      <w:pPr>
        <w:rPr>
          <w:highlight w:val="white"/>
        </w:rPr>
      </w:pPr>
    </w:p>
    <w:p w14:paraId="1B60E70F" w14:textId="6EE13D09" w:rsidR="00200BAA" w:rsidRPr="00200BAA" w:rsidRDefault="00200BAA" w:rsidP="00200BAA">
      <w:pPr>
        <w:rPr>
          <w:highlight w:val="white"/>
        </w:rPr>
      </w:pPr>
      <w:r w:rsidRPr="00200BAA">
        <w:rPr>
          <w:highlight w:val="white"/>
        </w:rPr>
        <w:t xml:space="preserve">The determination of </w:t>
      </w:r>
      <w:r w:rsidR="0058511E">
        <w:rPr>
          <w:highlight w:val="white"/>
        </w:rPr>
        <w:t>p</w:t>
      </w:r>
      <w:r w:rsidRPr="00200BAA">
        <w:rPr>
          <w:highlight w:val="white"/>
        </w:rPr>
        <w:t>artial cloud amount according to APCADA is based on two parameters: the cloud-free index (CFI) and the variability of longwave downward radiation (STD L</w:t>
      </w:r>
      <w:r w:rsidR="00F35622">
        <w:rPr>
          <w:highlight w:val="white"/>
        </w:rPr>
        <w:t>WD</w:t>
      </w:r>
      <w:r w:rsidRPr="00200BAA">
        <w:rPr>
          <w:highlight w:val="white"/>
        </w:rPr>
        <w:t>). The CFI</w:t>
      </w:r>
      <w:r w:rsidR="00F11769">
        <w:rPr>
          <w:highlight w:val="white"/>
        </w:rPr>
        <w:t xml:space="preserve">, </w:t>
      </w:r>
      <w:r w:rsidR="00F11769" w:rsidRPr="008A67A6">
        <w:rPr>
          <w:highlight w:val="white"/>
        </w:rPr>
        <w:t>a ratio of apparent emittance of the sky to the empirical apparent cloud free emittance</w:t>
      </w:r>
      <w:r w:rsidR="00F11769">
        <w:rPr>
          <w:highlight w:val="white"/>
        </w:rPr>
        <w:t>,</w:t>
      </w:r>
      <w:r w:rsidRPr="00200BAA">
        <w:rPr>
          <w:highlight w:val="white"/>
        </w:rPr>
        <w:t xml:space="preserve"> </w:t>
      </w:r>
      <w:r w:rsidR="006A0919">
        <w:rPr>
          <w:highlight w:val="white"/>
        </w:rPr>
        <w:t xml:space="preserve">is used </w:t>
      </w:r>
      <w:r w:rsidR="006A0919" w:rsidRPr="00F71EDC">
        <w:rPr>
          <w:highlight w:val="white"/>
        </w:rPr>
        <w:t xml:space="preserve">to distinguish between clear or cloudy conditions. </w:t>
      </w:r>
      <w:r w:rsidR="00211EEA">
        <w:rPr>
          <w:highlight w:val="white"/>
        </w:rPr>
        <w:t xml:space="preserve">It </w:t>
      </w:r>
      <w:r w:rsidRPr="00200BAA">
        <w:rPr>
          <w:highlight w:val="white"/>
        </w:rPr>
        <w:t xml:space="preserve">is calculated as: </w:t>
      </w:r>
    </w:p>
    <w:p w14:paraId="2F33AA2B" w14:textId="77777777" w:rsidR="0079410A" w:rsidRDefault="0079410A" w:rsidP="006A597C">
      <w:pPr>
        <w:rPr>
          <w:highlight w:val="white"/>
        </w:rPr>
      </w:pPr>
    </w:p>
    <w:p w14:paraId="3DA2A281" w14:textId="7AE896A9" w:rsidR="0079410A" w:rsidRPr="00226A05"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56" w:name="OLE_LINK17"/>
            <w:bookmarkStart w:id="57"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56"/>
            <w:bookmarkEnd w:id="57"/>
            <m:sSup>
              <m:sSupPr>
                <m:ctrlPr>
                  <w:rPr>
                    <w:rFonts w:ascii="Cambria Math" w:hAnsi="Cambria Math"/>
                  </w:rPr>
                </m:ctrlPr>
              </m:sSupPr>
              <m:e>
                <w:bookmarkStart w:id="58" w:name="OLE_LINK39"/>
                <w:bookmarkStart w:id="59" w:name="OLE_LINK40"/>
                <m:r>
                  <m:rPr>
                    <m:sty m:val="p"/>
                  </m:rPr>
                  <w:rPr>
                    <w:rFonts w:ascii="Cambria Math" w:hAnsi="Cambria Math"/>
                  </w:rPr>
                  <m:t>T</m:t>
                </m:r>
                <w:bookmarkEnd w:id="58"/>
                <w:bookmarkEnd w:id="59"/>
              </m:e>
              <m:sup>
                <m:r>
                  <m:rPr>
                    <m:sty m:val="p"/>
                  </m:rPr>
                  <w:rPr>
                    <w:rFonts w:ascii="Cambria Math" w:hAnsi="Cambria Math"/>
                  </w:rPr>
                  <m:t>4</m:t>
                </m:r>
              </m:sup>
            </m:sSup>
          </m:num>
          <m:den>
            <w:bookmarkStart w:id="60" w:name="OLE_LINK27"/>
            <w:bookmarkStart w:id="61"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60"/>
            <w:bookmarkEnd w:id="61"/>
          </m:den>
        </m:f>
      </m:oMath>
      <w:r w:rsidR="00D310E9">
        <w:rPr>
          <w:rFonts w:hint="eastAsia"/>
        </w:rPr>
        <w:t xml:space="preserve"> </w:t>
      </w:r>
      <w:r w:rsidR="00D310E9">
        <w:tab/>
      </w:r>
      <w:r w:rsidR="00D310E9">
        <w:tab/>
      </w:r>
      <w:r w:rsidR="00341DA4">
        <w:t xml:space="preserve">Eq. </w:t>
      </w:r>
      <w:r w:rsidR="00341DA4">
        <w:fldChar w:fldCharType="begin"/>
      </w:r>
      <w:r w:rsidR="00341DA4">
        <w:instrText xml:space="preserve"> SEQ Eq. \* ARABIC </w:instrText>
      </w:r>
      <w:r w:rsidR="00341DA4">
        <w:fldChar w:fldCharType="separate"/>
      </w:r>
      <w:r w:rsidR="001B7135">
        <w:rPr>
          <w:noProof/>
        </w:rPr>
        <w:t>1</w:t>
      </w:r>
      <w:r w:rsidR="00341DA4">
        <w:fldChar w:fldCharType="end"/>
      </w:r>
    </w:p>
    <w:p w14:paraId="20123C77" w14:textId="22DE92FE" w:rsidR="00B47BD9" w:rsidRDefault="00B47BD9" w:rsidP="00B47BD9">
      <w:pPr>
        <w:rPr>
          <w:highlight w:val="white"/>
        </w:rPr>
      </w:pPr>
      <w:r w:rsidRPr="00B47BD9">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B47BD9">
        <w:rPr>
          <w:highlight w:val="white"/>
        </w:rPr>
        <w:t xml:space="preserve"> is the Stefan–Boltzmann constant, </w:t>
      </w:r>
      <m:oMath>
        <m:r>
          <m:rPr>
            <m:sty m:val="p"/>
          </m:rPr>
          <w:rPr>
            <w:rFonts w:ascii="Cambria Math" w:hAnsi="Cambria Math"/>
          </w:rPr>
          <m:t>T</m:t>
        </m:r>
      </m:oMath>
      <w:r w:rsidR="00DD1597" w:rsidRPr="00B47BD9">
        <w:rPr>
          <w:highlight w:val="white"/>
        </w:rPr>
        <w:t xml:space="preserve"> </w:t>
      </w:r>
      <w:r w:rsidR="00DD1597">
        <w:rPr>
          <w:highlight w:val="white"/>
        </w:rPr>
        <w:t xml:space="preserve">is </w:t>
      </w:r>
      <w:r w:rsidRPr="00B47BD9">
        <w:rPr>
          <w:highlight w:val="white"/>
        </w:rPr>
        <w:t>the air temperature in Kelvin,</w:t>
      </w:r>
      <w:r w:rsidR="00DD1597">
        <w:rPr>
          <w:highlight w:val="white"/>
        </w:rPr>
        <w:t xml:space="preserve"> and</w:t>
      </w:r>
      <w:r w:rsidRPr="00B47BD9">
        <w:rPr>
          <w:highlight w:val="white"/>
        </w:rPr>
        <w:t xml:space="preserve"> </w:t>
      </w:r>
      <w:bookmarkStart w:id="62" w:name="OLE_LINK45"/>
      <w:bookmarkStart w:id="63"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B47BD9">
        <w:rPr>
          <w:highlight w:val="white"/>
        </w:rPr>
        <w:t>the emissivity of a cloud-free sky</w:t>
      </w:r>
      <w:bookmarkEnd w:id="62"/>
      <w:bookmarkEnd w:id="63"/>
      <w:r w:rsidR="00CF6FA6">
        <w:rPr>
          <w:highlight w:val="white"/>
        </w:rPr>
        <w:t>, which is defined as:</w:t>
      </w:r>
    </w:p>
    <w:bookmarkStart w:id="64" w:name="_Ref113890063"/>
    <w:p w14:paraId="3D6E7F7D" w14:textId="3C4FA9E7" w:rsidR="00226A05" w:rsidRPr="00B47BD9"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65" w:name="OLE_LINK35"/>
        <w:bookmarkStart w:id="66" w:name="OLE_LINK36"/>
        <m:r>
          <w:rPr>
            <w:rFonts w:ascii="Cambria Math" w:hAnsi="Cambria Math"/>
            <w:sz w:val="24"/>
            <w:szCs w:val="24"/>
          </w:rPr>
          <m:t>k</m:t>
        </m:r>
        <w:bookmarkEnd w:id="65"/>
        <w:bookmarkEnd w:id="66"/>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26A05">
        <w:rPr>
          <w:rFonts w:hint="eastAsia"/>
          <w:sz w:val="24"/>
          <w:szCs w:val="24"/>
        </w:rPr>
        <w:t xml:space="preserve"> </w:t>
      </w:r>
      <w:r w:rsidR="00CF6FA6" w:rsidRPr="00226A05">
        <w:rPr>
          <w:sz w:val="24"/>
          <w:szCs w:val="24"/>
        </w:rPr>
        <w:tab/>
      </w:r>
      <w:r w:rsidR="00CF6FA6" w:rsidRPr="008A197A">
        <w:rPr>
          <w:rFonts w:ascii="Times New Roman" w:eastAsia="Times New Roman" w:hAnsi="Times New Roman" w:cs="Times New Roman"/>
          <w:sz w:val="24"/>
          <w:szCs w:val="24"/>
          <w:highlight w:val="white"/>
        </w:rPr>
        <w:t xml:space="preserve">Eq. </w:t>
      </w:r>
      <w:r w:rsidR="00CF6FA6" w:rsidRPr="008A197A">
        <w:rPr>
          <w:rFonts w:ascii="Times New Roman" w:eastAsia="Times New Roman" w:hAnsi="Times New Roman" w:cs="Times New Roman"/>
          <w:sz w:val="24"/>
          <w:szCs w:val="24"/>
          <w:highlight w:val="white"/>
        </w:rPr>
        <w:fldChar w:fldCharType="begin"/>
      </w:r>
      <w:r w:rsidR="00CF6FA6" w:rsidRPr="008A197A">
        <w:rPr>
          <w:rFonts w:ascii="Times New Roman" w:eastAsia="Times New Roman" w:hAnsi="Times New Roman" w:cs="Times New Roman"/>
          <w:sz w:val="24"/>
          <w:szCs w:val="24"/>
          <w:highlight w:val="white"/>
        </w:rPr>
        <w:instrText xml:space="preserve"> SEQ Eq. \* ARABIC </w:instrText>
      </w:r>
      <w:r w:rsidR="00CF6FA6" w:rsidRPr="008A197A">
        <w:rPr>
          <w:rFonts w:ascii="Times New Roman" w:eastAsia="Times New Roman" w:hAnsi="Times New Roman" w:cs="Times New Roman"/>
          <w:sz w:val="24"/>
          <w:szCs w:val="24"/>
          <w:highlight w:val="white"/>
        </w:rPr>
        <w:fldChar w:fldCharType="separate"/>
      </w:r>
      <w:r w:rsidR="001B7135">
        <w:rPr>
          <w:rFonts w:ascii="Times New Roman" w:eastAsia="Times New Roman" w:hAnsi="Times New Roman" w:cs="Times New Roman"/>
          <w:noProof/>
          <w:sz w:val="24"/>
          <w:szCs w:val="24"/>
          <w:highlight w:val="white"/>
        </w:rPr>
        <w:t>2</w:t>
      </w:r>
      <w:r w:rsidR="00CF6FA6" w:rsidRPr="008A197A">
        <w:rPr>
          <w:rFonts w:ascii="Times New Roman" w:eastAsia="Times New Roman" w:hAnsi="Times New Roman" w:cs="Times New Roman"/>
          <w:sz w:val="24"/>
          <w:szCs w:val="24"/>
          <w:highlight w:val="white"/>
        </w:rPr>
        <w:fldChar w:fldCharType="end"/>
      </w:r>
      <w:bookmarkEnd w:id="64"/>
    </w:p>
    <w:p w14:paraId="6631713D" w14:textId="28A82184" w:rsidR="00226A05" w:rsidRPr="00EB7867" w:rsidRDefault="007034EA" w:rsidP="006A597C">
      <w:r>
        <w:rPr>
          <w:highlight w:val="white"/>
        </w:rPr>
        <w:t>w</w:t>
      </w:r>
      <w:r w:rsidR="00226A05">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8A67A6">
        <w:t xml:space="preserve"> is altitude-dependent emittance of dry atmosphere, </w:t>
      </w:r>
      <m:oMath>
        <m:r>
          <w:rPr>
            <w:rFonts w:ascii="Cambria Math" w:hAnsi="Cambria Math"/>
          </w:rPr>
          <m:t>k</m:t>
        </m:r>
      </m:oMath>
      <w:r w:rsidR="00226A05" w:rsidRPr="008A67A6">
        <w:t xml:space="preserve"> is a location-dependent coefficient</w:t>
      </w:r>
      <w:r w:rsidR="009D4A68">
        <w:t xml:space="preserve">, </w:t>
      </w:r>
      <m:oMath>
        <m:r>
          <w:rPr>
            <w:rFonts w:ascii="Cambria Math" w:hAnsi="Cambria Math"/>
          </w:rPr>
          <m:t>T</m:t>
        </m:r>
      </m:oMath>
      <w:r w:rsidR="009D4A68" w:rsidRPr="008A67A6">
        <w:t xml:space="preserve"> is air temperature (</w:t>
      </w:r>
      <w:r w:rsidR="009D4A68">
        <w:t xml:space="preserve">in </w:t>
      </w:r>
      <w:r w:rsidR="009D4A68" w:rsidRPr="008A67A6">
        <w:t xml:space="preserve">K), </w:t>
      </w:r>
      <w:r w:rsidR="009D4A68">
        <w:t xml:space="preserve">and </w:t>
      </w:r>
      <m:oMath>
        <m:r>
          <w:rPr>
            <w:rFonts w:ascii="Cambria Math" w:hAnsi="Cambria Math"/>
          </w:rPr>
          <m:t>e</m:t>
        </m:r>
      </m:oMath>
      <w:r w:rsidR="009D4A68" w:rsidRPr="008A67A6">
        <w:t xml:space="preserve"> is water vapor pressure (Pa)</w:t>
      </w:r>
      <w:r w:rsidR="009D4A68">
        <w:t>.</w:t>
      </w:r>
      <w:r w:rsidR="00EB7867">
        <w:t xml:space="preserve"> </w:t>
      </w:r>
      <w:r w:rsidR="00B167D7">
        <w:rPr>
          <w:highlight w:val="white"/>
        </w:rPr>
        <w:t>In this study</w:t>
      </w:r>
      <w:r w:rsidR="005F2780">
        <w:rPr>
          <w:highlight w:val="white"/>
        </w:rPr>
        <w:t xml:space="preserve"> </w:t>
      </w:r>
      <w:r w:rsidR="005F2780" w:rsidRPr="00B47BD9">
        <w:rPr>
          <w:highlight w:val="white"/>
        </w:rPr>
        <w:t>the emissivity of a cloud-free sky</w:t>
      </w:r>
      <w:r w:rsidR="005F2780">
        <w:rPr>
          <w:highlight w:val="white"/>
        </w:rPr>
        <w:t>, i.e.,</w:t>
      </w:r>
      <w:r w:rsidR="00B167D7">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Pr>
          <w:highlight w:val="white"/>
        </w:rPr>
        <w:t xml:space="preserve"> is defined by fit</w:t>
      </w:r>
      <w:r w:rsidR="00BD0BF0">
        <w:rPr>
          <w:highlight w:val="white"/>
        </w:rPr>
        <w:t>t</w:t>
      </w:r>
      <w:r w:rsidR="005F2780">
        <w:rPr>
          <w:highlight w:val="white"/>
        </w:rPr>
        <w:t xml:space="preserve">ing </w:t>
      </w:r>
      <w:r w:rsidR="00721AC0">
        <w:rPr>
          <w:highlight w:val="white"/>
        </w:rPr>
        <w:t>Eq. 2</w:t>
      </w:r>
      <w:r w:rsidR="00E51498">
        <w:rPr>
          <w:highlight w:val="white"/>
        </w:rPr>
        <w:t xml:space="preserve"> in the clearsky condition </w:t>
      </w:r>
      <w:r w:rsidR="00721AC0">
        <w:rPr>
          <w:highlight w:val="white"/>
        </w:rPr>
        <w:t xml:space="preserve">selected by </w:t>
      </w:r>
      <w:r w:rsidR="00721AC0">
        <w:t xml:space="preserve">the </w:t>
      </w:r>
      <w:r w:rsidR="00721AC0" w:rsidRPr="008A67A6">
        <w:t>method</w:t>
      </w:r>
      <w:r w:rsidR="00721AC0">
        <w:t xml:space="preserve"> of</w:t>
      </w:r>
      <w:r w:rsidR="00721AC0" w:rsidRPr="008A67A6">
        <w:t xml:space="preserve"> </w:t>
      </w:r>
      <w:hyperlink w:anchor="_ENREF_15" w:tooltip="Long, 2000 #303" w:history="1">
        <w:r w:rsidR="00F33CA7" w:rsidRPr="00F33CA7">
          <w:rPr>
            <w:rStyle w:val="Hyperlink"/>
          </w:rPr>
          <w:fldChar w:fldCharType="begin"/>
        </w:r>
        <w:r w:rsidR="00F33CA7" w:rsidRPr="00F33CA7">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F33CA7" w:rsidRPr="00F33CA7">
          <w:rPr>
            <w:rStyle w:val="Hyperlink"/>
          </w:rPr>
          <w:fldChar w:fldCharType="separate"/>
        </w:r>
        <w:r w:rsidR="00F33CA7" w:rsidRPr="00F33CA7">
          <w:rPr>
            <w:rStyle w:val="Hyperlink"/>
          </w:rPr>
          <w:t>Long and Ackerman (2000)</w:t>
        </w:r>
        <w:r w:rsidR="00F33CA7" w:rsidRPr="00F33CA7">
          <w:rPr>
            <w:rStyle w:val="Hyperlink"/>
          </w:rPr>
          <w:fldChar w:fldCharType="end"/>
        </w:r>
      </w:hyperlink>
      <w:r w:rsidR="00993125">
        <w:t xml:space="preserve"> in </w:t>
      </w:r>
      <w:r w:rsidR="00993125" w:rsidRPr="00FB521F">
        <w:t xml:space="preserve">Reunion </w:t>
      </w:r>
      <w:r w:rsidR="00993125">
        <w:t xml:space="preserve">during the </w:t>
      </w:r>
      <w:r w:rsidR="007341AE">
        <w:t>period of</w:t>
      </w:r>
      <w:r w:rsidR="00993125" w:rsidRPr="00FB521F">
        <w:t xml:space="preserve"> September 2019 - February 2021</w:t>
      </w:r>
      <w:r w:rsidR="00EB7867">
        <w:t xml:space="preserve"> (</w:t>
      </w:r>
      <w:r w:rsidR="00EB7867">
        <w:fldChar w:fldCharType="begin"/>
      </w:r>
      <w:r w:rsidR="00EB7867">
        <w:instrText xml:space="preserve"> REF _Ref113890285 \h </w:instrText>
      </w:r>
      <w:r w:rsidR="00EB7867">
        <w:fldChar w:fldCharType="separate"/>
      </w:r>
      <w:r w:rsidR="00EB7867">
        <w:t xml:space="preserve">Fig. </w:t>
      </w:r>
      <w:r w:rsidR="00EB7867">
        <w:rPr>
          <w:noProof/>
        </w:rPr>
        <w:t>4</w:t>
      </w:r>
      <w:r w:rsidR="00EB7867">
        <w:fldChar w:fldCharType="end"/>
      </w:r>
      <w:r w:rsidR="00EB7867">
        <w:t>)</w:t>
      </w:r>
      <w:r w:rsidR="00993125" w:rsidRPr="00FB521F">
        <w:t>.</w:t>
      </w:r>
    </w:p>
    <w:p w14:paraId="2EE55A03" w14:textId="77777777" w:rsidR="000940EB" w:rsidRDefault="000940EB" w:rsidP="00936C46">
      <w:pPr>
        <w:keepNext/>
        <w:jc w:val="center"/>
      </w:pPr>
      <w:commentRangeStart w:id="67"/>
      <w:r w:rsidRPr="008A67A6">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commentRangeEnd w:id="67"/>
      <w:r w:rsidR="00E52B7C">
        <w:rPr>
          <w:rStyle w:val="CommentReference"/>
        </w:rPr>
        <w:commentReference w:id="67"/>
      </w:r>
    </w:p>
    <w:p w14:paraId="3D18FF84" w14:textId="2D34570E" w:rsidR="00327823" w:rsidRDefault="000940EB" w:rsidP="000940EB">
      <w:pPr>
        <w:pStyle w:val="Caption"/>
      </w:pPr>
      <w:r>
        <w:t xml:space="preserve">Fig. </w:t>
      </w:r>
      <w:r>
        <w:fldChar w:fldCharType="begin"/>
      </w:r>
      <w:r>
        <w:instrText xml:space="preserve"> SEQ Fig. \* ARABIC </w:instrText>
      </w:r>
      <w:r>
        <w:fldChar w:fldCharType="separate"/>
      </w:r>
      <w:r>
        <w:rPr>
          <w:noProof/>
        </w:rPr>
        <w:t>4</w:t>
      </w:r>
      <w:r>
        <w:fldChar w:fldCharType="end"/>
      </w:r>
      <w:r>
        <w:t xml:space="preserve"> </w:t>
      </w:r>
      <w:r w:rsidR="00327823" w:rsidRPr="00FB521F">
        <w:t xml:space="preserve">Apparent emittance vs ratio of water vapor pressure and temperature at </w:t>
      </w:r>
      <w:bookmarkStart w:id="68" w:name="OLE_LINK47"/>
      <w:bookmarkStart w:id="69" w:name="OLE_LINK48"/>
      <w:r w:rsidR="00327823" w:rsidRPr="00FB521F">
        <w:t>Reunion for September 2019 - February 2021 period.</w:t>
      </w:r>
      <w:bookmarkEnd w:id="68"/>
      <w:bookmarkEnd w:id="69"/>
    </w:p>
    <w:p w14:paraId="7FF240AF" w14:textId="655A3DFB" w:rsidR="008E41CB" w:rsidRPr="008A67A6" w:rsidRDefault="008E41CB" w:rsidP="006A597C"/>
    <w:p w14:paraId="0EE47BE1" w14:textId="533900B5" w:rsidR="000940EB" w:rsidRPr="00482321" w:rsidRDefault="000940EB" w:rsidP="000940EB">
      <w:pPr>
        <w:rPr>
          <w:rFonts w:ascii="SimSun" w:eastAsia="SimSun" w:hAnsi="SimSun"/>
          <w:color w:val="303030"/>
          <w:sz w:val="37"/>
          <w:szCs w:val="37"/>
        </w:rPr>
      </w:pPr>
      <w:r>
        <w:rPr>
          <w:rFonts w:hint="eastAsia"/>
          <w:highlight w:val="white"/>
        </w:rPr>
        <w:t>A</w:t>
      </w:r>
      <w:r>
        <w:rPr>
          <w:highlight w:val="white"/>
        </w:rPr>
        <w:t xml:space="preserve">ccording to </w:t>
      </w:r>
      <w:hyperlink w:anchor="_ENREF_8" w:tooltip="Dürr, 2004 #305" w:history="1">
        <w:r w:rsidR="00F33CA7" w:rsidRPr="00F33CA7">
          <w:rPr>
            <w:rStyle w:val="Hyperlink"/>
            <w:highlight w:val="white"/>
          </w:rPr>
          <w:fldChar w:fldCharType="begin"/>
        </w:r>
        <w:r w:rsidR="00F33CA7" w:rsidRPr="00F33CA7">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Dürr and Philipona (2004)</w:t>
        </w:r>
        <w:r w:rsidR="00F33CA7" w:rsidRPr="00F33CA7">
          <w:rPr>
            <w:rStyle w:val="Hyperlink"/>
            <w:highlight w:val="white"/>
          </w:rPr>
          <w:fldChar w:fldCharType="end"/>
        </w:r>
      </w:hyperlink>
      <w:r>
        <w:rPr>
          <w:highlight w:val="white"/>
        </w:rPr>
        <w:t xml:space="preserve">, besides CFI, </w:t>
      </w:r>
      <w:r w:rsidRPr="00F71EDC">
        <w:rPr>
          <w:highlight w:val="white"/>
        </w:rPr>
        <w:t xml:space="preserve">variability of </w:t>
      </w:r>
      <w:r>
        <w:rPr>
          <w:highlight w:val="white"/>
        </w:rPr>
        <w:t>LWD is also used</w:t>
      </w:r>
      <w:r w:rsidRPr="00F71EDC">
        <w:rPr>
          <w:highlight w:val="white"/>
        </w:rPr>
        <w:t xml:space="preserve">, as it allows the distinction between cloud fraction types: broken clouds strongly influence the variability signal, while overcast and cloudless skies lead to a low variability. </w:t>
      </w:r>
      <w:r>
        <w:rPr>
          <w:highlight w:val="white"/>
        </w:rPr>
        <w:t xml:space="preserve">Since LWD </w:t>
      </w:r>
      <w:r w:rsidRPr="002C7E63">
        <w:rPr>
          <w:rFonts w:hint="eastAsia"/>
          <w:highlight w:val="white"/>
        </w:rPr>
        <w:t>measured at the Earth’s surface is marginally affected by high clouds</w:t>
      </w:r>
      <w:r>
        <w:rPr>
          <w:highlight w:val="white"/>
        </w:rPr>
        <w:t xml:space="preserve"> </w:t>
      </w:r>
      <w:r w:rsidRPr="007C63AA">
        <w:rPr>
          <w:rFonts w:hint="eastAsia"/>
          <w:highlight w:val="white"/>
        </w:rPr>
        <w:t>because of large distance and cold emittance temperature</w:t>
      </w:r>
      <w:r>
        <w:rPr>
          <w:highlight w:val="white"/>
        </w:rPr>
        <w:t>, a</w:t>
      </w:r>
      <w:r w:rsidRPr="00F71EDC">
        <w:rPr>
          <w:highlight w:val="white"/>
        </w:rPr>
        <w:t>s a drawback, APCADA can detect only</w:t>
      </w:r>
      <w:r w:rsidRPr="009B76AB">
        <w:rPr>
          <w:rFonts w:hint="eastAsia"/>
          <w:highlight w:val="white"/>
        </w:rPr>
        <w:t xml:space="preserve"> total cloud amounts without high clouds (hereinafter referred to as partial cloud amount</w:t>
      </w:r>
      <w:r>
        <w:rPr>
          <w:highlight w:val="white"/>
        </w:rPr>
        <w:t xml:space="preserve">, </w:t>
      </w:r>
      <w:r w:rsidRPr="009B76AB">
        <w:rPr>
          <w:rFonts w:hint="eastAsia"/>
          <w:highlight w:val="white"/>
        </w:rPr>
        <w:t>PCA</w:t>
      </w:r>
      <w:r>
        <w:rPr>
          <w:highlight w:val="white"/>
        </w:rPr>
        <w:t>)</w:t>
      </w:r>
      <w:r w:rsidRPr="009B76AB">
        <w:rPr>
          <w:highlight w:val="white"/>
        </w:rPr>
        <w:t>.</w:t>
      </w:r>
      <w:r>
        <w:rPr>
          <w:highlight w:val="white"/>
        </w:rPr>
        <w:t xml:space="preserve"> A</w:t>
      </w:r>
      <w:r w:rsidRPr="008A67A6">
        <w:rPr>
          <w:highlight w:val="white"/>
        </w:rPr>
        <w:t xml:space="preserve"> </w:t>
      </w:r>
      <w:r>
        <w:rPr>
          <w:highlight w:val="white"/>
        </w:rPr>
        <w:t xml:space="preserve">dataset on frequency of </w:t>
      </w:r>
      <w:r w:rsidRPr="008A67A6">
        <w:rPr>
          <w:highlight w:val="white"/>
        </w:rPr>
        <w:t xml:space="preserve">5-min </w:t>
      </w:r>
      <w:r>
        <w:rPr>
          <w:highlight w:val="white"/>
        </w:rPr>
        <w:t>from</w:t>
      </w:r>
      <w:r w:rsidRPr="008A67A6">
        <w:rPr>
          <w:highlight w:val="white"/>
        </w:rPr>
        <w:t xml:space="preserve"> </w:t>
      </w:r>
      <w:commentRangeStart w:id="70"/>
      <w:commentRangeStart w:id="71"/>
      <w:commentRangeStart w:id="72"/>
      <w:commentRangeStart w:id="73"/>
      <w:r w:rsidRPr="008A67A6">
        <w:rPr>
          <w:highlight w:val="white"/>
        </w:rPr>
        <w:t xml:space="preserve">September 2019 </w:t>
      </w:r>
      <w:r>
        <w:rPr>
          <w:highlight w:val="white"/>
        </w:rPr>
        <w:t>to</w:t>
      </w:r>
      <w:r w:rsidRPr="008A67A6">
        <w:rPr>
          <w:highlight w:val="white"/>
        </w:rPr>
        <w:t xml:space="preserve"> February 2021 </w:t>
      </w:r>
      <w:commentRangeEnd w:id="70"/>
      <w:r w:rsidRPr="008A67A6">
        <w:commentReference w:id="70"/>
      </w:r>
      <w:commentRangeEnd w:id="71"/>
      <w:r w:rsidRPr="008A67A6">
        <w:commentReference w:id="71"/>
      </w:r>
      <w:commentRangeEnd w:id="72"/>
      <w:r w:rsidRPr="008A67A6">
        <w:commentReference w:id="72"/>
      </w:r>
      <w:commentRangeEnd w:id="73"/>
      <w:r w:rsidRPr="008A67A6">
        <w:commentReference w:id="73"/>
      </w:r>
      <w:r>
        <w:rPr>
          <w:highlight w:val="white"/>
        </w:rPr>
        <w:t>is used in this study</w:t>
      </w:r>
      <w:r w:rsidRPr="008A67A6">
        <w:rPr>
          <w:highlight w:val="white"/>
        </w:rPr>
        <w:t xml:space="preserve">, </w:t>
      </w:r>
      <w:r>
        <w:rPr>
          <w:highlight w:val="white"/>
        </w:rPr>
        <w:t>according to the availability of</w:t>
      </w:r>
      <w:r w:rsidRPr="008A67A6">
        <w:rPr>
          <w:highlight w:val="white"/>
        </w:rPr>
        <w:t xml:space="preserve"> CF </w:t>
      </w:r>
      <w:r>
        <w:rPr>
          <w:highlight w:val="white"/>
        </w:rPr>
        <w:t>measurements</w:t>
      </w:r>
      <w:r>
        <w:t>.</w:t>
      </w:r>
    </w:p>
    <w:p w14:paraId="7FF240B4" w14:textId="77777777" w:rsidR="008E41CB" w:rsidRPr="008A67A6" w:rsidRDefault="008E41CB" w:rsidP="006A597C">
      <w:pPr>
        <w:rPr>
          <w:highlight w:val="white"/>
        </w:rPr>
      </w:pPr>
    </w:p>
    <w:p w14:paraId="7FF240B5" w14:textId="77777777" w:rsidR="008E41CB" w:rsidRDefault="0082772A" w:rsidP="00425993">
      <w:pPr>
        <w:pStyle w:val="Heading2"/>
        <w:rPr>
          <w:highlight w:val="white"/>
        </w:rPr>
      </w:pPr>
      <w:r w:rsidRPr="006A597C">
        <w:rPr>
          <w:highlight w:val="white"/>
        </w:rPr>
        <w:t>XGBoost model</w:t>
      </w:r>
    </w:p>
    <w:p w14:paraId="35323D20" w14:textId="443FD715" w:rsidR="00EA5FAD" w:rsidRDefault="00EA5FAD" w:rsidP="00EA5FAD">
      <w:pPr>
        <w:pStyle w:val="Heading3"/>
        <w:rPr>
          <w:highlight w:val="white"/>
        </w:rPr>
      </w:pPr>
      <w:r>
        <w:rPr>
          <w:highlight w:val="white"/>
        </w:rPr>
        <w:t>Variable selection</w:t>
      </w:r>
    </w:p>
    <w:p w14:paraId="679F1DC3" w14:textId="77777777" w:rsidR="00EA5FAD" w:rsidRDefault="00EA5FAD" w:rsidP="00EA5FAD">
      <w:pPr>
        <w:rPr>
          <w:highlight w:val="white"/>
        </w:rPr>
      </w:pPr>
    </w:p>
    <w:p w14:paraId="539BE6CD" w14:textId="530453C5" w:rsidR="00A77D4E" w:rsidRDefault="00A77D4E" w:rsidP="00EA5FAD">
      <w:pPr>
        <w:rPr>
          <w:highlight w:val="white"/>
        </w:rPr>
      </w:pPr>
      <w:r>
        <w:rPr>
          <w:highlight w:val="white"/>
        </w:rPr>
        <w:t xml:space="preserve">See: </w:t>
      </w:r>
    </w:p>
    <w:p w14:paraId="347A7FFD" w14:textId="77777777" w:rsidR="00F14C1B" w:rsidRDefault="00F14C1B" w:rsidP="00EA5FAD">
      <w:pPr>
        <w:rPr>
          <w:highlight w:val="white"/>
        </w:rPr>
      </w:pPr>
    </w:p>
    <w:p w14:paraId="47786233" w14:textId="77777777" w:rsidR="00F14C1B" w:rsidRDefault="00F14C1B" w:rsidP="00EA5FAD">
      <w:pPr>
        <w:rPr>
          <w:highlight w:val="white"/>
        </w:rPr>
      </w:pPr>
    </w:p>
    <w:p w14:paraId="4176A597" w14:textId="77777777" w:rsidR="00EA5FAD" w:rsidRDefault="00EA5FAD" w:rsidP="00EA5FAD">
      <w:pPr>
        <w:rPr>
          <w:highlight w:val="white"/>
        </w:rPr>
      </w:pPr>
    </w:p>
    <w:p w14:paraId="19E09AC0" w14:textId="20086FC8" w:rsidR="00193304" w:rsidRDefault="00F14C1B" w:rsidP="00193304">
      <w:pPr>
        <w:rPr>
          <w:highlight w:val="white"/>
        </w:rPr>
      </w:pPr>
      <w:r>
        <w:rPr>
          <w:highlight w:val="white"/>
        </w:rPr>
        <w:t>Math of XGBoost see</w:t>
      </w:r>
      <w:r w:rsidR="00193304">
        <w:rPr>
          <w:rFonts w:hint="eastAsia"/>
          <w:highlight w:val="white"/>
        </w:rPr>
        <w:t>:</w:t>
      </w:r>
      <w:r w:rsidR="00193304">
        <w:rPr>
          <w:highlight w:val="white"/>
        </w:rPr>
        <w:t xml:space="preserve"> </w:t>
      </w:r>
      <w:hyperlink w:anchor="_ENREF_28" w:tooltip="Zhang, 2018 #331"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F33CA7" w:rsidRPr="00F33CA7">
          <w:rPr>
            <w:rStyle w:val="Hyperlink"/>
            <w:highlight w:val="white"/>
          </w:rPr>
          <w:fldChar w:fldCharType="separate"/>
        </w:r>
        <w:r w:rsidR="00F33CA7" w:rsidRPr="00F33CA7">
          <w:rPr>
            <w:rStyle w:val="Hyperlink"/>
            <w:highlight w:val="white"/>
          </w:rPr>
          <w:t>Zhang et al., 2018</w:t>
        </w:r>
        <w:r w:rsidR="00F33CA7" w:rsidRPr="00F33CA7">
          <w:rPr>
            <w:rStyle w:val="Hyperlink"/>
            <w:highlight w:val="white"/>
          </w:rPr>
          <w:fldChar w:fldCharType="end"/>
        </w:r>
      </w:hyperlink>
      <w:r w:rsidR="00193304">
        <w:rPr>
          <w:highlight w:val="white"/>
        </w:rPr>
        <w:t>.</w:t>
      </w:r>
    </w:p>
    <w:p w14:paraId="6D4B0B9A" w14:textId="77777777" w:rsidR="00193304" w:rsidRDefault="00193304" w:rsidP="00EA5FAD">
      <w:pPr>
        <w:rPr>
          <w:highlight w:val="white"/>
        </w:rPr>
      </w:pPr>
    </w:p>
    <w:p w14:paraId="1E14E617" w14:textId="77777777" w:rsidR="00193304" w:rsidRPr="00EA5FAD" w:rsidRDefault="00193304" w:rsidP="00EA5FAD">
      <w:pPr>
        <w:rPr>
          <w:highlight w:val="white"/>
        </w:rPr>
      </w:pPr>
    </w:p>
    <w:p w14:paraId="560F0326" w14:textId="157840C0" w:rsidR="00B231A9" w:rsidRPr="00A6469D" w:rsidRDefault="00F22895" w:rsidP="00A6469D">
      <w:r>
        <w:t xml:space="preserve">Extreme gradient boosting (XGBoost) regression is an ensemble machine learning algorithm that is widely used in data mining with excellent performance </w:t>
      </w:r>
      <w:r w:rsidR="000D42A9" w:rsidRPr="008A67A6">
        <w:rPr>
          <w:highlight w:val="white"/>
        </w:rPr>
        <w:t>(</w:t>
      </w:r>
      <w:hyperlink w:anchor="_ENREF_4" w:tooltip="Chen, 2019 #306"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F33CA7" w:rsidRPr="00F33CA7">
          <w:rPr>
            <w:rStyle w:val="Hyperlink"/>
            <w:highlight w:val="white"/>
          </w:rPr>
          <w:fldChar w:fldCharType="separate"/>
        </w:r>
        <w:r w:rsidR="00F33CA7" w:rsidRPr="00F33CA7">
          <w:rPr>
            <w:rStyle w:val="Hyperlink"/>
            <w:highlight w:val="white"/>
          </w:rPr>
          <w:t>Chen et al., 2019</w:t>
        </w:r>
        <w:r w:rsidR="00F33CA7" w:rsidRPr="00F33CA7">
          <w:rPr>
            <w:rStyle w:val="Hyperlink"/>
            <w:highlight w:val="white"/>
          </w:rPr>
          <w:fldChar w:fldCharType="end"/>
        </w:r>
      </w:hyperlink>
      <w:r w:rsidR="000D42A9" w:rsidRPr="008A67A6">
        <w:rPr>
          <w:highlight w:val="white"/>
        </w:rPr>
        <w:t>)</w:t>
      </w:r>
      <w:r w:rsidR="000D42A9">
        <w:t>.</w:t>
      </w:r>
      <w:r w:rsidR="009344A4">
        <w:t>I</w:t>
      </w:r>
      <w:r w:rsidR="000D42A9">
        <w:t>n contrast to some other machine learning models such as RF, XGBoost has a more complex structure and introduces regularization items in loss function to control against overfitting so that it can better handle complex data.</w:t>
      </w:r>
      <w:r w:rsidR="000374E5">
        <w:t xml:space="preserve"> </w:t>
      </w:r>
      <w:r w:rsidR="009C4207">
        <w:t xml:space="preserve">As a boosting method, </w:t>
      </w:r>
      <w:r w:rsidR="000374E5" w:rsidRPr="00A6469D">
        <w:t xml:space="preserve">XGBoost proceeds by </w:t>
      </w:r>
      <w:r w:rsidR="00B231A9" w:rsidRPr="00A6469D">
        <w:t xml:space="preserve">iteratively </w:t>
      </w:r>
      <w:r w:rsidR="000374E5" w:rsidRPr="00A6469D">
        <w:t xml:space="preserve">adding new trees that predict the residuals or errors of prior trees, </w:t>
      </w:r>
      <w:r w:rsidR="004064CE" w:rsidRPr="00A6469D">
        <w:t xml:space="preserve">then </w:t>
      </w:r>
      <w:r w:rsidR="000374E5" w:rsidRPr="00A6469D">
        <w:t>all trees are combined to make the final prediction.</w:t>
      </w:r>
      <w:r w:rsidR="0016465D" w:rsidRPr="00A6469D">
        <w:t xml:space="preserve"> </w:t>
      </w:r>
    </w:p>
    <w:p w14:paraId="1D9F9763" w14:textId="77777777" w:rsidR="008D38FE" w:rsidRPr="008A67A6" w:rsidRDefault="008D38FE" w:rsidP="006A597C">
      <w:pPr>
        <w:rPr>
          <w:highlight w:val="white"/>
        </w:rPr>
      </w:pPr>
    </w:p>
    <w:p w14:paraId="7FF240B9" w14:textId="54C05D84" w:rsidR="008E41CB" w:rsidRPr="008A67A6" w:rsidRDefault="0082772A" w:rsidP="006A597C">
      <w:r w:rsidRPr="008A67A6">
        <w:rPr>
          <w:highlight w:val="white"/>
        </w:rPr>
        <w:t xml:space="preserve">In this study, the XGBoost </w:t>
      </w:r>
      <w:r w:rsidR="00CC4A6F">
        <w:t>is applied on a</w:t>
      </w:r>
      <w:r w:rsidRPr="008A67A6">
        <w:t xml:space="preserve"> 2-year dataset (September 2019-February 2022) with a 5-min </w:t>
      </w:r>
      <w:r w:rsidR="00CC4A6F">
        <w:t>temporal resolution</w:t>
      </w:r>
      <w:r w:rsidRPr="008A67A6">
        <w:t>,</w:t>
      </w:r>
      <w:r w:rsidR="00CC4A6F">
        <w:t xml:space="preserve"> where</w:t>
      </w:r>
      <w:r w:rsidRPr="008A67A6">
        <w:t xml:space="preserve"> 90% for training and 10% for validation and test. The predictors in the model are then the LWD and </w:t>
      </w:r>
      <w:commentRangeStart w:id="74"/>
      <w:commentRangeStart w:id="75"/>
      <w:commentRangeStart w:id="76"/>
      <w:r w:rsidRPr="008A67A6">
        <w:t>SWD</w:t>
      </w:r>
      <w:commentRangeEnd w:id="74"/>
      <w:r w:rsidRPr="008A67A6">
        <w:commentReference w:id="74"/>
      </w:r>
      <w:commentRangeEnd w:id="75"/>
      <w:r w:rsidRPr="008A67A6">
        <w:commentReference w:id="75"/>
      </w:r>
      <w:commentRangeEnd w:id="76"/>
      <w:r w:rsidRPr="008A67A6">
        <w:commentReference w:id="76"/>
      </w:r>
      <w:r w:rsidRPr="008A67A6">
        <w:t xml:space="preserve"> fluxes and the additional meteorological parameters measured at the BSRN station (Table 1), and the predictand is the CF measurements from the </w:t>
      </w:r>
      <w:commentRangeStart w:id="77"/>
      <w:commentRangeStart w:id="78"/>
      <w:commentRangeStart w:id="79"/>
      <w:r w:rsidRPr="008A67A6">
        <w:t>UV-Indien network</w:t>
      </w:r>
      <w:commentRangeEnd w:id="77"/>
      <w:r w:rsidRPr="008A67A6">
        <w:commentReference w:id="77"/>
      </w:r>
      <w:commentRangeEnd w:id="78"/>
      <w:r w:rsidRPr="008A67A6">
        <w:commentReference w:id="78"/>
      </w:r>
      <w:commentRangeEnd w:id="79"/>
      <w:r w:rsidRPr="008A67A6">
        <w:commentReference w:id="79"/>
      </w:r>
      <w:r w:rsidRPr="008A67A6">
        <w:t xml:space="preserve">. </w:t>
      </w:r>
      <w:r w:rsidRPr="008A67A6">
        <w:lastRenderedPageBreak/>
        <w:t xml:space="preserve">Cross validation is performed for training. Learning curves </w:t>
      </w:r>
      <w:commentRangeStart w:id="80"/>
      <w:commentRangeStart w:id="81"/>
      <w:r w:rsidRPr="008A67A6">
        <w:t>based on RMSE</w:t>
      </w:r>
      <w:commentRangeEnd w:id="80"/>
      <w:r w:rsidRPr="008A67A6">
        <w:commentReference w:id="80"/>
      </w:r>
      <w:commentRangeEnd w:id="81"/>
      <w:r w:rsidRPr="008A67A6">
        <w:commentReference w:id="81"/>
      </w:r>
      <w:r w:rsidRPr="008A67A6">
        <w:t xml:space="preserve"> are used to evaluate the model during the training and the validation.</w:t>
      </w:r>
    </w:p>
    <w:p w14:paraId="7FF240BC" w14:textId="77777777" w:rsidR="008E41CB" w:rsidRDefault="008E41CB" w:rsidP="006A597C"/>
    <w:p w14:paraId="757DFA7D" w14:textId="460FAF7E" w:rsidR="00156A65" w:rsidRPr="008A67A6" w:rsidRDefault="00156A65" w:rsidP="006A597C">
      <w:pPr>
        <w:rPr>
          <w:highlight w:val="white"/>
        </w:rPr>
      </w:pPr>
      <w:r>
        <w:rPr>
          <w:rFonts w:hint="eastAsia"/>
          <w:highlight w:val="white"/>
        </w:rPr>
        <w:t>s</w:t>
      </w:r>
      <w:r>
        <w:rPr>
          <w:highlight w:val="white"/>
        </w:rPr>
        <w:t xml:space="preserve">ee </w:t>
      </w:r>
      <w:hyperlink w:anchor="_ENREF_9" w:tooltip="Fan, 2020 #329"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F33CA7" w:rsidRPr="00F33CA7">
          <w:rPr>
            <w:rStyle w:val="Hyperlink"/>
            <w:highlight w:val="white"/>
          </w:rPr>
          <w:fldChar w:fldCharType="separate"/>
        </w:r>
        <w:r w:rsidR="00F33CA7" w:rsidRPr="00F33CA7">
          <w:rPr>
            <w:rStyle w:val="Hyperlink"/>
            <w:highlight w:val="white"/>
          </w:rPr>
          <w:t>Fan et al., 2020</w:t>
        </w:r>
        <w:r w:rsidR="00F33CA7" w:rsidRPr="00F33CA7">
          <w:rPr>
            <w:rStyle w:val="Hyperlink"/>
            <w:highlight w:val="white"/>
          </w:rPr>
          <w:fldChar w:fldCharType="end"/>
        </w:r>
      </w:hyperlink>
      <w:r w:rsidR="006F6519">
        <w:rPr>
          <w:highlight w:val="white"/>
        </w:rPr>
        <w:t xml:space="preserve"> and </w:t>
      </w:r>
      <w:hyperlink w:anchor="_ENREF_14" w:tooltip="Liu, 2022 #330"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F33CA7" w:rsidRPr="00F33CA7">
          <w:rPr>
            <w:rStyle w:val="Hyperlink"/>
            <w:highlight w:val="white"/>
          </w:rPr>
          <w:fldChar w:fldCharType="separate"/>
        </w:r>
        <w:r w:rsidR="00F33CA7" w:rsidRPr="00F33CA7">
          <w:rPr>
            <w:rStyle w:val="Hyperlink"/>
            <w:highlight w:val="white"/>
          </w:rPr>
          <w:t>Liu et al., 2022</w:t>
        </w:r>
        <w:r w:rsidR="00F33CA7" w:rsidRPr="00F33CA7">
          <w:rPr>
            <w:rStyle w:val="Hyperlink"/>
            <w:highlight w:val="white"/>
          </w:rPr>
          <w:fldChar w:fldCharType="end"/>
        </w:r>
      </w:hyperlink>
      <w:r w:rsidR="006F6519">
        <w:rPr>
          <w:highlight w:val="white"/>
        </w:rPr>
        <w:t>.</w:t>
      </w:r>
    </w:p>
    <w:p w14:paraId="7FF240BD" w14:textId="77777777" w:rsidR="008E41CB" w:rsidRPr="006A597C" w:rsidRDefault="0082772A"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109" w14:textId="0FEDCB97" w:rsidR="008E41CB" w:rsidRPr="008A67A6" w:rsidRDefault="0082772A" w:rsidP="006A597C">
      <w:pPr>
        <w:rPr>
          <w:highlight w:val="white"/>
        </w:rPr>
      </w:pPr>
      <w:r w:rsidRPr="008A67A6">
        <w:rPr>
          <w:highlight w:val="white"/>
        </w:rPr>
        <w:t>To evaluate the performance of XGBoost, APCADA, root mean square error (RMSE)</w:t>
      </w:r>
      <w:r w:rsidR="00F219FC">
        <w:rPr>
          <w:highlight w:val="white"/>
        </w:rPr>
        <w:t>,</w:t>
      </w:r>
      <w:r w:rsidRPr="008A67A6">
        <w:rPr>
          <w:highlight w:val="white"/>
        </w:rPr>
        <w:t xml:space="preserve"> mean absolute error (MAE)</w:t>
      </w:r>
      <w:r w:rsidR="00F219FC">
        <w:rPr>
          <w:highlight w:val="white"/>
        </w:rPr>
        <w:t>,</w:t>
      </w:r>
      <w:r w:rsidRPr="008A67A6">
        <w:rPr>
          <w:highlight w:val="white"/>
        </w:rPr>
        <w:t xml:space="preserve"> and correlation coefficient (r) were calculated.</w:t>
      </w:r>
    </w:p>
    <w:p w14:paraId="7FF2410A" w14:textId="77777777" w:rsidR="008E41CB" w:rsidRPr="008A67A6" w:rsidRDefault="008E41CB" w:rsidP="006A597C">
      <w:pPr>
        <w:rPr>
          <w:highlight w:val="white"/>
        </w:rPr>
      </w:pPr>
    </w:p>
    <w:p w14:paraId="32A6A1B3" w14:textId="4E685F56" w:rsidR="005F7B0E" w:rsidRPr="00193304" w:rsidRDefault="0082772A" w:rsidP="005F7B0E">
      <w:pPr>
        <w:pStyle w:val="Heading1"/>
        <w:rPr>
          <w:highlight w:val="white"/>
        </w:rPr>
      </w:pPr>
      <w:r w:rsidRPr="008A67A6">
        <w:rPr>
          <w:highlight w:val="white"/>
        </w:rPr>
        <w:t>Results</w:t>
      </w:r>
    </w:p>
    <w:p w14:paraId="7FF2410D" w14:textId="77777777" w:rsidR="008E41CB" w:rsidRPr="006A597C" w:rsidRDefault="0082772A"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3C324754" w:rsidR="008E41CB" w:rsidRPr="008A67A6" w:rsidRDefault="0082772A" w:rsidP="006A597C">
      <w:pPr>
        <w:rPr>
          <w:highlight w:val="white"/>
        </w:rPr>
      </w:pPr>
      <w:r w:rsidRPr="008A67A6">
        <w:rPr>
          <w:highlight w:val="white"/>
        </w:rPr>
        <w:t xml:space="preserve">APCADA-estimated PCA (in octas) was first converted to CF </w:t>
      </w:r>
      <w:r w:rsidR="00287A13">
        <w:rPr>
          <w:highlight w:val="white"/>
        </w:rPr>
        <w:t>(</w:t>
      </w:r>
      <w:r w:rsidR="004C3FD9">
        <w:rPr>
          <w:highlight w:val="white"/>
        </w:rPr>
        <w:t xml:space="preserve">continuous values) </w:t>
      </w:r>
      <w:r w:rsidRPr="008A67A6">
        <w:rPr>
          <w:highlight w:val="white"/>
        </w:rPr>
        <w:t xml:space="preserve">and then compared with observations </w:t>
      </w:r>
      <w:r w:rsidR="00C72BE5">
        <w:rPr>
          <w:highlight w:val="white"/>
        </w:rPr>
        <w:t>in</w:t>
      </w:r>
      <w:r w:rsidRPr="008A67A6">
        <w:rPr>
          <w:highlight w:val="white"/>
        </w:rPr>
        <w:t xml:space="preserve"> Reunion </w:t>
      </w:r>
      <w:r w:rsidR="00C72BE5">
        <w:rPr>
          <w:highlight w:val="white"/>
        </w:rPr>
        <w:t>from</w:t>
      </w:r>
      <w:r w:rsidRPr="008A67A6">
        <w:rPr>
          <w:highlight w:val="white"/>
        </w:rPr>
        <w:t xml:space="preserve"> </w:t>
      </w:r>
      <w:r w:rsidRPr="008A67A6">
        <w:rPr>
          <w:color w:val="0000FF"/>
          <w:highlight w:val="white"/>
        </w:rPr>
        <w:t xml:space="preserve">September 2019 </w:t>
      </w:r>
      <w:r w:rsidR="00C72BE5">
        <w:rPr>
          <w:color w:val="0000FF"/>
          <w:highlight w:val="white"/>
        </w:rPr>
        <w:t>to</w:t>
      </w:r>
      <w:r w:rsidRPr="008A67A6">
        <w:rPr>
          <w:color w:val="0000FF"/>
          <w:highlight w:val="white"/>
        </w:rPr>
        <w:t xml:space="preserve"> February 2021</w:t>
      </w:r>
      <w:r w:rsidRPr="008A67A6">
        <w:rPr>
          <w:highlight w:val="white"/>
        </w:rPr>
        <w:t>.</w:t>
      </w:r>
      <w:r w:rsidR="008669F9">
        <w:rPr>
          <w:highlight w:val="white"/>
        </w:rPr>
        <w:t xml:space="preserve"> </w:t>
      </w:r>
      <w:r w:rsidRPr="008A67A6">
        <w:rPr>
          <w:highlight w:val="white"/>
        </w:rPr>
        <w:t>APCADA was able to estimate dynamics of the observed CF</w:t>
      </w:r>
      <w:r w:rsidR="004C504B">
        <w:rPr>
          <w:highlight w:val="white"/>
        </w:rPr>
        <w:t xml:space="preserve">, a correlation of 0.84 is achieved, with </w:t>
      </w:r>
      <w:r w:rsidRPr="008A67A6">
        <w:rPr>
          <w:highlight w:val="white"/>
        </w:rPr>
        <w:t>RMSE</w:t>
      </w:r>
      <w:r w:rsidR="00770807">
        <w:rPr>
          <w:highlight w:val="white"/>
        </w:rPr>
        <w:t xml:space="preserve"> of 0.23 and </w:t>
      </w:r>
      <w:r w:rsidRPr="008A67A6">
        <w:rPr>
          <w:highlight w:val="white"/>
        </w:rPr>
        <w:t xml:space="preserve">MAE of 0.31. </w:t>
      </w:r>
    </w:p>
    <w:p w14:paraId="7FF24110" w14:textId="77777777" w:rsidR="008E41CB" w:rsidRDefault="008E41CB" w:rsidP="006A597C">
      <w:pPr>
        <w:rPr>
          <w:highlight w:val="white"/>
        </w:rPr>
      </w:pPr>
    </w:p>
    <w:p w14:paraId="31A85EA6" w14:textId="608BF9DB" w:rsidR="00770807" w:rsidRDefault="00770807" w:rsidP="006A597C">
      <w:pPr>
        <w:rPr>
          <w:highlight w:val="white"/>
        </w:rPr>
      </w:pPr>
    </w:p>
    <w:p w14:paraId="71732818" w14:textId="77777777" w:rsidR="004A048D" w:rsidRPr="008A67A6" w:rsidRDefault="004A048D" w:rsidP="006A597C">
      <w:pPr>
        <w:rPr>
          <w:highlight w:val="white"/>
        </w:rPr>
      </w:pPr>
    </w:p>
    <w:p w14:paraId="7FF24111" w14:textId="20F81CA9" w:rsidR="008E41CB" w:rsidRPr="008A67A6" w:rsidRDefault="0082772A" w:rsidP="006A597C">
      <w:pPr>
        <w:rPr>
          <w:highlight w:val="white"/>
        </w:rPr>
      </w:pPr>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p>
    <w:p w14:paraId="7FF24112" w14:textId="77777777" w:rsidR="008E41CB" w:rsidRPr="008A67A6" w:rsidRDefault="008E41CB" w:rsidP="006A597C">
      <w:pPr>
        <w:rPr>
          <w:highlight w:val="white"/>
        </w:rPr>
      </w:pPr>
    </w:p>
    <w:p w14:paraId="7FF24113" w14:textId="77777777" w:rsidR="008E41CB" w:rsidRPr="008A67A6" w:rsidRDefault="0082772A" w:rsidP="006A597C">
      <w:pPr>
        <w:rPr>
          <w:highlight w:val="white"/>
        </w:rPr>
      </w:pPr>
      <w:commentRangeStart w:id="82"/>
      <w:r w:rsidRPr="008A67A6">
        <w:rPr>
          <w:highlight w:val="white"/>
        </w:rPr>
        <w:t>here</w:t>
      </w:r>
      <w:commentRangeEnd w:id="82"/>
      <w:r w:rsidRPr="008A67A6">
        <w:commentReference w:id="82"/>
      </w:r>
    </w:p>
    <w:p w14:paraId="7FF24114" w14:textId="77777777" w:rsidR="008E41CB" w:rsidRPr="008A67A6" w:rsidRDefault="0082772A" w:rsidP="006A597C">
      <w:pPr>
        <w:rPr>
          <w:highlight w:val="white"/>
        </w:rPr>
      </w:pPr>
      <w:commentRangeStart w:id="83"/>
      <w:commentRangeStart w:id="84"/>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11" b="911"/>
                    <a:stretch>
                      <a:fillRect/>
                    </a:stretch>
                  </pic:blipFill>
                  <pic:spPr>
                    <a:xfrm>
                      <a:off x="0" y="0"/>
                      <a:ext cx="6753708" cy="2490248"/>
                    </a:xfrm>
                    <a:prstGeom prst="rect">
                      <a:avLst/>
                    </a:prstGeom>
                    <a:ln/>
                  </pic:spPr>
                </pic:pic>
              </a:graphicData>
            </a:graphic>
          </wp:inline>
        </w:drawing>
      </w:r>
      <w:commentRangeEnd w:id="83"/>
      <w:r w:rsidRPr="008A67A6">
        <w:commentReference w:id="83"/>
      </w:r>
      <w:commentRangeEnd w:id="84"/>
      <w:r w:rsidRPr="008A67A6">
        <w:commentReference w:id="84"/>
      </w:r>
    </w:p>
    <w:p w14:paraId="7FF24115" w14:textId="77777777" w:rsidR="008E41CB" w:rsidRPr="008A67A6" w:rsidRDefault="008E41CB" w:rsidP="006A597C">
      <w:pPr>
        <w:rPr>
          <w:highlight w:val="white"/>
        </w:rPr>
      </w:pPr>
    </w:p>
    <w:p w14:paraId="7FF24116" w14:textId="77777777" w:rsidR="008E41CB" w:rsidRPr="008A67A6" w:rsidRDefault="0082772A" w:rsidP="006A597C">
      <w:pPr>
        <w:rPr>
          <w:highlight w:val="white"/>
        </w:rPr>
      </w:pPr>
      <w:r w:rsidRPr="008A67A6">
        <w:rPr>
          <w:highlight w:val="white"/>
        </w:rPr>
        <w:t xml:space="preserve">   Table 2: Model performance in estimating CF different levels (low, medium, and </w:t>
      </w:r>
      <w:commentRangeStart w:id="85"/>
      <w:r w:rsidRPr="008A67A6">
        <w:rPr>
          <w:highlight w:val="white"/>
        </w:rPr>
        <w:t>high</w:t>
      </w:r>
      <w:commentRangeEnd w:id="85"/>
      <w:r w:rsidRPr="008A67A6">
        <w:commentReference w:id="85"/>
      </w:r>
      <w:r w:rsidRPr="008A67A6">
        <w:rPr>
          <w:highlight w:val="white"/>
        </w:rPr>
        <w:t xml:space="preserve"> cloudy)</w:t>
      </w: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82772A"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52FAC622" w:rsidR="008E41CB" w:rsidRPr="008A67A6" w:rsidRDefault="0082772A" w:rsidP="006A597C">
            <w:pPr>
              <w:rPr>
                <w:highlight w:val="white"/>
              </w:rPr>
            </w:pPr>
            <w:r w:rsidRPr="008A67A6">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8A67A6" w:rsidRDefault="0082772A" w:rsidP="006A597C">
            <w:pPr>
              <w:rPr>
                <w:highlight w:val="white"/>
              </w:rPr>
            </w:pPr>
            <w:r w:rsidRPr="008A67A6">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8A67A6" w:rsidRDefault="0082772A" w:rsidP="006A597C">
            <w:pPr>
              <w:rPr>
                <w:highlight w:val="white"/>
              </w:rPr>
            </w:pPr>
            <w:r w:rsidRPr="008A67A6">
              <w:rPr>
                <w:highlight w:val="white"/>
              </w:rPr>
              <w:t>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82772A"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82772A"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82772A"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82772A"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82772A"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82772A"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82772A"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82772A"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82772A"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7" w:anchor="jgrd11026-tbl-0005">
        <w:r w:rsidRPr="008A67A6">
          <w:rPr>
            <w:color w:val="5B0F00"/>
            <w:highlight w:val="white"/>
            <w:u w:val="single"/>
          </w:rPr>
          <w:t>Table 5</w:t>
        </w:r>
      </w:hyperlink>
      <w:r w:rsidRPr="008A67A6">
        <w:rPr>
          <w:color w:val="5B0F00"/>
          <w:highlight w:val="white"/>
        </w:rPr>
        <w:t>). Investigations showed that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18">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82772A" w:rsidP="00425993">
      <w:pPr>
        <w:pStyle w:val="Heading2"/>
        <w:rPr>
          <w:highlight w:val="white"/>
        </w:rPr>
      </w:pPr>
      <w:r w:rsidRPr="006A597C">
        <w:rPr>
          <w:highlight w:val="white"/>
        </w:rPr>
        <w:t>XGBoost performance</w:t>
      </w:r>
    </w:p>
    <w:p w14:paraId="7FF2412C" w14:textId="77777777" w:rsidR="008E41CB" w:rsidRDefault="008E41CB" w:rsidP="006A597C">
      <w:pPr>
        <w:rPr>
          <w:highlight w:val="white"/>
        </w:rPr>
      </w:pPr>
    </w:p>
    <w:p w14:paraId="35E77E4A" w14:textId="20C2C33F" w:rsidR="009B78DE" w:rsidRDefault="001E6F5C" w:rsidP="006A597C">
      <w:pPr>
        <w:rPr>
          <w:highlight w:val="white"/>
        </w:rPr>
      </w:pPr>
      <w:r>
        <w:rPr>
          <w:highlight w:val="white"/>
        </w:rPr>
        <w:t xml:space="preserve">See turning of XGBoost in </w:t>
      </w:r>
      <w:hyperlink w:anchor="_ENREF_19" w:tooltip="Mo, 2019 #333"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F33CA7" w:rsidRPr="00F33CA7">
          <w:rPr>
            <w:rStyle w:val="Hyperlink"/>
            <w:highlight w:val="white"/>
          </w:rPr>
          <w:fldChar w:fldCharType="separate"/>
        </w:r>
        <w:r w:rsidR="00F33CA7" w:rsidRPr="00F33CA7">
          <w:rPr>
            <w:rStyle w:val="Hyperlink"/>
            <w:highlight w:val="white"/>
          </w:rPr>
          <w:t>Mo et al., 2019</w:t>
        </w:r>
        <w:r w:rsidR="00F33CA7" w:rsidRPr="00F33CA7">
          <w:rPr>
            <w:rStyle w:val="Hyperlink"/>
            <w:highlight w:val="white"/>
          </w:rPr>
          <w:fldChar w:fldCharType="end"/>
        </w:r>
      </w:hyperlink>
      <w:r w:rsidR="00901B69">
        <w:rPr>
          <w:highlight w:val="white"/>
        </w:rPr>
        <w:t>.</w:t>
      </w:r>
    </w:p>
    <w:p w14:paraId="3885D4AC" w14:textId="4FF02930" w:rsidR="00512F01" w:rsidRDefault="003045EF" w:rsidP="00A22B45">
      <w:pPr>
        <w:pStyle w:val="Heading3"/>
        <w:rPr>
          <w:highlight w:val="white"/>
        </w:rPr>
      </w:pPr>
      <w:r>
        <w:rPr>
          <w:highlight w:val="white"/>
        </w:rPr>
        <w:t>Variable s</w:t>
      </w:r>
      <w:r w:rsidR="00A22B45" w:rsidRPr="00A22B45">
        <w:rPr>
          <w:highlight w:val="white"/>
        </w:rPr>
        <w:t xml:space="preserve">election </w:t>
      </w:r>
    </w:p>
    <w:p w14:paraId="7BFA20B0" w14:textId="3C1E9329" w:rsidR="00A22B45" w:rsidRPr="00A22B45" w:rsidRDefault="00512F01" w:rsidP="00512F01">
      <w:pPr>
        <w:rPr>
          <w:highlight w:val="white"/>
        </w:rPr>
      </w:pPr>
      <w:r>
        <w:rPr>
          <w:highlight w:val="white"/>
        </w:rPr>
        <w:t>see</w:t>
      </w:r>
      <w:r w:rsidR="00023761">
        <w:rPr>
          <w:highlight w:val="white"/>
        </w:rPr>
        <w:t xml:space="preserve"> </w:t>
      </w:r>
      <w:hyperlink w:anchor="_ENREF_11" w:tooltip="Huang, 2021 #332"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F33CA7" w:rsidRPr="00F33CA7">
          <w:rPr>
            <w:rStyle w:val="Hyperlink"/>
            <w:highlight w:val="white"/>
          </w:rPr>
          <w:fldChar w:fldCharType="separate"/>
        </w:r>
        <w:r w:rsidR="00F33CA7" w:rsidRPr="00F33CA7">
          <w:rPr>
            <w:rStyle w:val="Hyperlink"/>
            <w:highlight w:val="white"/>
          </w:rPr>
          <w:t>Huang et al., 2021</w:t>
        </w:r>
        <w:r w:rsidR="00F33CA7" w:rsidRPr="00F33CA7">
          <w:rPr>
            <w:rStyle w:val="Hyperlink"/>
            <w:highlight w:val="white"/>
          </w:rPr>
          <w:fldChar w:fldCharType="end"/>
        </w:r>
      </w:hyperlink>
    </w:p>
    <w:p w14:paraId="3593BDE8" w14:textId="77777777" w:rsidR="006F63E6" w:rsidRDefault="006F63E6" w:rsidP="006A597C">
      <w:pPr>
        <w:rPr>
          <w:highlight w:val="white"/>
        </w:rPr>
      </w:pPr>
    </w:p>
    <w:p w14:paraId="104A6724" w14:textId="7028AD65" w:rsidR="00C453B0" w:rsidRDefault="00C453B0" w:rsidP="00281055">
      <w:pPr>
        <w:pStyle w:val="NormalWeb"/>
        <w:jc w:val="both"/>
      </w:pPr>
      <w:r>
        <w:rPr>
          <w:rFonts w:ascii="MinionPro" w:hAnsi="MinionPro"/>
          <w:sz w:val="20"/>
          <w:szCs w:val="20"/>
        </w:rPr>
        <w:t>The variable selection step is important in constructing machine learning models. We used the random forest algorithm to select data variables (</w:t>
      </w:r>
      <w:r>
        <w:rPr>
          <w:rFonts w:ascii="MinionPro" w:hAnsi="MinionPro"/>
          <w:color w:val="4C4C4C"/>
          <w:sz w:val="20"/>
          <w:szCs w:val="20"/>
        </w:rPr>
        <w:t>Zeng et al., 2020</w:t>
      </w:r>
      <w:r>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in a given model and to analyze the impact of changes in the variables on the model’s predictive performance. The experiment proceeded as follows: </w:t>
      </w:r>
    </w:p>
    <w:p w14:paraId="11638C19" w14:textId="77777777" w:rsidR="00C453B0" w:rsidRDefault="00C453B0" w:rsidP="00C453B0">
      <w:pPr>
        <w:pStyle w:val="NormalWeb"/>
      </w:pPr>
      <w:r>
        <w:rPr>
          <w:rFonts w:ascii="MinionPro" w:hAnsi="MinionPro"/>
          <w:sz w:val="20"/>
          <w:szCs w:val="20"/>
        </w:rPr>
        <w:t xml:space="preserve">(1) divide the dataset into a training set and test set after completing the data quality control process; </w:t>
      </w:r>
    </w:p>
    <w:p w14:paraId="009315F1" w14:textId="3E6D4C2E" w:rsidR="004424D2" w:rsidRDefault="00C453B0" w:rsidP="004424D2">
      <w:pPr>
        <w:pStyle w:val="NormalWeb"/>
      </w:pPr>
      <w:r>
        <w:rPr>
          <w:rFonts w:ascii="MinionPro" w:hAnsi="MinionPro"/>
          <w:sz w:val="20"/>
          <w:szCs w:val="20"/>
        </w:rPr>
        <w:t>(2) use the training set to train and save the model, then calculate the correlation coefficient (</w:t>
      </w:r>
      <w:r>
        <w:rPr>
          <w:rFonts w:ascii="MinionPro" w:hAnsi="MinionPro"/>
          <w:i/>
          <w:iCs/>
          <w:sz w:val="20"/>
          <w:szCs w:val="20"/>
        </w:rPr>
        <w:t>R</w:t>
      </w:r>
      <w:r>
        <w:rPr>
          <w:rFonts w:ascii="MinionPro" w:hAnsi="MinionPro"/>
          <w:position w:val="6"/>
          <w:sz w:val="14"/>
          <w:szCs w:val="14"/>
        </w:rPr>
        <w:t>2</w:t>
      </w:r>
      <w:r>
        <w:rPr>
          <w:rFonts w:ascii="MinionPro" w:hAnsi="MinionPro"/>
          <w:sz w:val="20"/>
          <w:szCs w:val="20"/>
        </w:rPr>
        <w:t xml:space="preserve">) and the root mean square error (RMSE) of the saved model; </w:t>
      </w:r>
    </w:p>
    <w:p w14:paraId="43E9CC9E" w14:textId="5B5FF20F" w:rsidR="00C453B0" w:rsidRDefault="00C453B0" w:rsidP="004424D2">
      <w:pPr>
        <w:pStyle w:val="NormalWeb"/>
      </w:pPr>
      <w:r>
        <w:rPr>
          <w:rFonts w:ascii="MinionPro" w:hAnsi="MinionPro"/>
          <w:sz w:val="20"/>
          <w:szCs w:val="20"/>
        </w:rPr>
        <w:t xml:space="preserve">(3) based on the order of importance of the variables in the model, eliminate the least important variable; </w:t>
      </w:r>
    </w:p>
    <w:p w14:paraId="7B5BA602" w14:textId="7C8FD7E7" w:rsidR="00C453B0" w:rsidRDefault="00C453B0" w:rsidP="004424D2">
      <w:pPr>
        <w:pStyle w:val="NormalWeb"/>
      </w:pPr>
      <w:r>
        <w:rPr>
          <w:rFonts w:ascii="MinionPro" w:hAnsi="MinionPro"/>
          <w:sz w:val="20"/>
          <w:szCs w:val="20"/>
        </w:rPr>
        <w:t>(4) repeat</w:t>
      </w:r>
      <w:r w:rsidR="004424D2">
        <w:rPr>
          <w:rFonts w:ascii="MinionPro" w:hAnsi="MinionPro"/>
          <w:sz w:val="20"/>
          <w:szCs w:val="20"/>
        </w:rPr>
        <w:t xml:space="preserve"> </w:t>
      </w:r>
      <w:proofErr w:type="gramStart"/>
      <w:r>
        <w:rPr>
          <w:rFonts w:ascii="MinionPro" w:hAnsi="MinionPro"/>
          <w:sz w:val="20"/>
          <w:szCs w:val="20"/>
        </w:rPr>
        <w:t>steps(</w:t>
      </w:r>
      <w:proofErr w:type="gramEnd"/>
      <w:r>
        <w:rPr>
          <w:rFonts w:ascii="MinionPro" w:hAnsi="MinionPro"/>
          <w:sz w:val="20"/>
          <w:szCs w:val="20"/>
        </w:rPr>
        <w:t>2)</w:t>
      </w:r>
      <w:r w:rsidR="004424D2">
        <w:rPr>
          <w:rFonts w:ascii="MinionPro" w:hAnsi="MinionPro"/>
          <w:sz w:val="20"/>
          <w:szCs w:val="20"/>
        </w:rPr>
        <w:t xml:space="preserve"> </w:t>
      </w:r>
      <w:r>
        <w:rPr>
          <w:rFonts w:ascii="MinionPro" w:hAnsi="MinionPro"/>
          <w:sz w:val="20"/>
          <w:szCs w:val="20"/>
        </w:rPr>
        <w:t>and</w:t>
      </w:r>
      <w:r w:rsidR="004424D2">
        <w:rPr>
          <w:rFonts w:ascii="MinionPro" w:hAnsi="MinionPro"/>
          <w:sz w:val="20"/>
          <w:szCs w:val="20"/>
        </w:rPr>
        <w:t xml:space="preserve"> </w:t>
      </w:r>
      <w:r>
        <w:rPr>
          <w:rFonts w:ascii="MinionPro" w:hAnsi="MinionPro"/>
          <w:sz w:val="20"/>
          <w:szCs w:val="20"/>
        </w:rPr>
        <w:t>(3)</w:t>
      </w:r>
      <w:r w:rsidR="004424D2">
        <w:rPr>
          <w:rFonts w:ascii="MinionPro" w:hAnsi="MinionPro"/>
          <w:sz w:val="20"/>
          <w:szCs w:val="20"/>
        </w:rPr>
        <w:t xml:space="preserve"> </w:t>
      </w:r>
      <w:r>
        <w:rPr>
          <w:rFonts w:ascii="MinionPro" w:hAnsi="MinionPro"/>
          <w:sz w:val="20"/>
          <w:szCs w:val="20"/>
        </w:rPr>
        <w:t>until</w:t>
      </w:r>
      <w:r w:rsidR="004424D2">
        <w:rPr>
          <w:rFonts w:ascii="MinionPro" w:hAnsi="MinionPro"/>
          <w:sz w:val="20"/>
          <w:szCs w:val="20"/>
        </w:rPr>
        <w:t xml:space="preserve"> </w:t>
      </w:r>
      <w:r>
        <w:rPr>
          <w:rFonts w:ascii="MinionPro" w:hAnsi="MinionPro"/>
          <w:sz w:val="20"/>
          <w:szCs w:val="20"/>
        </w:rPr>
        <w:t>only</w:t>
      </w:r>
      <w:r w:rsidR="004424D2">
        <w:rPr>
          <w:rFonts w:ascii="MinionPro" w:hAnsi="MinionPro"/>
          <w:sz w:val="20"/>
          <w:szCs w:val="20"/>
        </w:rPr>
        <w:t xml:space="preserve"> </w:t>
      </w:r>
      <w:r>
        <w:rPr>
          <w:rFonts w:ascii="MinionPro" w:hAnsi="MinionPro"/>
          <w:sz w:val="20"/>
          <w:szCs w:val="20"/>
        </w:rPr>
        <w:t>two</w:t>
      </w:r>
      <w:r w:rsidR="004424D2">
        <w:rPr>
          <w:rFonts w:ascii="MinionPro" w:hAnsi="MinionPro"/>
          <w:sz w:val="20"/>
          <w:szCs w:val="20"/>
        </w:rPr>
        <w:t xml:space="preserve"> </w:t>
      </w:r>
      <w:r>
        <w:rPr>
          <w:rFonts w:ascii="MinionPro" w:hAnsi="MinionPro"/>
          <w:sz w:val="20"/>
          <w:szCs w:val="20"/>
        </w:rPr>
        <w:t>variables</w:t>
      </w:r>
      <w:r w:rsidR="004424D2">
        <w:rPr>
          <w:rFonts w:ascii="MinionPro" w:hAnsi="MinionPro"/>
          <w:sz w:val="20"/>
          <w:szCs w:val="20"/>
        </w:rPr>
        <w:t xml:space="preserve"> </w:t>
      </w:r>
      <w:r>
        <w:rPr>
          <w:rFonts w:ascii="MinionPro" w:hAnsi="MinionPro"/>
          <w:sz w:val="20"/>
          <w:szCs w:val="20"/>
        </w:rPr>
        <w:t>remain</w:t>
      </w:r>
      <w:r w:rsidR="004424D2">
        <w:rPr>
          <w:rFonts w:ascii="MinionPro" w:hAnsi="MinionPro"/>
          <w:sz w:val="20"/>
          <w:szCs w:val="20"/>
        </w:rPr>
        <w:t xml:space="preserve"> </w:t>
      </w:r>
      <w:r>
        <w:rPr>
          <w:rFonts w:ascii="MinionPro" w:hAnsi="MinionPro"/>
          <w:sz w:val="20"/>
          <w:szCs w:val="20"/>
        </w:rPr>
        <w:t xml:space="preserve">(the minimum required for calculation). </w:t>
      </w:r>
    </w:p>
    <w:p w14:paraId="05FC880D" w14:textId="77777777" w:rsidR="00C453B0" w:rsidRDefault="00C453B0" w:rsidP="00C453B0">
      <w:pPr>
        <w:pStyle w:val="NormalWeb"/>
      </w:pPr>
      <w:r>
        <w:rPr>
          <w:rFonts w:ascii="MinionPro" w:hAnsi="MinionPro"/>
          <w:b/>
          <w:bCs/>
          <w:sz w:val="20"/>
          <w:szCs w:val="20"/>
        </w:rPr>
        <w:t xml:space="preserve">Figure 4 </w:t>
      </w:r>
      <w:r>
        <w:rPr>
          <w:rFonts w:ascii="MinionPro" w:hAnsi="MinionPro"/>
          <w:sz w:val="20"/>
          <w:szCs w:val="20"/>
        </w:rPr>
        <w:t xml:space="preserve">shows that when the model contained </w:t>
      </w:r>
      <w:r>
        <w:rPr>
          <w:rFonts w:ascii="RBLMI" w:hAnsi="RBLMI"/>
          <w:sz w:val="20"/>
          <w:szCs w:val="20"/>
        </w:rPr>
        <w:t>&lt;</w:t>
      </w:r>
      <w:r>
        <w:rPr>
          <w:rFonts w:ascii="MinionPro" w:hAnsi="MinionPro"/>
          <w:sz w:val="20"/>
          <w:szCs w:val="20"/>
        </w:rPr>
        <w:t xml:space="preserve">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 xml:space="preserve">tended to decrease and the RMSE tended to increase. Between 12 and 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reached 0.921 and the RMSE was 2.042 MJ/m</w:t>
      </w:r>
      <w:r>
        <w:rPr>
          <w:rFonts w:ascii="MinionPro" w:hAnsi="MinionPro"/>
          <w:position w:val="6"/>
          <w:sz w:val="14"/>
          <w:szCs w:val="14"/>
        </w:rPr>
        <w:t>2</w:t>
      </w:r>
      <w:r>
        <w:rPr>
          <w:rFonts w:ascii="MinionPro" w:hAnsi="MinionPro"/>
          <w:sz w:val="20"/>
          <w:szCs w:val="20"/>
        </w:rPr>
        <w:t xml:space="preserve">. With four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decreased sharply from 0.904 to 0.895 and the RMSE decreased from 2.19 to 2.28 MJ/m</w:t>
      </w:r>
      <w:r>
        <w:rPr>
          <w:rFonts w:ascii="MinionPro" w:hAnsi="MinionPro"/>
          <w:position w:val="6"/>
          <w:sz w:val="14"/>
          <w:szCs w:val="14"/>
        </w:rPr>
        <w:t>2</w:t>
      </w:r>
      <w:r>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C453B0" w:rsidRDefault="003045EF" w:rsidP="006A597C">
      <w:pPr>
        <w:rPr>
          <w:highlight w:val="white"/>
        </w:rPr>
      </w:pPr>
      <w:r>
        <w:rPr>
          <w:rFonts w:hint="eastAsia"/>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Default="00233422" w:rsidP="006A597C">
      <w:pPr>
        <w:rPr>
          <w:highlight w:val="white"/>
        </w:rPr>
      </w:pPr>
    </w:p>
    <w:p w14:paraId="6D3928AA" w14:textId="77777777" w:rsidR="007653CF" w:rsidRPr="008A67A6" w:rsidRDefault="007653CF" w:rsidP="006A597C">
      <w:pPr>
        <w:rPr>
          <w:highlight w:val="white"/>
        </w:rPr>
      </w:pPr>
    </w:p>
    <w:p w14:paraId="7FF2412D" w14:textId="56867F8B" w:rsidR="008E41CB" w:rsidRPr="008A67A6" w:rsidRDefault="0082772A"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86"/>
      <w:commentRangeStart w:id="87"/>
      <w:r w:rsidRPr="008A67A6">
        <w:t>PCA</w:t>
      </w:r>
      <w:commentRangeEnd w:id="86"/>
      <w:r w:rsidRPr="008A67A6">
        <w:commentReference w:id="86"/>
      </w:r>
      <w:commentRangeEnd w:id="87"/>
      <w:r w:rsidRPr="008A67A6">
        <w:commentReference w:id="87"/>
      </w:r>
      <w:r w:rsidRPr="008A67A6">
        <w:t xml:space="preserve">), Recursive Feature Elimination (RFE) and feature importance. Each applied method was followed by tuning of hyperparameters. Results after PCA are not satisfactory as the model performance degrades. In contrast, in the case of </w:t>
      </w:r>
      <w:r w:rsidR="00180D46" w:rsidRPr="008A67A6">
        <w:t>RFE, results</w:t>
      </w:r>
      <w:r w:rsidRPr="008A67A6">
        <w:t xml:space="preserve"> in three of the tests performed show an increase in the model’s performance. Finally, feature importance gives results similar to the best results with RFE. The figure (\ref3</w:t>
      </w:r>
      <w:r w:rsidR="00BB2A9B">
        <w:t>)</w:t>
      </w:r>
      <w:r w:rsidRPr="008A67A6">
        <w:t xml:space="preserve">) shows learning curves before and after tuning hyperparameters. </w:t>
      </w:r>
      <w:commentRangeStart w:id="88"/>
      <w:commentRangeStart w:id="89"/>
      <w:r w:rsidRPr="008A67A6">
        <w:rPr>
          <w:highlight w:val="white"/>
        </w:rPr>
        <w:t>And the table (\ref2</w:t>
      </w:r>
      <w:r w:rsidR="00BB2A9B">
        <w:rPr>
          <w:highlight w:val="white"/>
        </w:rPr>
        <w:t>)</w:t>
      </w:r>
      <w:r w:rsidRPr="008A67A6">
        <w:rPr>
          <w:highlight w:val="white"/>
        </w:rPr>
        <w:t>) shows optimal hyperparameters.</w:t>
      </w:r>
      <w:commentRangeEnd w:id="88"/>
      <w:r w:rsidRPr="008A67A6">
        <w:commentReference w:id="88"/>
      </w:r>
      <w:commentRangeEnd w:id="89"/>
      <w:r w:rsidRPr="008A67A6">
        <w:commentReference w:id="89"/>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942E30" w:rsidRDefault="0082772A" w:rsidP="006A597C">
      <w:pPr>
        <w:rPr>
          <w:sz w:val="16"/>
          <w:szCs w:val="16"/>
          <w:highlight w:val="white"/>
          <w:u w:val="single"/>
        </w:rPr>
      </w:pPr>
      <w:r w:rsidRPr="00942E30">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4F25CE64" w:rsidR="008E41CB" w:rsidRPr="008A67A6" w:rsidRDefault="0082772A" w:rsidP="006A597C">
      <w:pPr>
        <w:rPr>
          <w:color w:val="0000FF"/>
          <w:highlight w:val="white"/>
        </w:rPr>
      </w:pPr>
      <w:r w:rsidRPr="008A67A6">
        <w:t>After feature selections and model optimizations, a final score of 92.02% is achieved, which is comparable to the results from recent studies (</w:t>
      </w:r>
      <w:hyperlink w:anchor="_ENREF_8" w:tooltip="Dürr, 2004 #305"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Dürr and Philipona, 2004</w:t>
        </w:r>
        <w:r w:rsidR="00F33CA7" w:rsidRPr="00F33CA7">
          <w:rPr>
            <w:rStyle w:val="Hyperlink"/>
            <w:highlight w:val="white"/>
          </w:rPr>
          <w:fldChar w:fldCharType="end"/>
        </w:r>
      </w:hyperlink>
      <w:r w:rsidR="00BB2A9B">
        <w:t>)</w:t>
      </w:r>
      <w:r w:rsidRPr="008A67A6">
        <w:t xml:space="preserve"> </w:t>
      </w:r>
      <w:commentRangeStart w:id="90"/>
      <w:r w:rsidRPr="008A67A6">
        <w:t>do we have other similar studies</w:t>
      </w:r>
      <w:commentRangeEnd w:id="90"/>
      <w:r w:rsidRPr="008A67A6">
        <w:commentReference w:id="90"/>
      </w:r>
      <w:r w:rsidRPr="008A67A6">
        <w:t>). Figure (\ref5</w:t>
      </w:r>
      <w:r w:rsidR="00BB2A9B">
        <w:t>)</w:t>
      </w:r>
      <w:r w:rsidRPr="008A67A6">
        <w:t>) shows CF estimated time series with observations, with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06775" cy="2946400"/>
                    </a:xfrm>
                    <a:prstGeom prst="rect">
                      <a:avLst/>
                    </a:prstGeom>
                    <a:ln/>
                  </pic:spPr>
                </pic:pic>
              </a:graphicData>
            </a:graphic>
          </wp:inline>
        </w:drawing>
      </w:r>
    </w:p>
    <w:p w14:paraId="7FF24134" w14:textId="2C7A46D2" w:rsidR="008E41CB" w:rsidRPr="008A67A6" w:rsidRDefault="0082772A" w:rsidP="006A597C">
      <w:pPr>
        <w:rPr>
          <w:highlight w:val="white"/>
        </w:rPr>
      </w:pPr>
      <w:r w:rsidRPr="008A67A6">
        <w:rPr>
          <w:highlight w:val="white"/>
        </w:rPr>
        <w:t xml:space="preserve">                                        </w:t>
      </w:r>
      <w:r w:rsidR="0043052C" w:rsidRPr="008A67A6">
        <w:rPr>
          <w:highlight w:val="white"/>
        </w:rPr>
        <w:t>(a</w:t>
      </w:r>
      <w:r w:rsidRPr="008A67A6">
        <w:rPr>
          <w:highlight w:val="white"/>
        </w:rPr>
        <w:t xml:space="preserve">)                                                                    </w:t>
      </w:r>
      <w:proofErr w:type="gramStart"/>
      <w:r w:rsidRPr="008A67A6">
        <w:rPr>
          <w:highlight w:val="white"/>
        </w:rPr>
        <w:t xml:space="preserve">   (</w:t>
      </w:r>
      <w:proofErr w:type="gramEnd"/>
      <w:r w:rsidRPr="008A67A6">
        <w:rPr>
          <w:highlight w:val="white"/>
        </w:rPr>
        <w:t xml:space="preserve">b)  </w:t>
      </w:r>
    </w:p>
    <w:p w14:paraId="7FF24135" w14:textId="77777777" w:rsidR="008E41CB" w:rsidRPr="008A67A6" w:rsidRDefault="008E41CB" w:rsidP="006A597C">
      <w:pPr>
        <w:rPr>
          <w:highlight w:val="white"/>
        </w:rPr>
      </w:pPr>
    </w:p>
    <w:p w14:paraId="7FF24136" w14:textId="24A13B49" w:rsidR="008E41CB" w:rsidRPr="008A67A6" w:rsidRDefault="0082772A" w:rsidP="006A597C">
      <w:pPr>
        <w:rPr>
          <w:ins w:id="91" w:author="Tina Andriantsalama" w:date="2022-05-16T19:40:00Z"/>
          <w:highlight w:val="white"/>
        </w:rPr>
      </w:pPr>
      <w:r w:rsidRPr="008A67A6">
        <w:rPr>
          <w:highlight w:val="white"/>
        </w:rPr>
        <w:t>Fig 3: Learning curve (RMSE) before (a) and (b) after tuning hyper-</w:t>
      </w:r>
      <w:r w:rsidR="007B06F7" w:rsidRPr="008A67A6">
        <w:rPr>
          <w:highlight w:val="white"/>
        </w:rPr>
        <w:t>parameters</w:t>
      </w:r>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55B72E4C" w:rsidR="008E41CB" w:rsidRPr="008A67A6" w:rsidRDefault="0082772A" w:rsidP="006A597C">
      <w:pPr>
        <w:rPr>
          <w:highlight w:val="white"/>
        </w:rPr>
      </w:pPr>
      <w:r w:rsidRPr="008A67A6">
        <w:rPr>
          <w:highlight w:val="white"/>
        </w:rPr>
        <w:t xml:space="preserve">Table </w:t>
      </w:r>
      <w:ins w:id="92" w:author="Tina Andriantsalama" w:date="2022-05-16T19:40:00Z">
        <w:r w:rsidRPr="008A67A6">
          <w:rPr>
            <w:highlight w:val="white"/>
          </w:rPr>
          <w:t>2</w:t>
        </w:r>
      </w:ins>
      <w:r w:rsidRPr="008A67A6">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82772A"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82772A"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82772A"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82772A"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82772A"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82772A"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82772A"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82772A"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82772A"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82772A"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82772A"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82772A"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82772A"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82772A"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82772A"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Default="0082772A" w:rsidP="006A597C">
      <w:pPr>
        <w:rPr>
          <w:highlight w:val="white"/>
        </w:rPr>
      </w:pPr>
      <w:r w:rsidRPr="008A67A6">
        <w:rPr>
          <w:highlight w:val="white"/>
        </w:rPr>
        <w:t xml:space="preserve">Fig 4: F-score of </w:t>
      </w:r>
      <w:commentRangeStart w:id="93"/>
      <w:commentRangeStart w:id="94"/>
      <w:r w:rsidRPr="008A67A6">
        <w:rPr>
          <w:highlight w:val="white"/>
        </w:rPr>
        <w:t>XGBoost model features</w:t>
      </w:r>
      <w:commentRangeEnd w:id="93"/>
      <w:r w:rsidRPr="008A67A6">
        <w:commentReference w:id="93"/>
      </w:r>
      <w:commentRangeEnd w:id="94"/>
      <w:r w:rsidRPr="008A67A6">
        <w:commentReference w:id="94"/>
      </w:r>
      <w:r w:rsidRPr="008A67A6">
        <w:rPr>
          <w:highlight w:val="white"/>
        </w:rPr>
        <w:t xml:space="preserve"> to CF estimation.</w:t>
      </w:r>
    </w:p>
    <w:p w14:paraId="772A8546" w14:textId="77777777" w:rsidR="006873AD" w:rsidRDefault="006873AD" w:rsidP="006A597C">
      <w:pPr>
        <w:rPr>
          <w:highlight w:val="white"/>
        </w:rPr>
      </w:pPr>
    </w:p>
    <w:p w14:paraId="176140DB" w14:textId="77777777" w:rsidR="006873AD" w:rsidRPr="008A67A6" w:rsidRDefault="006873AD" w:rsidP="006A597C">
      <w:pPr>
        <w:rPr>
          <w:ins w:id="95" w:author="Tina Andriantsalama" w:date="2022-05-16T18:51:00Z"/>
          <w:highlight w:val="white"/>
        </w:rPr>
      </w:pPr>
      <w:commentRangeStart w:id="96"/>
      <w:commentRangeStart w:id="97"/>
    </w:p>
    <w:commentRangeEnd w:id="96"/>
    <w:p w14:paraId="7FF24161" w14:textId="77777777" w:rsidR="008E41CB" w:rsidRPr="008A67A6" w:rsidRDefault="0082772A" w:rsidP="006A597C">
      <w:pPr>
        <w:rPr>
          <w:highlight w:val="white"/>
        </w:rPr>
      </w:pPr>
      <w:r w:rsidRPr="008A67A6">
        <w:commentReference w:id="96"/>
      </w:r>
      <w:commentRangeEnd w:id="97"/>
      <w:r w:rsidRPr="008A67A6">
        <w:commentReference w:id="97"/>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101263" cy="1354364"/>
                    </a:xfrm>
                    <a:prstGeom prst="rect">
                      <a:avLst/>
                    </a:prstGeom>
                    <a:ln/>
                  </pic:spPr>
                </pic:pic>
              </a:graphicData>
            </a:graphic>
          </wp:inline>
        </w:drawing>
      </w:r>
    </w:p>
    <w:p w14:paraId="7FF24162" w14:textId="7371F862" w:rsidR="008E41CB" w:rsidRPr="008A67A6" w:rsidRDefault="0082772A" w:rsidP="006A597C">
      <w:pPr>
        <w:rPr>
          <w:highlight w:val="white"/>
        </w:rPr>
      </w:pPr>
      <w:r w:rsidRPr="008A67A6">
        <w:rPr>
          <w:highlight w:val="white"/>
        </w:rPr>
        <w:t>Fig 5: XGBoost CF estimation and observations at Reunion for January 2021 - February 2021 period. (</w:t>
      </w:r>
      <w:commentRangeStart w:id="98"/>
      <w:commentRangeStart w:id="99"/>
      <w:r w:rsidRPr="008A67A6">
        <w:rPr>
          <w:highlight w:val="white"/>
        </w:rPr>
        <w:t xml:space="preserve">plot </w:t>
      </w:r>
      <w:r w:rsidR="007B06F7" w:rsidRPr="008A67A6">
        <w:rPr>
          <w:highlight w:val="white"/>
        </w:rPr>
        <w:t>modif</w:t>
      </w:r>
      <w:r w:rsidR="007B06F7">
        <w:rPr>
          <w:highlight w:val="white"/>
        </w:rPr>
        <w:t>i</w:t>
      </w:r>
      <w:r w:rsidRPr="008A67A6">
        <w:rPr>
          <w:highlight w:val="white"/>
        </w:rPr>
        <w:t>cation</w:t>
      </w:r>
      <w:commentRangeEnd w:id="98"/>
      <w:r w:rsidRPr="008A67A6">
        <w:commentReference w:id="98"/>
      </w:r>
      <w:commentRangeEnd w:id="99"/>
      <w:r w:rsidRPr="008A67A6">
        <w:commentReference w:id="99"/>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82772A" w:rsidP="006A597C">
      <w:pPr>
        <w:rPr>
          <w:ins w:id="100" w:author="Tina Andriantsalama" w:date="2022-05-16T19:04:00Z"/>
          <w:highlight w:val="white"/>
        </w:rPr>
      </w:pPr>
      <w:commentRangeStart w:id="101"/>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7909" cy="3224213"/>
                    </a:xfrm>
                    <a:prstGeom prst="rect">
                      <a:avLst/>
                    </a:prstGeom>
                    <a:ln/>
                  </pic:spPr>
                </pic:pic>
              </a:graphicData>
            </a:graphic>
          </wp:inline>
        </w:drawing>
      </w:r>
      <w:commentRangeEnd w:id="101"/>
      <w:ins w:id="102" w:author="Tina Andriantsalama" w:date="2022-05-16T19:04:00Z">
        <w:r w:rsidRPr="008A67A6">
          <w:commentReference w:id="101"/>
        </w:r>
      </w:ins>
    </w:p>
    <w:p w14:paraId="7FF24167" w14:textId="77777777" w:rsidR="008E41CB" w:rsidRPr="008A67A6" w:rsidRDefault="0082772A"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82772A" w:rsidP="00EF09FE">
      <w:pPr>
        <w:pStyle w:val="Heading2"/>
        <w:rPr>
          <w:highlight w:val="white"/>
        </w:rPr>
      </w:pPr>
      <w:r w:rsidRPr="006A597C">
        <w:rPr>
          <w:highlight w:val="white"/>
        </w:rPr>
        <w:t xml:space="preserve">CF </w:t>
      </w:r>
      <w:commentRangeStart w:id="103"/>
      <w:r w:rsidRPr="006A597C">
        <w:rPr>
          <w:highlight w:val="white"/>
        </w:rPr>
        <w:t>estimations</w:t>
      </w:r>
      <w:commentRangeEnd w:id="103"/>
      <w:r w:rsidRPr="008A67A6">
        <w:commentReference w:id="103"/>
      </w:r>
    </w:p>
    <w:p w14:paraId="7FF2416A" w14:textId="77777777" w:rsidR="008E41CB" w:rsidRPr="008A67A6" w:rsidRDefault="008E41CB" w:rsidP="006A597C">
      <w:pPr>
        <w:rPr>
          <w:highlight w:val="white"/>
        </w:rPr>
      </w:pPr>
    </w:p>
    <w:p w14:paraId="7FF2416B" w14:textId="2BD81BCB" w:rsidR="008E41CB" w:rsidRPr="008A67A6" w:rsidRDefault="0082772A"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82772A"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104"/>
      <w:r w:rsidRPr="008A67A6">
        <w:rPr>
          <w:highlight w:val="white"/>
        </w:rPr>
        <w:t xml:space="preserve"> varies between +1 and -1</w:t>
      </w:r>
      <w:commentRangeEnd w:id="104"/>
      <w:r w:rsidRPr="008A67A6">
        <w:commentReference w:id="104"/>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82772A" w:rsidP="006A597C">
      <w:pPr>
        <w:rPr>
          <w:highlight w:val="white"/>
        </w:rPr>
      </w:pPr>
      <w:r w:rsidRPr="008A67A6">
        <w:rPr>
          <w:highlight w:val="white"/>
        </w:rPr>
        <w:t xml:space="preserve">Table </w:t>
      </w:r>
      <w:ins w:id="105" w:author="Tina Andriantsalama" w:date="2022-05-16T19:40:00Z">
        <w:r w:rsidRPr="008A67A6">
          <w:rPr>
            <w:highlight w:val="white"/>
          </w:rPr>
          <w:t>3</w:t>
        </w:r>
      </w:ins>
      <w:del w:id="106"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82772A"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82772A"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82772A"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82772A"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82772A"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82772A"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82772A"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82772A"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82772A"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82772A" w:rsidP="006A597C">
      <w:pPr>
        <w:rPr>
          <w:highlight w:val="white"/>
        </w:rPr>
      </w:pPr>
      <w:r w:rsidRPr="008A67A6">
        <w:rPr>
          <w:highlight w:val="white"/>
        </w:rPr>
        <w:t xml:space="preserve">Table </w:t>
      </w:r>
      <w:ins w:id="107" w:author="Tina Andriantsalama" w:date="2022-05-16T19:40:00Z">
        <w:r w:rsidRPr="008A67A6">
          <w:rPr>
            <w:highlight w:val="white"/>
          </w:rPr>
          <w:t>4</w:t>
        </w:r>
      </w:ins>
      <w:del w:id="108" w:author="Tina Andriantsalama" w:date="2022-05-16T19:40:00Z">
        <w:r w:rsidRPr="008A67A6">
          <w:rPr>
            <w:highlight w:val="white"/>
          </w:rPr>
          <w:delText>3</w:delText>
        </w:r>
      </w:del>
      <w:r w:rsidRPr="008A67A6">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82772A"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82772A"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82772A"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82772A"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82772A"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82772A"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82772A"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82772A"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82772A"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82772A"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82772A"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82772A"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82772A" w:rsidP="006A597C">
      <w:pPr>
        <w:rPr>
          <w:highlight w:val="white"/>
        </w:rPr>
      </w:pPr>
      <w:r w:rsidRPr="008A67A6">
        <w:rPr>
          <w:highlight w:val="white"/>
        </w:rPr>
        <w:t>Discussion and perspectives</w:t>
      </w:r>
    </w:p>
    <w:p w14:paraId="7FF2419D" w14:textId="6391CCFC" w:rsidR="008E41CB" w:rsidRPr="008A67A6" w:rsidRDefault="0082772A"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8A67A6">
        <w:rPr>
          <w:u w:val="single"/>
        </w:rPr>
        <w:t>.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82772A" w:rsidP="006A597C">
      <w:r w:rsidRPr="008A67A6">
        <w:lastRenderedPageBreak/>
        <w:t xml:space="preserve">Only daytime CF, from the visible camera, is used to train the XGBoost model in this study. Similar 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82772A"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82772A" w:rsidP="00EF09FE">
      <w:pPr>
        <w:pStyle w:val="Heading2"/>
        <w:rPr>
          <w:highlight w:val="white"/>
        </w:rPr>
      </w:pPr>
      <w:r w:rsidRPr="006A597C">
        <w:rPr>
          <w:highlight w:val="white"/>
        </w:rPr>
        <w:t>Limitations of APCADA at Reunion</w:t>
      </w:r>
    </w:p>
    <w:p w14:paraId="7FF241A3" w14:textId="77777777" w:rsidR="008E41CB" w:rsidRPr="008A67A6" w:rsidRDefault="0082772A" w:rsidP="006A597C">
      <w:r w:rsidRPr="008A67A6">
        <w:rPr>
          <w:highlight w:val="white"/>
        </w:rPr>
        <w:t xml:space="preserve"> </w:t>
      </w:r>
    </w:p>
    <w:p w14:paraId="7FF241A4" w14:textId="0090B461" w:rsidR="008E41CB" w:rsidRPr="008A67A6" w:rsidRDefault="0082772A"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109"/>
      <w:r w:rsidRPr="008A67A6">
        <w:rPr>
          <w:color w:val="0000FF"/>
          <w:highlight w:val="white"/>
        </w:rPr>
        <w:t>other information on this?</w:t>
      </w:r>
      <w:commentRangeEnd w:id="109"/>
      <w:r w:rsidRPr="008A67A6">
        <w:commentReference w:id="109"/>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82772A"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82772A"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82772A" w:rsidP="006A597C">
      <w:pPr>
        <w:pStyle w:val="ListParagraph"/>
        <w:numPr>
          <w:ilvl w:val="0"/>
          <w:numId w:val="1"/>
        </w:numPr>
        <w:ind w:firstLineChars="0"/>
        <w:rPr>
          <w:highlight w:val="white"/>
        </w:rPr>
      </w:pPr>
      <w:r w:rsidRPr="006A597C">
        <w:rPr>
          <w:highlight w:val="white"/>
        </w:rPr>
        <w:t xml:space="preserve">number of clear sky days tends to decrease from morning to </w:t>
      </w:r>
      <w:proofErr w:type="gramStart"/>
      <w:r w:rsidRPr="006A597C">
        <w:rPr>
          <w:highlight w:val="white"/>
        </w:rPr>
        <w:t>evening</w:t>
      </w:r>
      <w:proofErr w:type="gramEnd"/>
    </w:p>
    <w:p w14:paraId="7FF241AA" w14:textId="77777777" w:rsidR="008E41CB" w:rsidRPr="006A597C" w:rsidRDefault="0082772A"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82772A"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82772A" w:rsidP="006A597C">
      <w:pPr>
        <w:rPr>
          <w:highlight w:val="white"/>
        </w:rPr>
      </w:pPr>
      <w:commentRangeStart w:id="110"/>
      <w:r w:rsidRPr="008A67A6">
        <w:rPr>
          <w:highlight w:val="white"/>
        </w:rPr>
        <w:t>Chao, I don’t have an idea on this part</w:t>
      </w:r>
      <w:commentRangeEnd w:id="110"/>
      <w:r w:rsidRPr="008A67A6">
        <w:commentReference w:id="110"/>
      </w:r>
    </w:p>
    <w:p w14:paraId="7FF241B0" w14:textId="77777777" w:rsidR="008E41CB" w:rsidRPr="008A67A6" w:rsidRDefault="008E41CB" w:rsidP="006A597C">
      <w:pPr>
        <w:rPr>
          <w:highlight w:val="white"/>
        </w:rPr>
      </w:pPr>
    </w:p>
    <w:p w14:paraId="7FF241B1" w14:textId="77777777" w:rsidR="008E41CB" w:rsidRPr="006A597C" w:rsidRDefault="0082772A" w:rsidP="006A597C">
      <w:pPr>
        <w:pStyle w:val="ListParagraph"/>
        <w:numPr>
          <w:ilvl w:val="0"/>
          <w:numId w:val="3"/>
        </w:numPr>
        <w:ind w:firstLineChars="0"/>
        <w:rPr>
          <w:highlight w:val="white"/>
        </w:rPr>
      </w:pPr>
      <w:commentRangeStart w:id="111"/>
      <w:r w:rsidRPr="006A597C">
        <w:rPr>
          <w:highlight w:val="white"/>
        </w:rPr>
        <w:t xml:space="preserve">underestimating high values, </w:t>
      </w:r>
      <w:hyperlink r:id="rId24">
        <w:r w:rsidRPr="006A597C">
          <w:rPr>
            <w:color w:val="1155CC"/>
            <w:highlight w:val="white"/>
            <w:u w:val="single"/>
          </w:rPr>
          <w:t>link</w:t>
        </w:r>
      </w:hyperlink>
      <w:commentRangeEnd w:id="111"/>
      <w:r w:rsidRPr="008A67A6">
        <w:commentReference w:id="111"/>
      </w:r>
    </w:p>
    <w:p w14:paraId="7FF241B2" w14:textId="77777777" w:rsidR="008E41CB" w:rsidRPr="006A597C" w:rsidRDefault="0082772A" w:rsidP="006A597C">
      <w:pPr>
        <w:pStyle w:val="ListParagraph"/>
        <w:numPr>
          <w:ilvl w:val="0"/>
          <w:numId w:val="3"/>
        </w:numPr>
        <w:ind w:firstLineChars="0"/>
        <w:rPr>
          <w:highlight w:val="white"/>
        </w:rPr>
      </w:pPr>
      <w:commentRangeStart w:id="112"/>
      <w:r w:rsidRPr="006A597C">
        <w:rPr>
          <w:highlight w:val="white"/>
        </w:rPr>
        <w:t>Overestimation?</w:t>
      </w:r>
      <w:commentRangeEnd w:id="112"/>
      <w:r w:rsidRPr="008A67A6">
        <w:commentReference w:id="112"/>
      </w:r>
    </w:p>
    <w:p w14:paraId="7FF241B3" w14:textId="77777777" w:rsidR="008E41CB" w:rsidRPr="006A597C" w:rsidRDefault="0082772A" w:rsidP="006A597C">
      <w:pPr>
        <w:pStyle w:val="ListParagraph"/>
        <w:numPr>
          <w:ilvl w:val="0"/>
          <w:numId w:val="3"/>
        </w:numPr>
        <w:ind w:firstLineChars="0"/>
        <w:rPr>
          <w:highlight w:val="white"/>
        </w:rPr>
      </w:pPr>
      <w:commentRangeStart w:id="113"/>
      <w:commentRangeStart w:id="114"/>
      <w:commentRangeStart w:id="115"/>
      <w:r w:rsidRPr="006A597C">
        <w:rPr>
          <w:highlight w:val="white"/>
        </w:rPr>
        <w:t>huge amount of data dependence</w:t>
      </w:r>
      <w:commentRangeEnd w:id="113"/>
      <w:r w:rsidRPr="008A67A6">
        <w:commentReference w:id="113"/>
      </w:r>
      <w:commentRangeEnd w:id="114"/>
      <w:r w:rsidRPr="008A67A6">
        <w:commentReference w:id="114"/>
      </w:r>
      <w:commentRangeEnd w:id="115"/>
      <w:r w:rsidRPr="008A67A6">
        <w:commentReference w:id="115"/>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82772A"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82772A" w:rsidP="006A597C">
      <w:commentRangeStart w:id="116"/>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16"/>
      <w:r w:rsidRPr="008A67A6">
        <w:commentReference w:id="116"/>
      </w:r>
      <w:r w:rsidRPr="008A67A6">
        <w:t xml:space="preserve">The current uncertainties lie from misrepresentation of </w:t>
      </w:r>
      <w:commentRangeStart w:id="117"/>
      <w:r w:rsidRPr="008A67A6">
        <w:t>brokenness (inhomogeneity)</w:t>
      </w:r>
      <w:commentRangeEnd w:id="117"/>
      <w:r w:rsidRPr="008A67A6">
        <w:commentReference w:id="117"/>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82772A" w:rsidP="006A597C">
      <w:pPr>
        <w:rPr>
          <w:highlight w:val="white"/>
        </w:rPr>
      </w:pPr>
      <w:commentRangeStart w:id="118"/>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18"/>
      <w:r w:rsidRPr="008A67A6">
        <w:commentReference w:id="118"/>
      </w:r>
      <w:r w:rsidRPr="008A67A6">
        <w:t xml:space="preserve"> (more information on CF in NWP *11 May*) </w:t>
      </w:r>
    </w:p>
    <w:p w14:paraId="7FF241C5" w14:textId="77777777" w:rsidR="008E41CB" w:rsidRPr="008A67A6" w:rsidRDefault="0082772A" w:rsidP="006A597C">
      <w:pPr>
        <w:rPr>
          <w:highlight w:val="white"/>
        </w:rPr>
      </w:pPr>
      <w:r w:rsidRPr="008A67A6">
        <w:rPr>
          <w:highlight w:val="white"/>
        </w:rPr>
        <w:t xml:space="preserve"> </w:t>
      </w:r>
    </w:p>
    <w:p w14:paraId="7FF241C6" w14:textId="70DFE9F0" w:rsidR="008E41CB" w:rsidRPr="008A67A6" w:rsidRDefault="0082772A"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production in particular. Different studies showed a strong radiative cooling effect from low level clouds, and negligible effect from the </w:t>
      </w:r>
      <w:r w:rsidRPr="008A67A6">
        <w:lastRenderedPageBreak/>
        <w:t>high clouds corresponding to the distance and emittance temperature (</w:t>
      </w:r>
      <w:hyperlink w:anchor="_ENREF_8" w:tooltip="Dürr, 2004 #305"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Dürr and Philipona, 2004</w:t>
        </w:r>
        <w:r w:rsidR="00F33CA7" w:rsidRPr="00F33CA7">
          <w:rPr>
            <w:rStyle w:val="Hyperlink"/>
            <w:highlight w:val="white"/>
          </w:rPr>
          <w:fldChar w:fldCharType="end"/>
        </w:r>
      </w:hyperlink>
      <w:r w:rsidRPr="008A67A6">
        <w:t xml:space="preserve">, </w:t>
      </w:r>
      <w:hyperlink w:anchor="_ENREF_21" w:tooltip="Park, 2019 #302"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F33CA7" w:rsidRPr="00F33CA7">
          <w:rPr>
            <w:rStyle w:val="Hyperlink"/>
            <w:highlight w:val="white"/>
          </w:rPr>
          <w:fldChar w:fldCharType="separate"/>
        </w:r>
        <w:r w:rsidR="00F33CA7" w:rsidRPr="00F33CA7">
          <w:rPr>
            <w:rStyle w:val="Hyperlink"/>
            <w:highlight w:val="white"/>
          </w:rPr>
          <w:t>Park and Shin, 2019</w:t>
        </w:r>
        <w:r w:rsidR="00F33CA7" w:rsidRPr="00F33CA7">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22" w:tooltip="Qian, 2012 #308"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Qian et al., 2012</w:t>
        </w:r>
        <w:r w:rsidR="00F33CA7" w:rsidRPr="00F33CA7">
          <w:rPr>
            <w:rStyle w:val="Hyperlink"/>
            <w:highlight w:val="white"/>
          </w:rPr>
          <w:fldChar w:fldCharType="end"/>
        </w:r>
      </w:hyperlink>
      <w:r w:rsidR="00BB2A9B">
        <w:t>)</w:t>
      </w:r>
      <w:r w:rsidRPr="008A67A6">
        <w:t xml:space="preserve">, and </w:t>
      </w:r>
      <w:hyperlink w:anchor="_ENREF_29" w:tooltip="Zhang, 2011 #309"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F33CA7" w:rsidRPr="00F33CA7">
          <w:rPr>
            <w:rStyle w:val="Hyperlink"/>
            <w:highlight w:val="white"/>
          </w:rPr>
          <w:fldChar w:fldCharType="separate"/>
        </w:r>
        <w:r w:rsidR="00F33CA7" w:rsidRPr="00F33CA7">
          <w:rPr>
            <w:rStyle w:val="Hyperlink"/>
            <w:highlight w:val="white"/>
          </w:rPr>
          <w:t>Zhang et al., 2011</w:t>
        </w:r>
        <w:r w:rsidR="00F33CA7" w:rsidRPr="00F33CA7">
          <w:rPr>
            <w:rStyle w:val="Hyperlink"/>
            <w:highlight w:val="white"/>
          </w:rPr>
          <w:fldChar w:fldCharType="end"/>
        </w:r>
      </w:hyperlink>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418541C0" w:rsidR="008E41CB" w:rsidRPr="008A67A6" w:rsidRDefault="0082772A"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22" w:tooltip="Qian, 2012 #308" w:history="1">
        <w:r w:rsidR="00F33CA7" w:rsidRPr="00F33CA7">
          <w:rPr>
            <w:rStyle w:val="Hyperlink"/>
            <w:highlight w:val="white"/>
          </w:rPr>
          <w:fldChar w:fldCharType="begin"/>
        </w:r>
        <w:r w:rsidR="00F33CA7" w:rsidRPr="00F33CA7">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F33CA7" w:rsidRPr="00F33CA7">
          <w:rPr>
            <w:rStyle w:val="Hyperlink"/>
            <w:highlight w:val="white"/>
          </w:rPr>
          <w:fldChar w:fldCharType="separate"/>
        </w:r>
        <w:r w:rsidR="00F33CA7" w:rsidRPr="00F33CA7">
          <w:rPr>
            <w:rStyle w:val="Hyperlink"/>
            <w:highlight w:val="white"/>
          </w:rPr>
          <w:t>Qian et al., 2012</w:t>
        </w:r>
        <w:r w:rsidR="00F33CA7" w:rsidRPr="00F33CA7">
          <w:rPr>
            <w:rStyle w:val="Hyperlink"/>
            <w:highlight w:val="white"/>
          </w:rPr>
          <w:fldChar w:fldCharType="end"/>
        </w:r>
      </w:hyperlink>
      <w:r w:rsidRPr="008A67A6">
        <w:t xml:space="preserve">). With increase of data, statistical studies have been conducted and found significant correlations of CF with precipitation, air temperature, and </w:t>
      </w:r>
    </w:p>
    <w:p w14:paraId="7FF241CA" w14:textId="77777777" w:rsidR="008E41CB" w:rsidRPr="008A67A6" w:rsidRDefault="0082772A"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82772A"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19"/>
      <w:r w:rsidRPr="008A67A6">
        <w:t>whereas</w:t>
      </w:r>
      <w:commentRangeEnd w:id="119"/>
      <w:r w:rsidRPr="008A67A6">
        <w:commentReference w:id="119"/>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82772A"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82772A"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82772A"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82772A"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82772A"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82772A" w:rsidP="006A597C">
      <w:pPr>
        <w:rPr>
          <w:highlight w:val="white"/>
        </w:rPr>
      </w:pPr>
      <w:r w:rsidRPr="008A67A6">
        <w:rPr>
          <w:highlight w:val="white"/>
        </w:rPr>
        <w:lastRenderedPageBreak/>
        <w:t xml:space="preserve">Result about CF estimation with XGBoost </w:t>
      </w:r>
    </w:p>
    <w:p w14:paraId="7FF241D9" w14:textId="77777777" w:rsidR="008E41CB" w:rsidRPr="008A67A6" w:rsidRDefault="0082772A"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82772A"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82772A"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82772A"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82772A"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82772A"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82772A"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82772A"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82772A"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82772A"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82772A"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82772A"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82772A"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82772A"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82772A"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82772A"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82772A"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82772A"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82772A"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82772A"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82772A"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82772A"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82772A"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82772A"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82772A"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82772A"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82772A"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82772A"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82772A"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82772A"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82772A"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4229B6B3" w14:textId="77777777" w:rsidR="00F33CA7" w:rsidRPr="00F33CA7" w:rsidRDefault="00947D12" w:rsidP="00F33CA7">
      <w:pPr>
        <w:pStyle w:val="EndNoteBibliography"/>
        <w:spacing w:after="240"/>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20" w:name="_ENREF_1"/>
      <w:r w:rsidR="00F33CA7" w:rsidRPr="00F33CA7">
        <w:rPr>
          <w:noProof/>
        </w:rPr>
        <w:t>ASTER, 2019. ASTER Global Digital Elevation Model V003.</w:t>
      </w:r>
      <w:bookmarkEnd w:id="120"/>
    </w:p>
    <w:p w14:paraId="6403FAE8" w14:textId="77777777" w:rsidR="00F33CA7" w:rsidRPr="00F33CA7" w:rsidRDefault="00F33CA7" w:rsidP="00F33CA7">
      <w:pPr>
        <w:pStyle w:val="EndNoteBibliography"/>
        <w:spacing w:after="240"/>
        <w:rPr>
          <w:noProof/>
        </w:rPr>
      </w:pPr>
      <w:bookmarkStart w:id="121" w:name="_ENREF_2"/>
      <w:r w:rsidRPr="00F33CA7">
        <w:rPr>
          <w:noProof/>
          <w:lang w:val="de-DE"/>
        </w:rPr>
        <w:t xml:space="preserve">Badosa, J., Haeffelin, M., Chepfer, H., 2013. </w:t>
      </w:r>
      <w:r w:rsidRPr="00F33CA7">
        <w:rPr>
          <w:noProof/>
        </w:rPr>
        <w:t>Scales of spatial and temporal variation of solar irradiance on Reunion tropical island. Solar Energy 88, 42-56.</w:t>
      </w:r>
      <w:bookmarkEnd w:id="121"/>
    </w:p>
    <w:p w14:paraId="40E39266" w14:textId="77777777" w:rsidR="00F33CA7" w:rsidRPr="00F33CA7" w:rsidRDefault="00F33CA7" w:rsidP="00F33CA7">
      <w:pPr>
        <w:pStyle w:val="EndNoteBibliography"/>
        <w:spacing w:after="240"/>
        <w:rPr>
          <w:noProof/>
        </w:rPr>
      </w:pPr>
      <w:bookmarkStart w:id="122" w:name="_ENREF_3"/>
      <w:r w:rsidRPr="00F33CA7">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22"/>
    </w:p>
    <w:p w14:paraId="061BD129" w14:textId="77777777" w:rsidR="00F33CA7" w:rsidRPr="00F33CA7" w:rsidRDefault="00F33CA7" w:rsidP="00F33CA7">
      <w:pPr>
        <w:pStyle w:val="EndNoteBibliography"/>
        <w:spacing w:after="240"/>
        <w:rPr>
          <w:noProof/>
        </w:rPr>
      </w:pPr>
      <w:bookmarkStart w:id="123" w:name="_ENREF_4"/>
      <w:r w:rsidRPr="00F33CA7">
        <w:rPr>
          <w:noProof/>
        </w:rPr>
        <w:t>Chen, M., Liu, Q., Chen, S., Liu, Y., Zhang, C.H., Liu, R., 2019. XGBoost-Based Algorithm Interpretation and Application on Post-Fault Transient Stability Status Prediction of Power System. IEEE Access 7, 13149-13158.</w:t>
      </w:r>
      <w:bookmarkEnd w:id="123"/>
    </w:p>
    <w:p w14:paraId="07F645EC" w14:textId="77777777" w:rsidR="00F33CA7" w:rsidRPr="00F33CA7" w:rsidRDefault="00F33CA7" w:rsidP="00F33CA7">
      <w:pPr>
        <w:pStyle w:val="EndNoteBibliography"/>
        <w:spacing w:after="240"/>
        <w:rPr>
          <w:noProof/>
        </w:rPr>
      </w:pPr>
      <w:bookmarkStart w:id="124" w:name="_ENREF_5"/>
      <w:r w:rsidRPr="00F33CA7">
        <w:rPr>
          <w:noProof/>
        </w:rPr>
        <w:t>Didier, N., 2015. Comparison of spatial and temporal cloud coverage derived from CloudSat, CERES, ISCCP and their relationship with precipitation over Africa. American Journal of Remote Sensing 3(2), 17-28.</w:t>
      </w:r>
      <w:bookmarkEnd w:id="124"/>
    </w:p>
    <w:p w14:paraId="7F2F2B55" w14:textId="77777777" w:rsidR="00F33CA7" w:rsidRPr="00F33CA7" w:rsidRDefault="00F33CA7" w:rsidP="00F33CA7">
      <w:pPr>
        <w:pStyle w:val="EndNoteBibliography"/>
        <w:spacing w:after="240"/>
        <w:rPr>
          <w:noProof/>
        </w:rPr>
      </w:pPr>
      <w:bookmarkStart w:id="125" w:name="_ENREF_6"/>
      <w:r w:rsidRPr="00F33CA7">
        <w:rPr>
          <w:noProof/>
        </w:rPr>
        <w:t>dos Santos Nascimento, G., Ruhoff, A., Maurício Munar, A., Cavalcanti, J.R., da Motta Marques, D., Roberti, D.R., Ribeiro da Rocha, H., 2018. Validation of CERES earth radiation budget estimations, EGU General Assembly Conference Abstracts. p. 10837.</w:t>
      </w:r>
      <w:bookmarkEnd w:id="125"/>
    </w:p>
    <w:p w14:paraId="24B1B1A1" w14:textId="77777777" w:rsidR="00F33CA7" w:rsidRPr="00F33CA7" w:rsidRDefault="00F33CA7" w:rsidP="00F33CA7">
      <w:pPr>
        <w:pStyle w:val="EndNoteBibliography"/>
        <w:spacing w:after="240"/>
        <w:rPr>
          <w:noProof/>
        </w:rPr>
      </w:pPr>
      <w:bookmarkStart w:id="126" w:name="_ENREF_7"/>
      <w:r w:rsidRPr="00F33CA7">
        <w:rPr>
          <w:noProof/>
          <w:lang w:val="fr-FR"/>
        </w:rPr>
        <w:t xml:space="preserve">Durand, J., Lees, E., Bousquet, O., Delanoë, J., Bonnardot, F., 2021. </w:t>
      </w:r>
      <w:r w:rsidRPr="00F33CA7">
        <w:rPr>
          <w:noProof/>
        </w:rPr>
        <w:t>Cloud Radar Observations of Diurnal and Seasonal Cloudiness over Reunion Island. Atmosphere 12(7), 868.</w:t>
      </w:r>
      <w:bookmarkEnd w:id="126"/>
    </w:p>
    <w:p w14:paraId="5BD9291B" w14:textId="77777777" w:rsidR="00F33CA7" w:rsidRPr="00F33CA7" w:rsidRDefault="00F33CA7" w:rsidP="00F33CA7">
      <w:pPr>
        <w:pStyle w:val="EndNoteBibliography"/>
        <w:spacing w:after="240"/>
        <w:rPr>
          <w:noProof/>
        </w:rPr>
      </w:pPr>
      <w:bookmarkStart w:id="127" w:name="_ENREF_8"/>
      <w:r w:rsidRPr="00F33CA7">
        <w:rPr>
          <w:noProof/>
        </w:rPr>
        <w:t>Dürr, B., Philipona, R., 2004. Automatic cloud amount detection by surface longwave downward radiation measurements. Journal of Geophysical Research: Atmospheres 109(D5).</w:t>
      </w:r>
      <w:bookmarkEnd w:id="127"/>
    </w:p>
    <w:p w14:paraId="7C603035" w14:textId="77777777" w:rsidR="00F33CA7" w:rsidRPr="00F33CA7" w:rsidRDefault="00F33CA7" w:rsidP="00F33CA7">
      <w:pPr>
        <w:pStyle w:val="EndNoteBibliography"/>
        <w:spacing w:after="240"/>
        <w:rPr>
          <w:noProof/>
        </w:rPr>
      </w:pPr>
      <w:bookmarkStart w:id="128" w:name="_ENREF_9"/>
      <w:r w:rsidRPr="00F33CA7">
        <w:rPr>
          <w:noProof/>
        </w:rPr>
        <w:t>Fan, Z., Zhan, Q., Yang, C., Liu, H., Bilal, M., 2020. Estimating PM2.5 Concentrations Using Spatially Local Xgboost Based on Full-Covered SARA AOD at the Urban Scale. Remote Sensing 12(20), 3368.</w:t>
      </w:r>
      <w:bookmarkEnd w:id="128"/>
    </w:p>
    <w:p w14:paraId="4E01BDB9" w14:textId="77777777" w:rsidR="00F33CA7" w:rsidRPr="00F33CA7" w:rsidRDefault="00F33CA7" w:rsidP="00F33CA7">
      <w:pPr>
        <w:pStyle w:val="EndNoteBibliography"/>
        <w:spacing w:after="240"/>
        <w:rPr>
          <w:noProof/>
          <w:lang w:val="de-DE"/>
        </w:rPr>
      </w:pPr>
      <w:bookmarkStart w:id="129" w:name="_ENREF_10"/>
      <w:r w:rsidRPr="00F33CA7">
        <w:rPr>
          <w:noProof/>
        </w:rPr>
        <w:t xml:space="preserve">Forsythe, N., Hardy, A.J., Fowler, H.J., Blenkinsop, S., Kilsby, C.G., Archer, D.R., Hashmi, M.Z., 2015. A Detailed Cloud Fraction Climatology of the Upper Indus Basin and Its Implications for Near-Surface Air Temperature. </w:t>
      </w:r>
      <w:r w:rsidRPr="00F33CA7">
        <w:rPr>
          <w:noProof/>
          <w:lang w:val="de-DE"/>
        </w:rPr>
        <w:t>Journal of Climate 28(9), 3537-3556.</w:t>
      </w:r>
      <w:bookmarkEnd w:id="129"/>
    </w:p>
    <w:p w14:paraId="438C20E5" w14:textId="77777777" w:rsidR="00F33CA7" w:rsidRPr="00F33CA7" w:rsidRDefault="00F33CA7" w:rsidP="00F33CA7">
      <w:pPr>
        <w:pStyle w:val="EndNoteBibliography"/>
        <w:spacing w:after="240"/>
        <w:rPr>
          <w:noProof/>
        </w:rPr>
      </w:pPr>
      <w:bookmarkStart w:id="130" w:name="_ENREF_11"/>
      <w:r w:rsidRPr="00F33CA7">
        <w:rPr>
          <w:noProof/>
          <w:lang w:val="de-DE"/>
        </w:rPr>
        <w:t xml:space="preserve">Huang, L., Kang, J., Wan, M., Fang, L., Zhang, C., Zeng, Z., 2021. </w:t>
      </w:r>
      <w:r w:rsidRPr="00F33CA7">
        <w:rPr>
          <w:noProof/>
        </w:rPr>
        <w:t>Solar radiation prediction using different machine learning algorithms and implications for extreme climate events. Frontiers in Earth Science 9, 596860.</w:t>
      </w:r>
      <w:bookmarkEnd w:id="130"/>
    </w:p>
    <w:p w14:paraId="5726D624" w14:textId="258488E9" w:rsidR="00F33CA7" w:rsidRPr="00F33CA7" w:rsidRDefault="00F33CA7" w:rsidP="00F33CA7">
      <w:pPr>
        <w:pStyle w:val="EndNoteBibliography"/>
        <w:spacing w:after="240"/>
        <w:rPr>
          <w:noProof/>
        </w:rPr>
      </w:pPr>
      <w:bookmarkStart w:id="131" w:name="_ENREF_12"/>
      <w:r w:rsidRPr="00F33CA7">
        <w:rPr>
          <w:noProof/>
        </w:rPr>
        <w:t>Kim, B.-Y., Cha, J.W., 2020. Cloud Observation and Cloud Cover Calculation at Nighttime Using the Automatic Cloud Observation System (ACOS) Package. Remote Sensing 12(14), 2314.</w:t>
      </w:r>
      <w:bookmarkEnd w:id="131"/>
      <w:r w:rsidR="00B84EDD">
        <w:rPr>
          <w:noProof/>
        </w:rPr>
        <w:t xml:space="preserve"> </w:t>
      </w:r>
    </w:p>
    <w:p w14:paraId="02602ACB" w14:textId="77777777" w:rsidR="00F33CA7" w:rsidRPr="00F33CA7" w:rsidRDefault="00F33CA7" w:rsidP="00F33CA7">
      <w:pPr>
        <w:pStyle w:val="EndNoteBibliography"/>
        <w:spacing w:after="240"/>
        <w:rPr>
          <w:noProof/>
        </w:rPr>
      </w:pPr>
      <w:bookmarkStart w:id="132" w:name="_ENREF_13"/>
      <w:r w:rsidRPr="00F33CA7">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32"/>
    </w:p>
    <w:p w14:paraId="18D82150" w14:textId="77777777" w:rsidR="00F33CA7" w:rsidRPr="00F33CA7" w:rsidRDefault="00F33CA7" w:rsidP="00F33CA7">
      <w:pPr>
        <w:pStyle w:val="EndNoteBibliography"/>
        <w:spacing w:after="240"/>
        <w:rPr>
          <w:noProof/>
        </w:rPr>
      </w:pPr>
      <w:bookmarkStart w:id="133" w:name="_ENREF_14"/>
      <w:r w:rsidRPr="00F33CA7">
        <w:rPr>
          <w:noProof/>
        </w:rPr>
        <w:t>Liu, W., Liu, Y., Zhang, T., Han, Y., Zhou, X., Xie, Y., Yoo, S., 2022. Use of physics to improve solar forecast: Part II, machine learning and model interpretability. Solar Energy 244, 362-378.</w:t>
      </w:r>
      <w:bookmarkEnd w:id="133"/>
    </w:p>
    <w:p w14:paraId="03843BDB" w14:textId="77777777" w:rsidR="00F33CA7" w:rsidRPr="00F33CA7" w:rsidRDefault="00F33CA7" w:rsidP="00F33CA7">
      <w:pPr>
        <w:pStyle w:val="EndNoteBibliography"/>
        <w:spacing w:after="240"/>
        <w:rPr>
          <w:noProof/>
        </w:rPr>
      </w:pPr>
      <w:bookmarkStart w:id="134" w:name="_ENREF_15"/>
      <w:r w:rsidRPr="00F33CA7">
        <w:rPr>
          <w:noProof/>
        </w:rPr>
        <w:t>Long, C.N., Ackerman, T.P., 2000. Identification of clear skies from broadband pyranometer measurements and calculation of downwelling shortwave cloud effects. Journal of Geophysical Research: Atmospheres 105(D12), 15609-15626.</w:t>
      </w:r>
      <w:bookmarkEnd w:id="134"/>
    </w:p>
    <w:p w14:paraId="24382920" w14:textId="77777777" w:rsidR="00F33CA7" w:rsidRPr="00F33CA7" w:rsidRDefault="00F33CA7" w:rsidP="00F33CA7">
      <w:pPr>
        <w:pStyle w:val="EndNoteBibliography"/>
        <w:spacing w:after="240"/>
        <w:rPr>
          <w:noProof/>
        </w:rPr>
      </w:pPr>
      <w:bookmarkStart w:id="135" w:name="_ENREF_16"/>
      <w:r w:rsidRPr="00F33CA7">
        <w:rPr>
          <w:noProof/>
        </w:rPr>
        <w:t>Long, C.N., Shi, Y., 2008. An automated quality assessment and control algorithm for surface radiation measurements. The Open Atmospheric Science Journal 2(1).</w:t>
      </w:r>
      <w:bookmarkEnd w:id="135"/>
    </w:p>
    <w:p w14:paraId="431B7CF3" w14:textId="77777777" w:rsidR="00F33CA7" w:rsidRPr="00F33CA7" w:rsidRDefault="00F33CA7" w:rsidP="00F33CA7">
      <w:pPr>
        <w:pStyle w:val="EndNoteBibliography"/>
        <w:spacing w:after="240"/>
        <w:rPr>
          <w:noProof/>
        </w:rPr>
      </w:pPr>
      <w:bookmarkStart w:id="136" w:name="_ENREF_17"/>
      <w:r w:rsidRPr="00F33CA7">
        <w:rPr>
          <w:noProof/>
        </w:rPr>
        <w:t>Maimó-Far, A., Tantet, A., Homar, V., Drobinski, P., 2020. Predictable and Unpredictable Climate Variability Impacts on Optimal Renewable Energy Mixes: The Example of Spain. Energies 13(19), 5132.</w:t>
      </w:r>
      <w:bookmarkEnd w:id="136"/>
    </w:p>
    <w:p w14:paraId="05CEA4F8" w14:textId="77777777" w:rsidR="00F33CA7" w:rsidRPr="008E7D41" w:rsidRDefault="00F33CA7" w:rsidP="00F33CA7">
      <w:pPr>
        <w:pStyle w:val="EndNoteBibliography"/>
        <w:spacing w:after="240"/>
        <w:rPr>
          <w:noProof/>
          <w:lang w:val="de-DE"/>
        </w:rPr>
      </w:pPr>
      <w:bookmarkStart w:id="137" w:name="_ENREF_18"/>
      <w:r w:rsidRPr="00F33CA7">
        <w:rPr>
          <w:noProof/>
        </w:rPr>
        <w:lastRenderedPageBreak/>
        <w:t xml:space="preserve">Mialhe, P., Pohl, B., Morel, B., Trentmann, J., Jumaux, G., Bonnardot, F., Bessafi, M., Chabriat, J.-P., 2020. On the determination of coherent solar climates over a tropical island with a complex topography. </w:t>
      </w:r>
      <w:r w:rsidRPr="008E7D41">
        <w:rPr>
          <w:noProof/>
          <w:lang w:val="de-DE"/>
        </w:rPr>
        <w:t>Solar Energy 206, 508-521.</w:t>
      </w:r>
      <w:bookmarkEnd w:id="137"/>
    </w:p>
    <w:p w14:paraId="208EF233" w14:textId="77777777" w:rsidR="00F33CA7" w:rsidRPr="00F33CA7" w:rsidRDefault="00F33CA7" w:rsidP="00F33CA7">
      <w:pPr>
        <w:pStyle w:val="EndNoteBibliography"/>
        <w:spacing w:after="240"/>
        <w:rPr>
          <w:noProof/>
        </w:rPr>
      </w:pPr>
      <w:bookmarkStart w:id="138" w:name="_ENREF_19"/>
      <w:r w:rsidRPr="008E7D41">
        <w:rPr>
          <w:noProof/>
          <w:lang w:val="de-DE"/>
        </w:rPr>
        <w:t xml:space="preserve">Mo, H., Sun, H., Liu, J., Wei, S., 2019. </w:t>
      </w:r>
      <w:r w:rsidRPr="00F33CA7">
        <w:rPr>
          <w:noProof/>
        </w:rPr>
        <w:t>Developing window behavior models for residential buildings using XGBoost algorithm. Energy and Buildings 205, 109564.</w:t>
      </w:r>
      <w:bookmarkEnd w:id="138"/>
    </w:p>
    <w:p w14:paraId="1FEDB4F0" w14:textId="77777777" w:rsidR="00F33CA7" w:rsidRPr="00F33CA7" w:rsidRDefault="00F33CA7" w:rsidP="00F33CA7">
      <w:pPr>
        <w:pStyle w:val="EndNoteBibliography"/>
        <w:spacing w:after="240"/>
        <w:rPr>
          <w:noProof/>
        </w:rPr>
      </w:pPr>
      <w:bookmarkStart w:id="139" w:name="_ENREF_20"/>
      <w:r w:rsidRPr="00F33CA7">
        <w:rPr>
          <w:noProof/>
        </w:rPr>
        <w:t>NASA, 2021. CERES_SYN1deg_Ed4A Data Quality Summary (4/8/2021).</w:t>
      </w:r>
      <w:bookmarkEnd w:id="139"/>
    </w:p>
    <w:p w14:paraId="7163E29C" w14:textId="77777777" w:rsidR="00F33CA7" w:rsidRPr="00F33CA7" w:rsidRDefault="00F33CA7" w:rsidP="00F33CA7">
      <w:pPr>
        <w:pStyle w:val="EndNoteBibliography"/>
        <w:spacing w:after="240"/>
        <w:rPr>
          <w:noProof/>
        </w:rPr>
      </w:pPr>
      <w:bookmarkStart w:id="140" w:name="_ENREF_21"/>
      <w:r w:rsidRPr="00F33CA7">
        <w:rPr>
          <w:noProof/>
        </w:rPr>
        <w:t>Park, S., Shin, J., 2019. Heuristic estimation of low-level cloud fraction over the globe based on a decoupling parameterization. Atmos. Chem. Phys. 19(8), 5635-5660.</w:t>
      </w:r>
      <w:bookmarkEnd w:id="140"/>
    </w:p>
    <w:p w14:paraId="376D3264" w14:textId="77777777" w:rsidR="00F33CA7" w:rsidRPr="00F33CA7" w:rsidRDefault="00F33CA7" w:rsidP="00F33CA7">
      <w:pPr>
        <w:pStyle w:val="EndNoteBibliography"/>
        <w:spacing w:after="240"/>
        <w:rPr>
          <w:noProof/>
        </w:rPr>
      </w:pPr>
      <w:bookmarkStart w:id="141" w:name="_ENREF_22"/>
      <w:r w:rsidRPr="00F33CA7">
        <w:rPr>
          <w:noProof/>
        </w:rPr>
        <w:t>Qian, Y., Long, C.N., Wang, H., Comstock, J.M., McFarlane, S.A., Xie, S., 2012. Evaluation of cloud fraction and its radiative effect simulated by IPCC AR4 global models against ARM surface observations. Atmos. Chem. Phys. 12(4), 1785-1810.</w:t>
      </w:r>
      <w:bookmarkEnd w:id="141"/>
    </w:p>
    <w:p w14:paraId="0405210B" w14:textId="77777777" w:rsidR="00F33CA7" w:rsidRPr="00F33CA7" w:rsidRDefault="00F33CA7" w:rsidP="00F33CA7">
      <w:pPr>
        <w:pStyle w:val="EndNoteBibliography"/>
        <w:spacing w:after="240"/>
        <w:rPr>
          <w:noProof/>
        </w:rPr>
      </w:pPr>
      <w:bookmarkStart w:id="142" w:name="_ENREF_23"/>
      <w:r w:rsidRPr="00F33CA7">
        <w:rPr>
          <w:noProof/>
        </w:rPr>
        <w:t>Selosse, S., Garabedian, S., Ricci, O., Maïzi, N., 2018. The renewable energy revolution of reunion island. Renewable and Sustainable Energy Reviews 89, 99-105.</w:t>
      </w:r>
      <w:bookmarkEnd w:id="142"/>
    </w:p>
    <w:p w14:paraId="60673FEF" w14:textId="77777777" w:rsidR="00F33CA7" w:rsidRPr="00F33CA7" w:rsidRDefault="00F33CA7" w:rsidP="00F33CA7">
      <w:pPr>
        <w:pStyle w:val="EndNoteBibliography"/>
        <w:spacing w:after="240"/>
        <w:rPr>
          <w:noProof/>
        </w:rPr>
      </w:pPr>
      <w:bookmarkStart w:id="143" w:name="_ENREF_24"/>
      <w:r w:rsidRPr="00F33CA7">
        <w:rPr>
          <w:noProof/>
        </w:rPr>
        <w:t>Sheng, G., Shunlin, L., Lin, L., 2009. Validation of surface radiation data provided by the CERES over the Tibetan Plateau, 2009 17th International Conference on Geoinformatics. pp. 1-6.</w:t>
      </w:r>
      <w:bookmarkEnd w:id="143"/>
    </w:p>
    <w:p w14:paraId="129719B3" w14:textId="77777777" w:rsidR="00F33CA7" w:rsidRPr="00F33CA7" w:rsidRDefault="00F33CA7" w:rsidP="00F33CA7">
      <w:pPr>
        <w:pStyle w:val="EndNoteBibliography"/>
        <w:spacing w:after="240"/>
        <w:rPr>
          <w:noProof/>
        </w:rPr>
      </w:pPr>
      <w:bookmarkStart w:id="144" w:name="_ENREF_25"/>
      <w:r w:rsidRPr="00F33CA7">
        <w:rPr>
          <w:noProof/>
        </w:rPr>
        <w:t>Smith, G.L., Priestley, K.J., Loeb, N.G., Wielicki, B.A., Charlock, T.P., Minnis, P., Doelling, D.R., Rutan, D.A., 2011. Clouds and Earth Radiant Energy System (CERES), a review: Past, present and future. Advances in Space Research 48(2), 254-263.</w:t>
      </w:r>
      <w:bookmarkEnd w:id="144"/>
    </w:p>
    <w:p w14:paraId="27698644" w14:textId="77777777" w:rsidR="00F33CA7" w:rsidRPr="00F33CA7" w:rsidRDefault="00F33CA7" w:rsidP="00F33CA7">
      <w:pPr>
        <w:pStyle w:val="EndNoteBibliography"/>
        <w:spacing w:after="240"/>
        <w:rPr>
          <w:noProof/>
        </w:rPr>
      </w:pPr>
      <w:bookmarkStart w:id="145" w:name="_ENREF_26"/>
      <w:r w:rsidRPr="00F33CA7">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45"/>
    </w:p>
    <w:p w14:paraId="4AF1F080" w14:textId="77777777" w:rsidR="00F33CA7" w:rsidRPr="00F33CA7" w:rsidRDefault="00F33CA7" w:rsidP="00F33CA7">
      <w:pPr>
        <w:pStyle w:val="EndNoteBibliography"/>
        <w:spacing w:after="240"/>
        <w:rPr>
          <w:noProof/>
        </w:rPr>
      </w:pPr>
      <w:bookmarkStart w:id="146" w:name="_ENREF_27"/>
      <w:r w:rsidRPr="00F33CA7">
        <w:rPr>
          <w:noProof/>
        </w:rPr>
        <w:t>Yan, H., Huang, J., Minnis, P., Wang, T., Bi, J., 2011. Comparison of CERES surface radiation fluxes with surface observations over Loess Plateau. Remote Sensing of Environment 115(6), 1489-1500.</w:t>
      </w:r>
      <w:bookmarkEnd w:id="146"/>
    </w:p>
    <w:p w14:paraId="140B9CA3" w14:textId="77777777" w:rsidR="00F33CA7" w:rsidRPr="00F33CA7" w:rsidRDefault="00F33CA7" w:rsidP="00F33CA7">
      <w:pPr>
        <w:pStyle w:val="EndNoteBibliography"/>
        <w:spacing w:after="240"/>
        <w:rPr>
          <w:noProof/>
        </w:rPr>
      </w:pPr>
      <w:bookmarkStart w:id="147" w:name="_ENREF_28"/>
      <w:r w:rsidRPr="00F33CA7">
        <w:rPr>
          <w:noProof/>
        </w:rPr>
        <w:t>Zhang, D., Qian, L., Mao, B., Huang, C., Huang, B., Si, Y., 2018. A Data-Driven Design for Fault Detection of Wind Turbines Using Random Forests and XGboost. IEEE Access 6, 21020-21031.</w:t>
      </w:r>
      <w:bookmarkEnd w:id="147"/>
    </w:p>
    <w:p w14:paraId="2E5FABF5" w14:textId="77777777" w:rsidR="00F33CA7" w:rsidRPr="00F33CA7" w:rsidRDefault="00F33CA7" w:rsidP="00F33CA7">
      <w:pPr>
        <w:pStyle w:val="EndNoteBibliography"/>
        <w:rPr>
          <w:noProof/>
        </w:rPr>
      </w:pPr>
      <w:bookmarkStart w:id="148" w:name="_ENREF_29"/>
      <w:r w:rsidRPr="00F33CA7">
        <w:rPr>
          <w:noProof/>
        </w:rPr>
        <w:t>Zhang, T., Stackhouse, P.W., Gupta, S.K., Cox, S.J., Mikovitz, J.C., Srb, N.G., 2011. THE EFFECT OF CLOUD FRACTION ON THE RADIATIVE ENERGY BUDGET: The Satellite-Based GEWEX-SRB Data vs. the Ground-Based BSRN Measurements. pp. A13B-0261.</w:t>
      </w:r>
      <w:bookmarkEnd w:id="148"/>
    </w:p>
    <w:p w14:paraId="7FF2428D" w14:textId="228B81C0"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Tang Tang" w:date="2022-09-02T10:31:00Z" w:initials="TT">
    <w:p w14:paraId="635E3685" w14:textId="77777777" w:rsidR="00630EA1" w:rsidRDefault="00630EA1" w:rsidP="00630EA1">
      <w:pPr>
        <w:jc w:val="left"/>
      </w:pPr>
      <w:r>
        <w:rPr>
          <w:rStyle w:val="CommentReference"/>
        </w:rPr>
        <w:annotationRef/>
      </w:r>
      <w:r>
        <w:t>Spatial resolution ?</w:t>
      </w:r>
    </w:p>
    <w:p w14:paraId="305E706C" w14:textId="77777777" w:rsidR="00630EA1" w:rsidRDefault="00630EA1" w:rsidP="00630EA1">
      <w:pPr>
        <w:jc w:val="left"/>
      </w:pPr>
      <w:r>
        <w:t>Ref ?</w:t>
      </w:r>
    </w:p>
  </w:comment>
  <w:comment w:id="18" w:author="Beatrice Morel" w:date="2022-07-01T09:09:00Z" w:initials="">
    <w:p w14:paraId="320BAC7D" w14:textId="77777777" w:rsidR="00630EA1" w:rsidRDefault="00630EA1" w:rsidP="00630EA1">
      <w:r>
        <w:rPr>
          <w:rFonts w:eastAsia="Arial"/>
        </w:rPr>
        <w:t>I don't think she should focus on NWP at all in the introduction. We are not using ML here to improve the cloud parametrisations in the models.</w:t>
      </w:r>
    </w:p>
  </w:comment>
  <w:comment w:id="19" w:author="Tang Tang" w:date="2022-09-02T10:43:00Z" w:initials="TT">
    <w:p w14:paraId="04E4F54E" w14:textId="77777777" w:rsidR="00630EA1" w:rsidRDefault="00630EA1" w:rsidP="00630EA1">
      <w:pPr>
        <w:jc w:val="left"/>
      </w:pPr>
      <w:r>
        <w:rPr>
          <w:rStyle w:val="CommentReference"/>
        </w:rPr>
        <w:annotationRef/>
      </w:r>
      <w:r>
        <w:t>Reunion ?</w:t>
      </w:r>
    </w:p>
    <w:p w14:paraId="5EA36629" w14:textId="77777777" w:rsidR="00630EA1" w:rsidRDefault="00630EA1" w:rsidP="00630EA1">
      <w:pPr>
        <w:jc w:val="left"/>
      </w:pPr>
    </w:p>
  </w:comment>
  <w:comment w:id="34" w:author="Tang Tang" w:date="2022-09-02T10:52:00Z" w:initials="TT">
    <w:p w14:paraId="204566D0" w14:textId="77777777" w:rsidR="00322E30" w:rsidRDefault="00322E30" w:rsidP="00956198">
      <w:pPr>
        <w:jc w:val="left"/>
      </w:pPr>
      <w:r>
        <w:rPr>
          <w:rStyle w:val="CommentReference"/>
        </w:rPr>
        <w:annotationRef/>
      </w:r>
      <w:r>
        <w:t>1st study ?</w:t>
      </w:r>
    </w:p>
  </w:comment>
  <w:comment w:id="35" w:author="Beatrice Morel" w:date="2022-05-18T13:38:00Z" w:initials="">
    <w:p w14:paraId="7FF242B8" w14:textId="4F2823BD" w:rsidR="008E41CB" w:rsidRDefault="0082772A" w:rsidP="006A597C">
      <w:r>
        <w:rPr>
          <w:rFonts w:eastAsia="Arial"/>
        </w:rPr>
        <w:t>Site and instruments</w:t>
      </w:r>
    </w:p>
  </w:comment>
  <w:comment w:id="41" w:author="Remy Mugenga Ineza" w:date="2022-05-18T15:22:00Z" w:initials="">
    <w:p w14:paraId="7FF242B9" w14:textId="77777777" w:rsidR="008E41CB" w:rsidRDefault="0082772A" w:rsidP="006A597C">
      <w:r>
        <w:rPr>
          <w:rFonts w:eastAsia="Arial"/>
        </w:rPr>
        <w:t>@tina.andriantsalama@univ-reunion.fr </w:t>
      </w:r>
    </w:p>
    <w:p w14:paraId="7FF242BA" w14:textId="77777777" w:rsidR="008E41CB" w:rsidRDefault="0082772A" w:rsidP="006A597C">
      <w:r>
        <w:rPr>
          <w:rFonts w:eastAsia="Arial"/>
        </w:rPr>
        <w:t>can you confirm?</w:t>
      </w:r>
    </w:p>
  </w:comment>
  <w:comment w:id="42" w:author="Tina Andriantsalama" w:date="2022-05-18T16:05:00Z" w:initials="">
    <w:p w14:paraId="7FF242BB" w14:textId="77777777" w:rsidR="008E41CB" w:rsidRDefault="0082772A" w:rsidP="006A597C">
      <w:r>
        <w:rPr>
          <w:rFonts w:eastAsia="Arial"/>
        </w:rPr>
        <w:t>hPa</w:t>
      </w:r>
    </w:p>
  </w:comment>
  <w:comment w:id="50" w:author="Swati Singh" w:date="2022-06-02T11:57:00Z" w:initials="">
    <w:p w14:paraId="7FF242BD" w14:textId="7188C0DE" w:rsidR="008E41CB" w:rsidRDefault="0082772A" w:rsidP="006A597C">
      <w:r>
        <w:rPr>
          <w:rFonts w:eastAsia="Arial"/>
        </w:rPr>
        <w:t>changed from 2022 to 2021 :-)</w:t>
      </w:r>
    </w:p>
  </w:comment>
  <w:comment w:id="54"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67" w:author="Chao TANG" w:date="2023-02-23T11:48:00Z" w:initials="ctang">
    <w:p w14:paraId="05CFDA97" w14:textId="77777777" w:rsidR="00E52B7C" w:rsidRDefault="00E52B7C" w:rsidP="002854FD">
      <w:pPr>
        <w:jc w:val="left"/>
      </w:pPr>
      <w:r>
        <w:rPr>
          <w:rStyle w:val="CommentReference"/>
        </w:rPr>
        <w:annotationRef/>
      </w:r>
      <w:r>
        <w:rPr>
          <w:color w:val="000000"/>
        </w:rPr>
        <w:t>AI increase resolution</w:t>
      </w:r>
    </w:p>
  </w:comment>
  <w:comment w:id="70" w:author="Tina Andriantsalama" w:date="2022-05-14T16:19:00Z" w:initials="">
    <w:p w14:paraId="64649D05" w14:textId="799393C5"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71"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72"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73" w:author="Remy Mugenga Ineza" w:date="2022-05-15T05:26:00Z" w:initials="">
    <w:p w14:paraId="4219B166" w14:textId="77777777" w:rsidR="000940EB" w:rsidRDefault="000940EB" w:rsidP="000940EB">
      <w:r>
        <w:rPr>
          <w:rFonts w:eastAsia="Arial"/>
        </w:rPr>
        <w:t>Okay, I see</w:t>
      </w:r>
    </w:p>
  </w:comment>
  <w:comment w:id="74" w:author="Chao Tang" w:date="2022-05-18T13:52:00Z" w:initials="">
    <w:p w14:paraId="7FF242E2" w14:textId="77777777" w:rsidR="008E41CB" w:rsidRDefault="0082772A" w:rsidP="006A597C">
      <w:r>
        <w:rPr>
          <w:rFonts w:eastAsia="Arial"/>
        </w:rPr>
        <w:t>not defined yet</w:t>
      </w:r>
    </w:p>
  </w:comment>
  <w:comment w:id="75" w:author="Tina Andriantsalama" w:date="2022-05-18T13:59:00Z" w:initials="">
    <w:p w14:paraId="7FF242E3" w14:textId="77777777" w:rsidR="008E41CB" w:rsidRDefault="0082772A" w:rsidP="006A597C">
      <w:r>
        <w:rPr>
          <w:rFonts w:eastAsia="Arial"/>
        </w:rPr>
        <w:t>SWDif</w:t>
      </w:r>
    </w:p>
  </w:comment>
  <w:comment w:id="76" w:author="Tina Andriantsalama" w:date="2022-05-18T14:00:00Z" w:initials="">
    <w:p w14:paraId="7FF242E4" w14:textId="77777777" w:rsidR="008E41CB" w:rsidRDefault="0082772A" w:rsidP="006A597C">
      <w:r>
        <w:rPr>
          <w:rFonts w:eastAsia="Arial"/>
        </w:rPr>
        <w:t>sorry Short wave downward =  SWD</w:t>
      </w:r>
    </w:p>
  </w:comment>
  <w:comment w:id="77" w:author="Chao Tang" w:date="2022-05-16T07:54:00Z" w:initials="">
    <w:p w14:paraId="7FF242E5" w14:textId="77777777" w:rsidR="008E41CB" w:rsidRDefault="0082772A" w:rsidP="006A597C">
      <w:r>
        <w:rPr>
          <w:rFonts w:eastAsia="Arial"/>
        </w:rPr>
        <w:t>better to show some data, that what we expected from the XGBoost model.</w:t>
      </w:r>
    </w:p>
  </w:comment>
  <w:comment w:id="78" w:author="Remy Mugenga Ineza" w:date="2022-05-16T09:48:00Z" w:initials="">
    <w:p w14:paraId="7FF242E6" w14:textId="77777777" w:rsidR="008E41CB" w:rsidRDefault="0082772A" w:rsidP="006A597C">
      <w:r>
        <w:rPr>
          <w:rFonts w:eastAsia="Arial"/>
        </w:rPr>
        <w:t>@Mino, do you this comment?</w:t>
      </w:r>
    </w:p>
  </w:comment>
  <w:comment w:id="79" w:author="Tina Andriantsalama" w:date="2022-05-17T18:18:00Z" w:initials="">
    <w:p w14:paraId="7FF242E7" w14:textId="77777777" w:rsidR="008E41CB" w:rsidRDefault="0082772A" w:rsidP="006A597C">
      <w:r>
        <w:rPr>
          <w:rFonts w:eastAsia="Arial"/>
        </w:rPr>
        <w:t>okay</w:t>
      </w:r>
    </w:p>
  </w:comment>
  <w:comment w:id="80" w:author="Chao Tang" w:date="2022-05-18T13:40:00Z" w:initials="">
    <w:p w14:paraId="7FF242E8" w14:textId="77777777" w:rsidR="008E41CB" w:rsidRDefault="0082772A" w:rsidP="006A597C">
      <w:r>
        <w:rPr>
          <w:rFonts w:eastAsia="Arial"/>
        </w:rPr>
        <w:t>to be confirmed by Mino</w:t>
      </w:r>
    </w:p>
  </w:comment>
  <w:comment w:id="81" w:author="Tina Andriantsalama" w:date="2022-05-18T13:42:00Z" w:initials="">
    <w:p w14:paraId="7FF242E9" w14:textId="77777777" w:rsidR="008E41CB" w:rsidRDefault="0082772A" w:rsidP="006A597C">
      <w:r>
        <w:rPr>
          <w:rFonts w:eastAsia="Arial"/>
        </w:rPr>
        <w:t>yes, it is</w:t>
      </w:r>
    </w:p>
  </w:comment>
  <w:comment w:id="82" w:author="Remy Mugenga Ineza" w:date="2022-05-19T11:17:00Z" w:initials="">
    <w:p w14:paraId="7FF242ED" w14:textId="77777777" w:rsidR="008E41CB" w:rsidRDefault="0082772A" w:rsidP="006A597C">
      <w:r>
        <w:rPr>
          <w:rFonts w:eastAsia="Arial"/>
        </w:rPr>
        <w:t>@tina.andriantsalama@univ-reunion.fr</w:t>
      </w:r>
    </w:p>
    <w:p w14:paraId="7FF242EE" w14:textId="77777777" w:rsidR="008E41CB" w:rsidRDefault="0082772A" w:rsidP="006A597C">
      <w:r>
        <w:rPr>
          <w:rFonts w:eastAsia="Arial"/>
        </w:rPr>
        <w:t>_Assigned to Tina Andriantsalama_</w:t>
      </w:r>
    </w:p>
  </w:comment>
  <w:comment w:id="83" w:author="Tina Andriantsalama" w:date="2022-05-20T09:45:00Z" w:initials="">
    <w:p w14:paraId="7FF242EF" w14:textId="77777777" w:rsidR="008E41CB" w:rsidRDefault="0082772A" w:rsidP="006A597C">
      <w:r>
        <w:rPr>
          <w:rFonts w:eastAsia="Arial"/>
        </w:rPr>
        <w:t>@remy.ineza@aims.ac.rw  </w:t>
      </w:r>
    </w:p>
    <w:p w14:paraId="7FF242F0" w14:textId="77777777" w:rsidR="008E41CB" w:rsidRDefault="0082772A" w:rsidP="006A597C">
      <w:r>
        <w:rPr>
          <w:rFonts w:eastAsia="Arial"/>
        </w:rPr>
        <w:t>updated</w:t>
      </w:r>
    </w:p>
  </w:comment>
  <w:comment w:id="84" w:author="Remy Mugenga Ineza" w:date="2022-05-20T13:16:00Z" w:initials="">
    <w:p w14:paraId="7FF242F1" w14:textId="77777777" w:rsidR="008E41CB" w:rsidRDefault="0082772A" w:rsidP="006A597C">
      <w:r>
        <w:rPr>
          <w:rFonts w:eastAsia="Arial"/>
        </w:rPr>
        <w:t>Okay</w:t>
      </w:r>
    </w:p>
  </w:comment>
  <w:comment w:id="85" w:author="Remy Mugenga Ineza" w:date="2022-05-19T12:41:00Z" w:initials="">
    <w:p w14:paraId="7FF242F2" w14:textId="77777777" w:rsidR="008E41CB" w:rsidRDefault="0082772A" w:rsidP="006A597C">
      <w:r>
        <w:rPr>
          <w:rFonts w:eastAsia="Arial"/>
        </w:rPr>
        <w:t>High here is not high clouds, but cloudy</w:t>
      </w:r>
    </w:p>
  </w:comment>
  <w:comment w:id="86" w:author="Chao Tang" w:date="2022-05-16T06:49:00Z" w:initials="">
    <w:p w14:paraId="7FF242F3" w14:textId="77777777" w:rsidR="008E41CB" w:rsidRDefault="0082772A" w:rsidP="006A597C">
      <w:r>
        <w:rPr>
          <w:rFonts w:eastAsia="Arial"/>
        </w:rPr>
        <w:t>already have PCA.</w:t>
      </w:r>
    </w:p>
  </w:comment>
  <w:comment w:id="87" w:author="Remy Mugenga Ineza" w:date="2022-05-16T07:02:00Z" w:initials="">
    <w:p w14:paraId="7FF242F4" w14:textId="77777777" w:rsidR="008E41CB" w:rsidRDefault="0082772A" w:rsidP="006A597C">
      <w:r>
        <w:rPr>
          <w:rFonts w:eastAsia="Arial"/>
        </w:rPr>
        <w:t>In abstract</w:t>
      </w:r>
    </w:p>
  </w:comment>
  <w:comment w:id="88" w:author="Chao Tang" w:date="2022-05-16T07:58:00Z" w:initials="">
    <w:p w14:paraId="7FF242F5" w14:textId="77777777" w:rsidR="008E41CB" w:rsidRDefault="0082772A" w:rsidP="006A597C">
      <w:r>
        <w:rPr>
          <w:rFonts w:eastAsia="Arial"/>
        </w:rPr>
        <w:t>happy to see this table.</w:t>
      </w:r>
    </w:p>
  </w:comment>
  <w:comment w:id="89" w:author="Remy Mugenga Ineza" w:date="2022-05-16T09:50:00Z" w:initials="">
    <w:p w14:paraId="7FF242F6" w14:textId="77777777" w:rsidR="008E41CB" w:rsidRDefault="0082772A" w:rsidP="006A597C">
      <w:r>
        <w:rPr>
          <w:rFonts w:eastAsia="Arial"/>
        </w:rPr>
        <w:t>noted</w:t>
      </w:r>
    </w:p>
  </w:comment>
  <w:comment w:id="90" w:author="Remy Mugenga Ineza" w:date="2022-05-16T06:37:00Z" w:initials="">
    <w:p w14:paraId="7FF242F7" w14:textId="77777777" w:rsidR="008E41CB" w:rsidRDefault="0082772A" w:rsidP="006A597C">
      <w:r>
        <w:rPr>
          <w:rFonts w:eastAsia="Arial"/>
        </w:rPr>
        <w:t>?</w:t>
      </w:r>
    </w:p>
  </w:comment>
  <w:comment w:id="93"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94" w:author="Tina Andriantsalama" w:date="2022-05-17T05:22:00Z" w:initials="">
    <w:p w14:paraId="7FF242F9" w14:textId="77777777" w:rsidR="008E41CB" w:rsidRDefault="0082772A" w:rsidP="006A597C">
      <w:r>
        <w:rPr>
          <w:rFonts w:eastAsia="Arial"/>
        </w:rPr>
        <w:t>it's a particular F-score inside XGBoost library</w:t>
      </w:r>
    </w:p>
  </w:comment>
  <w:comment w:id="96" w:author="Remy Mugenga Ineza" w:date="2022-05-16T18:53:00Z" w:initials="">
    <w:p w14:paraId="7FF242FA" w14:textId="77777777" w:rsidR="008E41CB" w:rsidRDefault="0082772A" w:rsidP="006A597C">
      <w:r>
        <w:rPr>
          <w:rFonts w:eastAsia="Arial"/>
        </w:rPr>
        <w:t>not really</w:t>
      </w:r>
    </w:p>
  </w:comment>
  <w:comment w:id="97" w:author="Tina Andriantsalama" w:date="2022-05-16T18:55:00Z" w:initials="">
    <w:p w14:paraId="7FF242FB" w14:textId="77777777" w:rsidR="008E41CB" w:rsidRDefault="0082772A" w:rsidP="006A597C">
      <w:r>
        <w:rPr>
          <w:rFonts w:eastAsia="Arial"/>
        </w:rPr>
        <w:t>okay</w:t>
      </w:r>
    </w:p>
  </w:comment>
  <w:comment w:id="98" w:author="Remy Mugenga Ineza" w:date="2022-05-16T10:50:00Z" w:initials="">
    <w:p w14:paraId="7FF242FC" w14:textId="77777777" w:rsidR="008E41CB" w:rsidRDefault="0082772A" w:rsidP="006A597C">
      <w:r>
        <w:rPr>
          <w:rFonts w:eastAsia="Arial"/>
        </w:rPr>
        <w:t>?</w:t>
      </w:r>
    </w:p>
  </w:comment>
  <w:comment w:id="99" w:author="Tina Andriantsalama" w:date="2022-05-18T13:50:00Z" w:initials="">
    <w:p w14:paraId="7FF242FD" w14:textId="77777777" w:rsidR="008E41CB" w:rsidRDefault="0082772A" w:rsidP="006A597C">
      <w:r>
        <w:rPr>
          <w:rFonts w:eastAsia="Arial"/>
        </w:rPr>
        <w:t>you mean?</w:t>
      </w:r>
    </w:p>
  </w:comment>
  <w:comment w:id="101"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results updated after checking all the code</w:t>
      </w:r>
    </w:p>
  </w:comment>
  <w:comment w:id="103"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04"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(2) as we have a big sample, Gaussian can statistically be assumed</w:t>
      </w:r>
    </w:p>
    <w:p w14:paraId="7FF24305" w14:textId="77777777" w:rsidR="008E41CB" w:rsidRDefault="0082772A" w:rsidP="006A597C">
      <w:r>
        <w:rPr>
          <w:rFonts w:eastAsia="Arial"/>
        </w:rPr>
        <w:t>(3) Addressed</w:t>
      </w:r>
    </w:p>
  </w:comment>
  <w:comment w:id="109" w:author="Remy Mugenga Ineza" w:date="2022-05-17T20:09:00Z" w:initials="">
    <w:p w14:paraId="7FF24306" w14:textId="77777777" w:rsidR="008E41CB" w:rsidRDefault="0082772A" w:rsidP="006A597C">
      <w:r>
        <w:rPr>
          <w:rFonts w:eastAsia="Arial"/>
        </w:rPr>
        <w:t>@beatrice.morel@univ-reunion.fr</w:t>
      </w:r>
    </w:p>
  </w:comment>
  <w:comment w:id="110" w:author="Remy Mugenga Ineza" w:date="2022-05-17T20:13:00Z" w:initials="">
    <w:p w14:paraId="7FF24307" w14:textId="77777777" w:rsidR="008E41CB" w:rsidRDefault="0082772A" w:rsidP="006A597C">
      <w:r>
        <w:rPr>
          <w:rFonts w:eastAsia="Arial"/>
        </w:rPr>
        <w:t>@chao.tang@univ-reunion.fr</w:t>
      </w:r>
    </w:p>
  </w:comment>
  <w:comment w:id="111" w:author="Tina Andriantsalama" w:date="2022-05-16T20:32:00Z" w:initials="">
    <w:p w14:paraId="7FF24308" w14:textId="77777777" w:rsidR="008E41CB" w:rsidRDefault="0082772A" w:rsidP="006A597C">
      <w:r>
        <w:rPr>
          <w:rFonts w:eastAsia="Arial"/>
        </w:rPr>
        <w:t>Yes, generally :D</w:t>
      </w:r>
    </w:p>
  </w:comment>
  <w:comment w:id="112"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13" w:author="Tina Andriantsalama" w:date="2022-05-16T20:31:00Z" w:initials="">
    <w:p w14:paraId="7FF2430A" w14:textId="77777777" w:rsidR="008E41CB" w:rsidRDefault="0082772A" w:rsidP="006A597C">
      <w:r>
        <w:rPr>
          <w:rFonts w:eastAsia="Arial"/>
        </w:rPr>
        <w:t>when i worked on it, i read a book confirm it. More data can be lead an overfiting but if we apply a good tuning hyper parameter it can be lead a high accuracy</w:t>
      </w:r>
    </w:p>
  </w:comment>
  <w:comment w:id="114" w:author="Tina Andriantsalama" w:date="2022-05-16T20:33:00Z" w:initials="">
    <w:p w14:paraId="7FF2430B" w14:textId="77777777" w:rsidR="008E41CB" w:rsidRDefault="0082772A" w:rsidP="006A597C">
      <w:r>
        <w:rPr>
          <w:rFonts w:eastAsia="Arial"/>
        </w:rPr>
        <w:t>i'll put the link tomorow</w:t>
      </w:r>
    </w:p>
  </w:comment>
  <w:comment w:id="115" w:author="Remy Mugenga Ineza" w:date="2022-05-17T04:33:00Z" w:initials="">
    <w:p w14:paraId="7FF2430C" w14:textId="77777777" w:rsidR="008E41CB" w:rsidRDefault="0082772A" w:rsidP="006A597C">
      <w:r>
        <w:rPr>
          <w:rFonts w:eastAsia="Arial"/>
        </w:rPr>
        <w:t>Thanks</w:t>
      </w:r>
    </w:p>
  </w:comment>
  <w:comment w:id="116" w:author="Beatrice Morel" w:date="2022-05-11T06:35:00Z" w:initials="">
    <w:p w14:paraId="7FF2430D" w14:textId="77777777" w:rsidR="008E41CB" w:rsidRDefault="0082772A" w:rsidP="006A597C">
      <w:r>
        <w:rPr>
          <w:rFonts w:eastAsia="Arial"/>
        </w:rPr>
        <w:t>CF estimates for RE (PV production).</w:t>
      </w:r>
    </w:p>
  </w:comment>
  <w:comment w:id="117" w:author="Chao Tang" w:date="2022-05-11T05:23:00Z" w:initials="">
    <w:p w14:paraId="7FF2430E" w14:textId="77777777" w:rsidR="008E41CB" w:rsidRDefault="0082772A" w:rsidP="006A597C">
      <w:r>
        <w:rPr>
          <w:rFonts w:eastAsia="Arial"/>
        </w:rPr>
        <w:t>better to have a definition</w:t>
      </w:r>
    </w:p>
  </w:comment>
  <w:comment w:id="118" w:author="Chao Tang" w:date="2022-05-11T05:23:00Z" w:initials="">
    <w:p w14:paraId="7FF2430F" w14:textId="77777777" w:rsidR="008E41CB" w:rsidRDefault="0082772A" w:rsidP="006A597C">
      <w:r>
        <w:rPr>
          <w:rFonts w:eastAsia="Arial"/>
        </w:rPr>
        <w:t>confused.</w:t>
      </w:r>
    </w:p>
  </w:comment>
  <w:comment w:id="119"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E706C" w15:done="0"/>
  <w15:commentEx w15:paraId="320BAC7D" w15:done="0"/>
  <w15:commentEx w15:paraId="5EA36629" w15:done="0"/>
  <w15:commentEx w15:paraId="204566D0" w15:done="0"/>
  <w15:commentEx w15:paraId="7FF242B8" w15:done="0"/>
  <w15:commentEx w15:paraId="7FF242BA" w15:done="0"/>
  <w15:commentEx w15:paraId="7FF242BB" w15:done="1"/>
  <w15:commentEx w15:paraId="7FF242BD" w15:done="1"/>
  <w15:commentEx w15:paraId="728E0EEB" w15:done="0"/>
  <w15:commentEx w15:paraId="05CFDA97"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A17" w16cex:dateUtc="2022-09-02T06:31:00Z"/>
  <w16cex:commentExtensible w16cex:durableId="26BC5CBA" w16cex:dateUtc="2022-09-02T06:43:00Z"/>
  <w16cex:commentExtensible w16cex:durableId="26BC5ED3" w16cex:dateUtc="2022-09-02T06:52:00Z"/>
  <w16cex:commentExtensible w16cex:durableId="26C44C71" w16cex:dateUtc="2022-09-08T07:11:00Z"/>
  <w16cex:commentExtensible w16cex:durableId="27A1D103" w16cex:dateUtc="2023-02-23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E706C" w16cid:durableId="26BC5A17"/>
  <w16cid:commentId w16cid:paraId="320BAC7D" w16cid:durableId="26AE1E61"/>
  <w16cid:commentId w16cid:paraId="5EA36629"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28E0EEB" w16cid:durableId="26C44C71"/>
  <w16cid:commentId w16cid:paraId="05CFDA97" w16cid:durableId="27A1D103"/>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Segoe UI">
    <w:panose1 w:val="020B0604020202020204"/>
    <w:charset w:val="00"/>
    <w:family w:val="swiss"/>
    <w:pitch w:val="variable"/>
    <w:sig w:usb0="E4002EFF" w:usb1="C000E47F" w:usb2="00000009" w:usb3="00000000" w:csb0="000001FF" w:csb1="00000000"/>
  </w:font>
  <w:font w:name="URWPalladioL">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MinionPro">
    <w:altName w:val="Cambria"/>
    <w:panose1 w:val="020B0604020202020204"/>
    <w:charset w:val="00"/>
    <w:family w:val="roman"/>
    <w:pitch w:val="default"/>
  </w:font>
  <w:font w:name="RBLMI">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9"/>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 w:numId="10" w16cid:durableId="99256327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rson w15:author="Chao TANG">
    <w15:presenceInfo w15:providerId="None" w15:userId="Chao T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53&lt;/item&gt;&lt;item&gt;296&lt;/item&gt;&lt;item&gt;301&lt;/item&gt;&lt;item&gt;302&lt;/item&gt;&lt;item&gt;303&lt;/item&gt;&lt;item&gt;305&lt;/item&gt;&lt;item&gt;306&lt;/item&gt;&lt;item&gt;308&lt;/item&gt;&lt;item&gt;309&lt;/item&gt;&lt;item&gt;314&lt;/item&gt;&lt;item&gt;315&lt;/item&gt;&lt;item&gt;316&lt;/item&gt;&lt;item&gt;319&lt;/item&gt;&lt;item&gt;321&lt;/item&gt;&lt;item&gt;322&lt;/item&gt;&lt;item&gt;323&lt;/item&gt;&lt;item&gt;324&lt;/item&gt;&lt;item&gt;326&lt;/item&gt;&lt;item&gt;327&lt;/item&gt;&lt;item&gt;329&lt;/item&gt;&lt;item&gt;330&lt;/item&gt;&lt;item&gt;331&lt;/item&gt;&lt;item&gt;332&lt;/item&gt;&lt;item&gt;333&lt;/item&gt;&lt;item&gt;346&lt;/item&gt;&lt;/record-ids&gt;&lt;/item&gt;&lt;/Libraries&gt;"/>
  </w:docVars>
  <w:rsids>
    <w:rsidRoot w:val="008E41CB"/>
    <w:rsid w:val="00011021"/>
    <w:rsid w:val="00011E14"/>
    <w:rsid w:val="0001422D"/>
    <w:rsid w:val="00016625"/>
    <w:rsid w:val="000214DC"/>
    <w:rsid w:val="00022DD9"/>
    <w:rsid w:val="00023761"/>
    <w:rsid w:val="0002455A"/>
    <w:rsid w:val="0003205B"/>
    <w:rsid w:val="00036CFF"/>
    <w:rsid w:val="000374E5"/>
    <w:rsid w:val="0004141B"/>
    <w:rsid w:val="00064452"/>
    <w:rsid w:val="00073A93"/>
    <w:rsid w:val="000747E8"/>
    <w:rsid w:val="00074D97"/>
    <w:rsid w:val="00084657"/>
    <w:rsid w:val="000940EB"/>
    <w:rsid w:val="000B43B8"/>
    <w:rsid w:val="000C4186"/>
    <w:rsid w:val="000C5A76"/>
    <w:rsid w:val="000D2632"/>
    <w:rsid w:val="000D2FA7"/>
    <w:rsid w:val="000D42A9"/>
    <w:rsid w:val="000D699B"/>
    <w:rsid w:val="000E2D39"/>
    <w:rsid w:val="000E6326"/>
    <w:rsid w:val="000F14EA"/>
    <w:rsid w:val="000F2DDE"/>
    <w:rsid w:val="00102A8A"/>
    <w:rsid w:val="00114BCC"/>
    <w:rsid w:val="001156CB"/>
    <w:rsid w:val="00117A1A"/>
    <w:rsid w:val="00120B37"/>
    <w:rsid w:val="00120C42"/>
    <w:rsid w:val="00122845"/>
    <w:rsid w:val="001250F2"/>
    <w:rsid w:val="00127B35"/>
    <w:rsid w:val="00127DE8"/>
    <w:rsid w:val="0013460F"/>
    <w:rsid w:val="00147D51"/>
    <w:rsid w:val="00151BD2"/>
    <w:rsid w:val="00154D70"/>
    <w:rsid w:val="00156A65"/>
    <w:rsid w:val="0016465D"/>
    <w:rsid w:val="00167A19"/>
    <w:rsid w:val="001768F6"/>
    <w:rsid w:val="00180D46"/>
    <w:rsid w:val="001857D8"/>
    <w:rsid w:val="00185AC2"/>
    <w:rsid w:val="00193304"/>
    <w:rsid w:val="0019349D"/>
    <w:rsid w:val="001955C4"/>
    <w:rsid w:val="0019600E"/>
    <w:rsid w:val="00197B28"/>
    <w:rsid w:val="001A2F4A"/>
    <w:rsid w:val="001A34D5"/>
    <w:rsid w:val="001A58C9"/>
    <w:rsid w:val="001A5AC9"/>
    <w:rsid w:val="001B21CC"/>
    <w:rsid w:val="001B4AA7"/>
    <w:rsid w:val="001B7135"/>
    <w:rsid w:val="001D4133"/>
    <w:rsid w:val="001D43C2"/>
    <w:rsid w:val="001D626C"/>
    <w:rsid w:val="001D7820"/>
    <w:rsid w:val="001E10C7"/>
    <w:rsid w:val="001E195C"/>
    <w:rsid w:val="001E6F5C"/>
    <w:rsid w:val="001F1FFE"/>
    <w:rsid w:val="001F5EF6"/>
    <w:rsid w:val="00200BAA"/>
    <w:rsid w:val="002012DA"/>
    <w:rsid w:val="00204978"/>
    <w:rsid w:val="0020571D"/>
    <w:rsid w:val="00206E20"/>
    <w:rsid w:val="00211EEA"/>
    <w:rsid w:val="00226A05"/>
    <w:rsid w:val="00233422"/>
    <w:rsid w:val="00240D44"/>
    <w:rsid w:val="002436F1"/>
    <w:rsid w:val="00251824"/>
    <w:rsid w:val="00254520"/>
    <w:rsid w:val="00264097"/>
    <w:rsid w:val="002727BD"/>
    <w:rsid w:val="00281055"/>
    <w:rsid w:val="002818A5"/>
    <w:rsid w:val="00283421"/>
    <w:rsid w:val="00283EB9"/>
    <w:rsid w:val="00287A13"/>
    <w:rsid w:val="00292B52"/>
    <w:rsid w:val="00293454"/>
    <w:rsid w:val="00297964"/>
    <w:rsid w:val="002A3B6D"/>
    <w:rsid w:val="002A71ED"/>
    <w:rsid w:val="002B35B8"/>
    <w:rsid w:val="002B7A8F"/>
    <w:rsid w:val="002C3280"/>
    <w:rsid w:val="002C7E63"/>
    <w:rsid w:val="002D5D06"/>
    <w:rsid w:val="002E1620"/>
    <w:rsid w:val="002E2222"/>
    <w:rsid w:val="002E5F20"/>
    <w:rsid w:val="002F747E"/>
    <w:rsid w:val="003045EF"/>
    <w:rsid w:val="00304D8D"/>
    <w:rsid w:val="00311DB7"/>
    <w:rsid w:val="003136E4"/>
    <w:rsid w:val="0031430C"/>
    <w:rsid w:val="00314DED"/>
    <w:rsid w:val="00322E30"/>
    <w:rsid w:val="00327823"/>
    <w:rsid w:val="00340317"/>
    <w:rsid w:val="00341DA4"/>
    <w:rsid w:val="00344F49"/>
    <w:rsid w:val="00345668"/>
    <w:rsid w:val="003574D6"/>
    <w:rsid w:val="00371ABD"/>
    <w:rsid w:val="003800ED"/>
    <w:rsid w:val="003A5CA1"/>
    <w:rsid w:val="003A6DF2"/>
    <w:rsid w:val="003B3701"/>
    <w:rsid w:val="003B505F"/>
    <w:rsid w:val="003C1FE1"/>
    <w:rsid w:val="003D2AF7"/>
    <w:rsid w:val="003D5704"/>
    <w:rsid w:val="003E1A47"/>
    <w:rsid w:val="003F7D3A"/>
    <w:rsid w:val="00400132"/>
    <w:rsid w:val="00400B6E"/>
    <w:rsid w:val="00402931"/>
    <w:rsid w:val="004064CE"/>
    <w:rsid w:val="00413411"/>
    <w:rsid w:val="00425993"/>
    <w:rsid w:val="004270A7"/>
    <w:rsid w:val="0043052C"/>
    <w:rsid w:val="004306C2"/>
    <w:rsid w:val="004424D2"/>
    <w:rsid w:val="00444DF7"/>
    <w:rsid w:val="00444F24"/>
    <w:rsid w:val="00460352"/>
    <w:rsid w:val="0046487E"/>
    <w:rsid w:val="004740F9"/>
    <w:rsid w:val="004810F3"/>
    <w:rsid w:val="00482321"/>
    <w:rsid w:val="0048301A"/>
    <w:rsid w:val="00495E02"/>
    <w:rsid w:val="004A048D"/>
    <w:rsid w:val="004A2612"/>
    <w:rsid w:val="004A3C30"/>
    <w:rsid w:val="004A54FD"/>
    <w:rsid w:val="004A646D"/>
    <w:rsid w:val="004A6D89"/>
    <w:rsid w:val="004B14D6"/>
    <w:rsid w:val="004B27FC"/>
    <w:rsid w:val="004C2E42"/>
    <w:rsid w:val="004C30FC"/>
    <w:rsid w:val="004C3FD9"/>
    <w:rsid w:val="004C4023"/>
    <w:rsid w:val="004C504B"/>
    <w:rsid w:val="004C6919"/>
    <w:rsid w:val="004C7CB6"/>
    <w:rsid w:val="004D7898"/>
    <w:rsid w:val="004D7C5F"/>
    <w:rsid w:val="004E3292"/>
    <w:rsid w:val="004E60F9"/>
    <w:rsid w:val="004F1AF6"/>
    <w:rsid w:val="004F7895"/>
    <w:rsid w:val="005009F1"/>
    <w:rsid w:val="005019B7"/>
    <w:rsid w:val="00503008"/>
    <w:rsid w:val="00512F01"/>
    <w:rsid w:val="00516413"/>
    <w:rsid w:val="0051677C"/>
    <w:rsid w:val="00533689"/>
    <w:rsid w:val="005353D3"/>
    <w:rsid w:val="0054066A"/>
    <w:rsid w:val="00542E52"/>
    <w:rsid w:val="005558D2"/>
    <w:rsid w:val="00561130"/>
    <w:rsid w:val="00562004"/>
    <w:rsid w:val="00562D84"/>
    <w:rsid w:val="0058511E"/>
    <w:rsid w:val="0059196D"/>
    <w:rsid w:val="00593EAB"/>
    <w:rsid w:val="005954BE"/>
    <w:rsid w:val="005A0D19"/>
    <w:rsid w:val="005A18B3"/>
    <w:rsid w:val="005B4CA0"/>
    <w:rsid w:val="005D5A19"/>
    <w:rsid w:val="005D6D65"/>
    <w:rsid w:val="005E03A2"/>
    <w:rsid w:val="005E4845"/>
    <w:rsid w:val="005F0F37"/>
    <w:rsid w:val="005F2780"/>
    <w:rsid w:val="005F7B0E"/>
    <w:rsid w:val="00613426"/>
    <w:rsid w:val="006157E8"/>
    <w:rsid w:val="006177A8"/>
    <w:rsid w:val="00625E43"/>
    <w:rsid w:val="00630EA1"/>
    <w:rsid w:val="006330EA"/>
    <w:rsid w:val="00653E3A"/>
    <w:rsid w:val="0065790F"/>
    <w:rsid w:val="00660257"/>
    <w:rsid w:val="00662553"/>
    <w:rsid w:val="006627E8"/>
    <w:rsid w:val="00665669"/>
    <w:rsid w:val="00665757"/>
    <w:rsid w:val="00673BFE"/>
    <w:rsid w:val="00674878"/>
    <w:rsid w:val="006873AD"/>
    <w:rsid w:val="006925DB"/>
    <w:rsid w:val="00693F80"/>
    <w:rsid w:val="00694620"/>
    <w:rsid w:val="006A0919"/>
    <w:rsid w:val="006A597C"/>
    <w:rsid w:val="006B2714"/>
    <w:rsid w:val="006B3334"/>
    <w:rsid w:val="006B68B3"/>
    <w:rsid w:val="006C105D"/>
    <w:rsid w:val="006C1AC8"/>
    <w:rsid w:val="006C473C"/>
    <w:rsid w:val="006C60D4"/>
    <w:rsid w:val="006C6779"/>
    <w:rsid w:val="006D0EFE"/>
    <w:rsid w:val="006D41E0"/>
    <w:rsid w:val="006D6A43"/>
    <w:rsid w:val="006E3EF5"/>
    <w:rsid w:val="006E796B"/>
    <w:rsid w:val="006F06B7"/>
    <w:rsid w:val="006F2425"/>
    <w:rsid w:val="006F4650"/>
    <w:rsid w:val="006F5CD9"/>
    <w:rsid w:val="006F63E6"/>
    <w:rsid w:val="006F6519"/>
    <w:rsid w:val="006F694B"/>
    <w:rsid w:val="006F6E88"/>
    <w:rsid w:val="006F777D"/>
    <w:rsid w:val="006F7890"/>
    <w:rsid w:val="00700DA7"/>
    <w:rsid w:val="007034EA"/>
    <w:rsid w:val="00703642"/>
    <w:rsid w:val="007043DB"/>
    <w:rsid w:val="00705B11"/>
    <w:rsid w:val="00706145"/>
    <w:rsid w:val="00713890"/>
    <w:rsid w:val="00721AC0"/>
    <w:rsid w:val="00723433"/>
    <w:rsid w:val="00723638"/>
    <w:rsid w:val="0072403D"/>
    <w:rsid w:val="00731935"/>
    <w:rsid w:val="007341AE"/>
    <w:rsid w:val="00734A87"/>
    <w:rsid w:val="007355A3"/>
    <w:rsid w:val="00745B23"/>
    <w:rsid w:val="007538C1"/>
    <w:rsid w:val="0076324A"/>
    <w:rsid w:val="007653CF"/>
    <w:rsid w:val="00770807"/>
    <w:rsid w:val="00782BA0"/>
    <w:rsid w:val="0079410A"/>
    <w:rsid w:val="007A3840"/>
    <w:rsid w:val="007A3920"/>
    <w:rsid w:val="007A7A27"/>
    <w:rsid w:val="007B06F7"/>
    <w:rsid w:val="007B452B"/>
    <w:rsid w:val="007B6729"/>
    <w:rsid w:val="007C3BED"/>
    <w:rsid w:val="007C63AA"/>
    <w:rsid w:val="007D0C40"/>
    <w:rsid w:val="007D30C8"/>
    <w:rsid w:val="007D682D"/>
    <w:rsid w:val="007D7CFD"/>
    <w:rsid w:val="007E137C"/>
    <w:rsid w:val="007F1627"/>
    <w:rsid w:val="00800833"/>
    <w:rsid w:val="00803E62"/>
    <w:rsid w:val="00807BCB"/>
    <w:rsid w:val="00813EBF"/>
    <w:rsid w:val="0081554A"/>
    <w:rsid w:val="00816F0C"/>
    <w:rsid w:val="00823124"/>
    <w:rsid w:val="008232B3"/>
    <w:rsid w:val="008272A1"/>
    <w:rsid w:val="0082772A"/>
    <w:rsid w:val="00832203"/>
    <w:rsid w:val="00834F83"/>
    <w:rsid w:val="00836B50"/>
    <w:rsid w:val="008379DA"/>
    <w:rsid w:val="00846B83"/>
    <w:rsid w:val="00856E3A"/>
    <w:rsid w:val="00862EDC"/>
    <w:rsid w:val="008640C6"/>
    <w:rsid w:val="008669F9"/>
    <w:rsid w:val="00871003"/>
    <w:rsid w:val="00872506"/>
    <w:rsid w:val="00872735"/>
    <w:rsid w:val="00886E4F"/>
    <w:rsid w:val="00894557"/>
    <w:rsid w:val="008A197A"/>
    <w:rsid w:val="008A1F53"/>
    <w:rsid w:val="008A2103"/>
    <w:rsid w:val="008A3269"/>
    <w:rsid w:val="008A67A6"/>
    <w:rsid w:val="008A6EAB"/>
    <w:rsid w:val="008B2BFE"/>
    <w:rsid w:val="008B2E57"/>
    <w:rsid w:val="008C4204"/>
    <w:rsid w:val="008C5110"/>
    <w:rsid w:val="008D3326"/>
    <w:rsid w:val="008D36C0"/>
    <w:rsid w:val="008D38FE"/>
    <w:rsid w:val="008D47D1"/>
    <w:rsid w:val="008E41CB"/>
    <w:rsid w:val="008E7D41"/>
    <w:rsid w:val="008F0222"/>
    <w:rsid w:val="008F73B4"/>
    <w:rsid w:val="00901B69"/>
    <w:rsid w:val="009035E8"/>
    <w:rsid w:val="00927075"/>
    <w:rsid w:val="00931AF9"/>
    <w:rsid w:val="009344A4"/>
    <w:rsid w:val="00936C46"/>
    <w:rsid w:val="0094214C"/>
    <w:rsid w:val="00942E30"/>
    <w:rsid w:val="00942ECA"/>
    <w:rsid w:val="009430C6"/>
    <w:rsid w:val="0094465F"/>
    <w:rsid w:val="00947D12"/>
    <w:rsid w:val="00952B74"/>
    <w:rsid w:val="00952E4C"/>
    <w:rsid w:val="00963236"/>
    <w:rsid w:val="009733B7"/>
    <w:rsid w:val="00974227"/>
    <w:rsid w:val="00974BCA"/>
    <w:rsid w:val="009770AD"/>
    <w:rsid w:val="00993125"/>
    <w:rsid w:val="00993B02"/>
    <w:rsid w:val="0099628D"/>
    <w:rsid w:val="009A0050"/>
    <w:rsid w:val="009A7970"/>
    <w:rsid w:val="009B01CD"/>
    <w:rsid w:val="009B76AB"/>
    <w:rsid w:val="009B78DE"/>
    <w:rsid w:val="009C4178"/>
    <w:rsid w:val="009C4207"/>
    <w:rsid w:val="009C59F0"/>
    <w:rsid w:val="009C6648"/>
    <w:rsid w:val="009D4A68"/>
    <w:rsid w:val="009E3B66"/>
    <w:rsid w:val="009E3F02"/>
    <w:rsid w:val="009E5694"/>
    <w:rsid w:val="009F5E56"/>
    <w:rsid w:val="00A01E88"/>
    <w:rsid w:val="00A03792"/>
    <w:rsid w:val="00A21B1F"/>
    <w:rsid w:val="00A22164"/>
    <w:rsid w:val="00A22B45"/>
    <w:rsid w:val="00A30C78"/>
    <w:rsid w:val="00A30C8E"/>
    <w:rsid w:val="00A326B8"/>
    <w:rsid w:val="00A41332"/>
    <w:rsid w:val="00A427E4"/>
    <w:rsid w:val="00A42D7D"/>
    <w:rsid w:val="00A4369C"/>
    <w:rsid w:val="00A52253"/>
    <w:rsid w:val="00A53437"/>
    <w:rsid w:val="00A548B5"/>
    <w:rsid w:val="00A63B18"/>
    <w:rsid w:val="00A6469D"/>
    <w:rsid w:val="00A66183"/>
    <w:rsid w:val="00A71813"/>
    <w:rsid w:val="00A72779"/>
    <w:rsid w:val="00A72BFF"/>
    <w:rsid w:val="00A74CCB"/>
    <w:rsid w:val="00A76C9D"/>
    <w:rsid w:val="00A77D4E"/>
    <w:rsid w:val="00A933B5"/>
    <w:rsid w:val="00AA6282"/>
    <w:rsid w:val="00AB08B4"/>
    <w:rsid w:val="00AB18FE"/>
    <w:rsid w:val="00AB2B4C"/>
    <w:rsid w:val="00AB470B"/>
    <w:rsid w:val="00AC351F"/>
    <w:rsid w:val="00AD2BA3"/>
    <w:rsid w:val="00AE6885"/>
    <w:rsid w:val="00AE7654"/>
    <w:rsid w:val="00AE7684"/>
    <w:rsid w:val="00AF39BB"/>
    <w:rsid w:val="00B0467C"/>
    <w:rsid w:val="00B167D7"/>
    <w:rsid w:val="00B178AB"/>
    <w:rsid w:val="00B20B0E"/>
    <w:rsid w:val="00B231A9"/>
    <w:rsid w:val="00B34599"/>
    <w:rsid w:val="00B35368"/>
    <w:rsid w:val="00B373FF"/>
    <w:rsid w:val="00B47BD9"/>
    <w:rsid w:val="00B50A7E"/>
    <w:rsid w:val="00B64700"/>
    <w:rsid w:val="00B70399"/>
    <w:rsid w:val="00B749C2"/>
    <w:rsid w:val="00B821E5"/>
    <w:rsid w:val="00B844AF"/>
    <w:rsid w:val="00B84EDD"/>
    <w:rsid w:val="00BA0AD8"/>
    <w:rsid w:val="00BB0974"/>
    <w:rsid w:val="00BB0BF6"/>
    <w:rsid w:val="00BB0E81"/>
    <w:rsid w:val="00BB0F35"/>
    <w:rsid w:val="00BB2A9B"/>
    <w:rsid w:val="00BC0748"/>
    <w:rsid w:val="00BC0D0D"/>
    <w:rsid w:val="00BD04B2"/>
    <w:rsid w:val="00BD09D9"/>
    <w:rsid w:val="00BD0BF0"/>
    <w:rsid w:val="00BD4DB6"/>
    <w:rsid w:val="00BD52D3"/>
    <w:rsid w:val="00BD6596"/>
    <w:rsid w:val="00BD6BD3"/>
    <w:rsid w:val="00BE1F99"/>
    <w:rsid w:val="00BF041E"/>
    <w:rsid w:val="00BF1820"/>
    <w:rsid w:val="00C04104"/>
    <w:rsid w:val="00C0474B"/>
    <w:rsid w:val="00C06169"/>
    <w:rsid w:val="00C06E21"/>
    <w:rsid w:val="00C07C31"/>
    <w:rsid w:val="00C1443A"/>
    <w:rsid w:val="00C16833"/>
    <w:rsid w:val="00C17082"/>
    <w:rsid w:val="00C2100E"/>
    <w:rsid w:val="00C2785A"/>
    <w:rsid w:val="00C35ACF"/>
    <w:rsid w:val="00C40310"/>
    <w:rsid w:val="00C453B0"/>
    <w:rsid w:val="00C50131"/>
    <w:rsid w:val="00C53F7E"/>
    <w:rsid w:val="00C5577A"/>
    <w:rsid w:val="00C57225"/>
    <w:rsid w:val="00C60A7C"/>
    <w:rsid w:val="00C64F77"/>
    <w:rsid w:val="00C72BE5"/>
    <w:rsid w:val="00C72E73"/>
    <w:rsid w:val="00C818E2"/>
    <w:rsid w:val="00C8290E"/>
    <w:rsid w:val="00C90867"/>
    <w:rsid w:val="00C91BDD"/>
    <w:rsid w:val="00C91E99"/>
    <w:rsid w:val="00C95CE7"/>
    <w:rsid w:val="00CA2631"/>
    <w:rsid w:val="00CA5E3E"/>
    <w:rsid w:val="00CA79A1"/>
    <w:rsid w:val="00CB3466"/>
    <w:rsid w:val="00CB399F"/>
    <w:rsid w:val="00CB3C89"/>
    <w:rsid w:val="00CB5743"/>
    <w:rsid w:val="00CC27A1"/>
    <w:rsid w:val="00CC4A6F"/>
    <w:rsid w:val="00CC743F"/>
    <w:rsid w:val="00CD6BC8"/>
    <w:rsid w:val="00CE1816"/>
    <w:rsid w:val="00CF6FA6"/>
    <w:rsid w:val="00D1042F"/>
    <w:rsid w:val="00D11A0B"/>
    <w:rsid w:val="00D1731C"/>
    <w:rsid w:val="00D2321C"/>
    <w:rsid w:val="00D310E9"/>
    <w:rsid w:val="00D31720"/>
    <w:rsid w:val="00D41A08"/>
    <w:rsid w:val="00D42828"/>
    <w:rsid w:val="00D5263D"/>
    <w:rsid w:val="00D536F9"/>
    <w:rsid w:val="00D60150"/>
    <w:rsid w:val="00D63E5A"/>
    <w:rsid w:val="00D65BE1"/>
    <w:rsid w:val="00D70F74"/>
    <w:rsid w:val="00D776B4"/>
    <w:rsid w:val="00D82769"/>
    <w:rsid w:val="00DA4EDC"/>
    <w:rsid w:val="00DA5DE9"/>
    <w:rsid w:val="00DB58BE"/>
    <w:rsid w:val="00DC43FF"/>
    <w:rsid w:val="00DC6702"/>
    <w:rsid w:val="00DD0566"/>
    <w:rsid w:val="00DD10D1"/>
    <w:rsid w:val="00DD1597"/>
    <w:rsid w:val="00DD7F44"/>
    <w:rsid w:val="00DE403B"/>
    <w:rsid w:val="00E0563B"/>
    <w:rsid w:val="00E05787"/>
    <w:rsid w:val="00E05E32"/>
    <w:rsid w:val="00E10C0D"/>
    <w:rsid w:val="00E202EE"/>
    <w:rsid w:val="00E27A74"/>
    <w:rsid w:val="00E3467F"/>
    <w:rsid w:val="00E35AA2"/>
    <w:rsid w:val="00E378E5"/>
    <w:rsid w:val="00E43A67"/>
    <w:rsid w:val="00E5036C"/>
    <w:rsid w:val="00E51498"/>
    <w:rsid w:val="00E52948"/>
    <w:rsid w:val="00E52B7C"/>
    <w:rsid w:val="00E56D40"/>
    <w:rsid w:val="00E60E62"/>
    <w:rsid w:val="00E60F00"/>
    <w:rsid w:val="00E621CF"/>
    <w:rsid w:val="00E62439"/>
    <w:rsid w:val="00E653D6"/>
    <w:rsid w:val="00E67308"/>
    <w:rsid w:val="00E804CF"/>
    <w:rsid w:val="00E923C4"/>
    <w:rsid w:val="00EA5FAD"/>
    <w:rsid w:val="00EB4D58"/>
    <w:rsid w:val="00EB7867"/>
    <w:rsid w:val="00EB7EDF"/>
    <w:rsid w:val="00EC310B"/>
    <w:rsid w:val="00ED4D8D"/>
    <w:rsid w:val="00ED5B68"/>
    <w:rsid w:val="00EF09FE"/>
    <w:rsid w:val="00EF0DAB"/>
    <w:rsid w:val="00EF27BF"/>
    <w:rsid w:val="00EF4714"/>
    <w:rsid w:val="00EF7953"/>
    <w:rsid w:val="00F0100B"/>
    <w:rsid w:val="00F01C38"/>
    <w:rsid w:val="00F055DB"/>
    <w:rsid w:val="00F11769"/>
    <w:rsid w:val="00F14C1B"/>
    <w:rsid w:val="00F219FC"/>
    <w:rsid w:val="00F21A5A"/>
    <w:rsid w:val="00F22895"/>
    <w:rsid w:val="00F26325"/>
    <w:rsid w:val="00F308B0"/>
    <w:rsid w:val="00F33CA7"/>
    <w:rsid w:val="00F35622"/>
    <w:rsid w:val="00F46896"/>
    <w:rsid w:val="00F51290"/>
    <w:rsid w:val="00F519A5"/>
    <w:rsid w:val="00F541FA"/>
    <w:rsid w:val="00F54C97"/>
    <w:rsid w:val="00F5733D"/>
    <w:rsid w:val="00F66723"/>
    <w:rsid w:val="00F7085F"/>
    <w:rsid w:val="00F70EC3"/>
    <w:rsid w:val="00F710C7"/>
    <w:rsid w:val="00F71B75"/>
    <w:rsid w:val="00F71EDC"/>
    <w:rsid w:val="00F735EC"/>
    <w:rsid w:val="00F818A1"/>
    <w:rsid w:val="00F81FC1"/>
    <w:rsid w:val="00F826AB"/>
    <w:rsid w:val="00F84D4F"/>
    <w:rsid w:val="00F85267"/>
    <w:rsid w:val="00F8743A"/>
    <w:rsid w:val="00F93004"/>
    <w:rsid w:val="00FB27B8"/>
    <w:rsid w:val="00FC2E6F"/>
    <w:rsid w:val="00FD6609"/>
    <w:rsid w:val="00FD6DEC"/>
    <w:rsid w:val="00FE0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4:defaultImageDpi w14:val="330"/>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rPr>
      <w:sz w:val="20"/>
    </w:r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0"/>
      <w:szCs w:val="24"/>
      <w:lang w:val="en-US"/>
    </w:rPr>
  </w:style>
  <w:style w:type="paragraph" w:customStyle="1" w:styleId="EndNoteBibliography">
    <w:name w:val="EndNote Bibliography"/>
    <w:basedOn w:val="Normal"/>
    <w:link w:val="EndNoteBibliographyChar"/>
    <w:rsid w:val="00947D12"/>
    <w:rPr>
      <w:sz w:val="20"/>
    </w:rPr>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0"/>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 w:type="character" w:styleId="Emphasis">
    <w:name w:val="Emphasis"/>
    <w:basedOn w:val="DefaultParagraphFont"/>
    <w:uiPriority w:val="20"/>
    <w:qFormat/>
    <w:rsid w:val="004740F9"/>
    <w:rPr>
      <w:i/>
      <w:iCs/>
    </w:rPr>
  </w:style>
  <w:style w:type="character" w:styleId="FollowedHyperlink">
    <w:name w:val="FollowedHyperlink"/>
    <w:basedOn w:val="DefaultParagraphFont"/>
    <w:uiPriority w:val="99"/>
    <w:semiHidden/>
    <w:unhideWhenUsed/>
    <w:rsid w:val="00B84ED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370842260">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1972711271">
      <w:bodyDiv w:val="1"/>
      <w:marLeft w:val="0"/>
      <w:marRight w:val="0"/>
      <w:marTop w:val="0"/>
      <w:marBottom w:val="0"/>
      <w:divBdr>
        <w:top w:val="none" w:sz="0" w:space="0" w:color="auto"/>
        <w:left w:val="none" w:sz="0" w:space="0" w:color="auto"/>
        <w:bottom w:val="none" w:sz="0" w:space="0" w:color="auto"/>
        <w:right w:val="none" w:sz="0" w:space="0" w:color="auto"/>
      </w:divBdr>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reuniwatt.com/" TargetMode="External"/><Relationship Id="rId18" Type="http://schemas.openxmlformats.org/officeDocument/2006/relationships/hyperlink" Target="https://www.google.com/maps/place/Kwajalein+Atoll,+RMI/@8.716688,167.698314,13z/data=!4m5!3m4!1s0x65aeb9f09b73c9a5:0xacb7ba68a691d2a3!8m2!3d8.716667!4d167.733333?hl=en-GB"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agupubs.onlinelibrary.wiley.com/doi/10.1029/2003JD004182"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chao.tang@univ-reunion.fr" TargetMode="External"/><Relationship Id="rId11" Type="http://schemas.openxmlformats.org/officeDocument/2006/relationships/image" Target="media/image1.png"/><Relationship Id="rId24" Type="http://schemas.openxmlformats.org/officeDocument/2006/relationships/hyperlink" Target="https://www.mdpi.com/2072-4292/13/9/184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6.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21</Pages>
  <Words>11479</Words>
  <Characters>65433</Characters>
  <Application>Microsoft Office Word</Application>
  <DocSecurity>0</DocSecurity>
  <Lines>545</Lines>
  <Paragraphs>153</Paragraphs>
  <ScaleCrop>false</ScaleCrop>
  <Company>Université de La Réunion</Company>
  <LinksUpToDate>false</LinksUpToDate>
  <CharactersWithSpaces>76759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562</cp:revision>
  <dcterms:created xsi:type="dcterms:W3CDTF">2022-08-22T11:25:00Z</dcterms:created>
  <dcterms:modified xsi:type="dcterms:W3CDTF">2023-02-23T07:48:00Z</dcterms:modified>
</cp:coreProperties>
</file>